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" ContentType="application/msword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30AB" w:rsidRPr="007530AB" w:rsidRDefault="007530AB" w:rsidP="007530AB">
      <w:pPr>
        <w:jc w:val="center"/>
        <w:rPr>
          <w:b/>
          <w:sz w:val="40"/>
          <w:szCs w:val="40"/>
        </w:rPr>
      </w:pPr>
      <w:r w:rsidRPr="007530AB">
        <w:rPr>
          <w:rFonts w:hint="eastAsia"/>
          <w:b/>
          <w:sz w:val="40"/>
          <w:szCs w:val="40"/>
        </w:rPr>
        <w:t>定位系统支持功能需求</w:t>
      </w:r>
    </w:p>
    <w:p w:rsidR="007530AB" w:rsidRDefault="007530AB" w:rsidP="007530AB">
      <w:r>
        <w:br w:type="page"/>
      </w:r>
    </w:p>
    <w:p w:rsidR="002E7DD1" w:rsidRDefault="002E7DD1" w:rsidP="000F51FC">
      <w:pPr>
        <w:pStyle w:val="1"/>
        <w:numPr>
          <w:ilvl w:val="0"/>
          <w:numId w:val="36"/>
        </w:numPr>
      </w:pPr>
      <w:r>
        <w:rPr>
          <w:rFonts w:hint="eastAsia"/>
        </w:rPr>
        <w:lastRenderedPageBreak/>
        <w:t>BSA</w:t>
      </w:r>
      <w:r>
        <w:rPr>
          <w:rFonts w:hint="eastAsia"/>
        </w:rPr>
        <w:t>数据概述</w:t>
      </w:r>
    </w:p>
    <w:p w:rsidR="002E7DD1" w:rsidRDefault="00661D1D" w:rsidP="002E7DD1">
      <w:r>
        <w:rPr>
          <w:rFonts w:hint="eastAsia"/>
        </w:rPr>
        <w:tab/>
        <w:t>BSA</w:t>
      </w:r>
      <w:r>
        <w:rPr>
          <w:rFonts w:hint="eastAsia"/>
        </w:rPr>
        <w:t>数据为定位系统的基础数据。其数据的精准</w:t>
      </w:r>
      <w:proofErr w:type="gramStart"/>
      <w:r>
        <w:rPr>
          <w:rFonts w:hint="eastAsia"/>
        </w:rPr>
        <w:t>度影响</w:t>
      </w:r>
      <w:proofErr w:type="gramEnd"/>
      <w:r>
        <w:rPr>
          <w:rFonts w:hint="eastAsia"/>
        </w:rPr>
        <w:t>定位系统定位业务的精准度。</w:t>
      </w:r>
      <w:r>
        <w:rPr>
          <w:rFonts w:hint="eastAsia"/>
        </w:rPr>
        <w:t>BSA</w:t>
      </w:r>
      <w:r>
        <w:rPr>
          <w:rFonts w:hint="eastAsia"/>
        </w:rPr>
        <w:t>数据包括如下字段：</w:t>
      </w:r>
    </w:p>
    <w:tbl>
      <w:tblPr>
        <w:tblW w:w="5260" w:type="dxa"/>
        <w:tblInd w:w="93" w:type="dxa"/>
        <w:tblLook w:val="04A0" w:firstRow="1" w:lastRow="0" w:firstColumn="1" w:lastColumn="0" w:noHBand="0" w:noVBand="1"/>
      </w:tblPr>
      <w:tblGrid>
        <w:gridCol w:w="3360"/>
        <w:gridCol w:w="1900"/>
      </w:tblGrid>
      <w:tr w:rsidR="00BE2001" w:rsidRPr="00BE2001" w:rsidTr="00BE2001">
        <w:trPr>
          <w:trHeight w:val="380"/>
        </w:trPr>
        <w:tc>
          <w:tcPr>
            <w:tcW w:w="3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BSA英文字段名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6"/>
                <w:szCs w:val="16"/>
              </w:rPr>
              <w:t>字段名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Pilot Sector Name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导频扇区名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SID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SID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NID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NID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Extend BID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扩展基站</w:t>
            </w: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ID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T-PN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发射</w:t>
            </w: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PN</w:t>
            </w: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码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Lati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天线纬度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Longi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天线经度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Alti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天线高度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Loc Accu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天线位置精度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Sector Center Lati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扇区中心纬度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Sector Center Longi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扇区中心经度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Sector Center Alti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扇区中心高度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Orientation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天线方向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Opening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天线张角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Max Antenna Range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天线最大覆盖范围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Terrain Average Height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地形平均高度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Terrain Height Standard Deviation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地形高度标准偏差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Potential Repeater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直放站信息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PN Increment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PN</w:t>
            </w:r>
            <w:r w:rsidRPr="00BE2001">
              <w:rPr>
                <w:rFonts w:ascii="宋体" w:eastAsia="宋体" w:hAnsi="宋体" w:cs="Calibri" w:hint="eastAsia"/>
                <w:color w:val="000000"/>
                <w:kern w:val="0"/>
                <w:sz w:val="16"/>
                <w:szCs w:val="16"/>
              </w:rPr>
              <w:t>增量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FWD</w:t>
            </w:r>
            <w:r w:rsidRPr="00BE2001">
              <w:rPr>
                <w:rFonts w:ascii="宋体" w:eastAsia="宋体" w:hAnsi="宋体" w:cs="Calibri" w:hint="eastAsia"/>
                <w:color w:val="000000"/>
                <w:kern w:val="0"/>
                <w:sz w:val="16"/>
                <w:szCs w:val="16"/>
              </w:rPr>
              <w:t>链路校准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 Accu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FWD</w:t>
            </w:r>
            <w:r w:rsidRPr="00BE2001">
              <w:rPr>
                <w:rFonts w:ascii="宋体" w:eastAsia="宋体" w:hAnsi="宋体" w:cs="Calibri" w:hint="eastAsia"/>
                <w:color w:val="000000"/>
                <w:kern w:val="0"/>
                <w:sz w:val="16"/>
                <w:szCs w:val="16"/>
              </w:rPr>
              <w:t>链路校准精度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RTD</w:t>
            </w:r>
            <w:r w:rsidRPr="00BE2001">
              <w:rPr>
                <w:rFonts w:ascii="宋体" w:eastAsia="宋体" w:hAnsi="宋体" w:cs="Calibri" w:hint="eastAsia"/>
                <w:color w:val="000000"/>
                <w:kern w:val="0"/>
                <w:sz w:val="16"/>
                <w:szCs w:val="16"/>
              </w:rPr>
              <w:t>校准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 Accu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RTD</w:t>
            </w:r>
            <w:r w:rsidRPr="00BE2001">
              <w:rPr>
                <w:rFonts w:ascii="宋体" w:eastAsia="宋体" w:hAnsi="宋体" w:cs="Calibri" w:hint="eastAsia"/>
                <w:color w:val="000000"/>
                <w:kern w:val="0"/>
                <w:sz w:val="16"/>
                <w:szCs w:val="16"/>
              </w:rPr>
              <w:t>校准精度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Format Type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格式类型</w:t>
            </w:r>
          </w:p>
        </w:tc>
      </w:tr>
      <w:tr w:rsidR="00BE2001" w:rsidRPr="00BE2001" w:rsidTr="00BE2001">
        <w:trPr>
          <w:trHeight w:val="380"/>
        </w:trPr>
        <w:tc>
          <w:tcPr>
            <w:tcW w:w="3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Switch Num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BE2001" w:rsidRPr="00BE2001" w:rsidRDefault="00BE2001" w:rsidP="00BE2001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</w:pPr>
            <w:r w:rsidRPr="00BE2001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MSC Switch Number</w:t>
            </w:r>
          </w:p>
        </w:tc>
      </w:tr>
    </w:tbl>
    <w:p w:rsidR="00661D1D" w:rsidRDefault="00871855" w:rsidP="00871855">
      <w:pPr>
        <w:pStyle w:val="2"/>
        <w:numPr>
          <w:ilvl w:val="1"/>
          <w:numId w:val="36"/>
        </w:numPr>
      </w:pPr>
      <w:r>
        <w:rPr>
          <w:rFonts w:hint="eastAsia"/>
        </w:rPr>
        <w:t>版本控制</w:t>
      </w:r>
    </w:p>
    <w:p w:rsidR="00871855" w:rsidRDefault="00871855" w:rsidP="00871855">
      <w:pPr>
        <w:rPr>
          <w:ins w:id="0" w:author="fei zhao" w:date="2012-08-15T16:48:00Z"/>
        </w:rPr>
      </w:pPr>
      <w:r>
        <w:rPr>
          <w:rFonts w:hint="eastAsia"/>
        </w:rPr>
        <w:tab/>
      </w:r>
      <w:r>
        <w:rPr>
          <w:rFonts w:hint="eastAsia"/>
        </w:rPr>
        <w:t>目前所知，定位平台设备厂家有两个</w:t>
      </w:r>
      <w:r w:rsidR="006C30F6">
        <w:rPr>
          <w:rFonts w:hint="eastAsia"/>
        </w:rPr>
        <w:t>：中兴和</w:t>
      </w:r>
      <w:proofErr w:type="gramStart"/>
      <w:r w:rsidR="006C30F6">
        <w:rPr>
          <w:rFonts w:hint="eastAsia"/>
        </w:rPr>
        <w:t>诺西</w:t>
      </w:r>
      <w:proofErr w:type="gramEnd"/>
      <w:r>
        <w:rPr>
          <w:rFonts w:hint="eastAsia"/>
        </w:rPr>
        <w:t>。它们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数据格式稍微有差异。需要根据各省实际使用的定位设备，自动匹配</w:t>
      </w:r>
      <w:r>
        <w:rPr>
          <w:rFonts w:hint="eastAsia"/>
        </w:rPr>
        <w:t>BSA</w:t>
      </w:r>
      <w:r>
        <w:rPr>
          <w:rFonts w:hint="eastAsia"/>
        </w:rPr>
        <w:t>数据格式。</w:t>
      </w:r>
    </w:p>
    <w:p w:rsidR="004100D2" w:rsidRDefault="004100D2" w:rsidP="00871855">
      <w:pPr>
        <w:rPr>
          <w:ins w:id="1" w:author="fei zhao" w:date="2012-08-15T16:48:00Z"/>
        </w:rPr>
      </w:pPr>
      <w:ins w:id="2" w:author="fei zhao" w:date="2012-08-15T16:48:00Z">
        <w:r>
          <w:rPr>
            <w:rFonts w:hint="eastAsia"/>
          </w:rPr>
          <w:tab/>
        </w:r>
        <w:r>
          <w:rPr>
            <w:rFonts w:hint="eastAsia"/>
          </w:rPr>
          <w:t>中兴和诺西区的</w:t>
        </w:r>
        <w:r>
          <w:rPr>
            <w:rFonts w:hint="eastAsia"/>
          </w:rPr>
          <w:t>BSA</w:t>
        </w:r>
        <w:r>
          <w:rPr>
            <w:rFonts w:hint="eastAsia"/>
          </w:rPr>
          <w:t>字段区别在于：</w:t>
        </w:r>
      </w:ins>
    </w:p>
    <w:p w:rsidR="00EE4691" w:rsidRDefault="004100D2">
      <w:pPr>
        <w:pStyle w:val="a3"/>
        <w:numPr>
          <w:ilvl w:val="0"/>
          <w:numId w:val="38"/>
        </w:numPr>
        <w:ind w:firstLineChars="0"/>
        <w:rPr>
          <w:ins w:id="3" w:author="fei zhao" w:date="2012-08-15T16:48:00Z"/>
        </w:rPr>
        <w:pPrChange w:id="4" w:author="fei zhao" w:date="2012-08-15T16:48:00Z">
          <w:pPr/>
        </w:pPrChange>
      </w:pPr>
      <w:ins w:id="5" w:author="fei zhao" w:date="2012-08-15T16:48:00Z">
        <w:r>
          <w:rPr>
            <w:rFonts w:hint="eastAsia"/>
          </w:rPr>
          <w:lastRenderedPageBreak/>
          <w:t>字段顺序不一样；</w:t>
        </w:r>
      </w:ins>
    </w:p>
    <w:p w:rsidR="00EE4691" w:rsidRDefault="004100D2">
      <w:pPr>
        <w:pStyle w:val="a3"/>
        <w:numPr>
          <w:ilvl w:val="0"/>
          <w:numId w:val="38"/>
        </w:numPr>
        <w:ind w:firstLineChars="0"/>
        <w:pPrChange w:id="6" w:author="fei zhao" w:date="2012-08-15T16:48:00Z">
          <w:pPr/>
        </w:pPrChange>
      </w:pPr>
      <w:ins w:id="7" w:author="fei zhao" w:date="2012-08-15T16:48:00Z">
        <w:r>
          <w:t>Ext</w:t>
        </w:r>
      </w:ins>
      <w:ins w:id="8" w:author="fei zhao" w:date="2012-08-15T16:49:00Z">
        <w:r>
          <w:t>end</w:t>
        </w:r>
        <w:r>
          <w:rPr>
            <w:rFonts w:hint="eastAsia"/>
          </w:rPr>
          <w:t xml:space="preserve"> BID</w:t>
        </w:r>
        <w:r>
          <w:rPr>
            <w:rFonts w:hint="eastAsia"/>
          </w:rPr>
          <w:t>字段格式不一样：诺西区为</w:t>
        </w:r>
        <w:r>
          <w:rPr>
            <w:rFonts w:hint="eastAsia"/>
          </w:rPr>
          <w:t>16</w:t>
        </w:r>
        <w:r>
          <w:rPr>
            <w:rFonts w:hint="eastAsia"/>
          </w:rPr>
          <w:t>进制数；</w:t>
        </w:r>
        <w:proofErr w:type="gramStart"/>
        <w:r>
          <w:rPr>
            <w:rFonts w:hint="eastAsia"/>
          </w:rPr>
          <w:t>中兴区</w:t>
        </w:r>
        <w:proofErr w:type="gramEnd"/>
        <w:r>
          <w:rPr>
            <w:rFonts w:hint="eastAsia"/>
          </w:rPr>
          <w:t>为十进制数。</w:t>
        </w:r>
      </w:ins>
    </w:p>
    <w:p w:rsidR="00EE4691" w:rsidRDefault="004100D2">
      <w:pPr>
        <w:ind w:firstLine="420"/>
        <w:rPr>
          <w:ins w:id="9" w:author="fei zhao" w:date="2012-08-15T16:42:00Z"/>
        </w:rPr>
        <w:pPrChange w:id="10" w:author="fei zhao" w:date="2012-08-15T16:48:00Z">
          <w:pPr/>
        </w:pPrChange>
      </w:pPr>
      <w:ins w:id="11" w:author="fei zhao" w:date="2012-08-15T16:42:00Z">
        <w:r>
          <w:t>中兴定位平台的定位日志字段：</w:t>
        </w:r>
      </w:ins>
    </w:p>
    <w:tbl>
      <w:tblPr>
        <w:tblW w:w="8676" w:type="dxa"/>
        <w:tblInd w:w="108" w:type="dxa"/>
        <w:tblLayout w:type="fixed"/>
        <w:tblLook w:val="00A0" w:firstRow="1" w:lastRow="0" w:firstColumn="1" w:lastColumn="0" w:noHBand="0" w:noVBand="0"/>
        <w:tblPrChange w:id="12" w:author="fei zhao" w:date="2012-08-15T16:45:00Z">
          <w:tblPr>
            <w:tblW w:w="8676" w:type="dxa"/>
            <w:tblInd w:w="108" w:type="dxa"/>
            <w:tblLayout w:type="fixed"/>
            <w:tblLook w:val="00A0" w:firstRow="1" w:lastRow="0" w:firstColumn="1" w:lastColumn="0" w:noHBand="0" w:noVBand="0"/>
          </w:tblPr>
        </w:tblPrChange>
      </w:tblPr>
      <w:tblGrid>
        <w:gridCol w:w="513"/>
        <w:gridCol w:w="1359"/>
        <w:gridCol w:w="850"/>
        <w:gridCol w:w="709"/>
        <w:gridCol w:w="2126"/>
        <w:gridCol w:w="1134"/>
        <w:gridCol w:w="1985"/>
        <w:tblGridChange w:id="13">
          <w:tblGrid>
            <w:gridCol w:w="513"/>
            <w:gridCol w:w="934"/>
            <w:gridCol w:w="850"/>
            <w:gridCol w:w="142"/>
            <w:gridCol w:w="425"/>
            <w:gridCol w:w="284"/>
            <w:gridCol w:w="2126"/>
            <w:gridCol w:w="283"/>
            <w:gridCol w:w="1134"/>
            <w:gridCol w:w="1985"/>
          </w:tblGrid>
        </w:tblGridChange>
      </w:tblGrid>
      <w:tr w:rsidR="004100D2" w:rsidRPr="0065774A" w:rsidTr="004100D2">
        <w:trPr>
          <w:trHeight w:val="450"/>
          <w:ins w:id="14" w:author="fei zhao" w:date="2012-08-15T16:42:00Z"/>
          <w:trPrChange w:id="15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16" w:author="fei zhao" w:date="2012-08-15T16:45:00Z">
              <w:tcPr>
                <w:tcW w:w="513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00B050"/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7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18" w:author="fei zhao" w:date="2012-08-15T16:42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序号</w:t>
              </w:r>
            </w:ins>
          </w:p>
        </w:tc>
        <w:tc>
          <w:tcPr>
            <w:tcW w:w="13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19" w:author="fei zhao" w:date="2012-08-15T16:45:00Z">
              <w:tcPr>
                <w:tcW w:w="934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00B050"/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0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21" w:author="fei zhao" w:date="2012-08-15T16:42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字段名称</w:t>
              </w:r>
            </w:ins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22" w:author="fei zhao" w:date="2012-08-15T16:45:00Z">
              <w:tcPr>
                <w:tcW w:w="85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00B050"/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3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24" w:author="fei zhao" w:date="2012-08-15T16:42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字段分类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25" w:author="fei zhao" w:date="2012-08-15T16:45:00Z">
              <w:tcPr>
                <w:tcW w:w="56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00B050"/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6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27" w:author="fei zhao" w:date="2012-08-15T16:42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填写方式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28" w:author="fei zhao" w:date="2012-08-15T16:45:00Z">
              <w:tcPr>
                <w:tcW w:w="2410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00B050"/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9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30" w:author="fei zhao" w:date="2012-08-15T16:42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字段含义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31" w:author="fei zhao" w:date="2012-08-15T16:45:00Z">
              <w:tcPr>
                <w:tcW w:w="1417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00B050"/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2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33" w:author="fei zhao" w:date="2012-08-15T16:42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数据类型</w:t>
              </w:r>
            </w:ins>
          </w:p>
        </w:tc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34" w:author="fei zhao" w:date="2012-08-15T16:45:00Z">
              <w:tcPr>
                <w:tcW w:w="198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00B050"/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5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36" w:author="fei zhao" w:date="2012-08-15T16:42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示例</w:t>
              </w:r>
            </w:ins>
          </w:p>
        </w:tc>
      </w:tr>
      <w:tr w:rsidR="004100D2" w:rsidRPr="0065774A" w:rsidTr="004100D2">
        <w:trPr>
          <w:trHeight w:val="1125"/>
          <w:ins w:id="37" w:author="fei zhao" w:date="2012-08-15T16:42:00Z"/>
          <w:trPrChange w:id="38" w:author="fei zhao" w:date="2012-08-15T16:45:00Z">
            <w:trPr>
              <w:trHeight w:val="1125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9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5A7ADC" w:rsidRDefault="004100D2" w:rsidP="004404D8">
            <w:pPr>
              <w:rPr>
                <w:ins w:id="40" w:author="fei zhao" w:date="2012-08-15T16:42:00Z"/>
              </w:rPr>
            </w:pPr>
            <w:ins w:id="41" w:author="fei zhao" w:date="2012-08-15T16:42:00Z">
              <w:r w:rsidRPr="007C2CBE">
                <w:rPr>
                  <w:sz w:val="16"/>
                </w:rPr>
                <w:t>A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42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43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44" w:author="fei zhao" w:date="2012-08-15T16:42:00Z">
              <w:r w:rsidRPr="00560CF1">
                <w:t>Pilot Sector Name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5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8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1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所属省份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4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字符串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7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HF001-1-201-shekeyuan</w:t>
              </w:r>
            </w:ins>
          </w:p>
        </w:tc>
      </w:tr>
      <w:tr w:rsidR="004100D2" w:rsidRPr="0065774A" w:rsidTr="004100D2">
        <w:trPr>
          <w:trHeight w:val="225"/>
          <w:ins w:id="60" w:author="fei zhao" w:date="2012-08-15T16:42:00Z"/>
          <w:trPrChange w:id="61" w:author="fei zhao" w:date="2012-08-15T16:45:00Z">
            <w:trPr>
              <w:trHeight w:val="225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62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63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64" w:author="fei zhao" w:date="2012-08-15T16:42:00Z">
              <w:r w:rsidRPr="007C2CBE">
                <w:rPr>
                  <w:sz w:val="16"/>
                </w:rPr>
                <w:t>B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65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66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67" w:author="fei zhao" w:date="2012-08-15T16:42:00Z">
              <w:r w:rsidRPr="00560CF1">
                <w:t>SID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68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6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7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系统信息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71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7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7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74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7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7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系统识别码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77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7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7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80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8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8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14151</w:t>
              </w:r>
            </w:ins>
          </w:p>
        </w:tc>
      </w:tr>
      <w:tr w:rsidR="004100D2" w:rsidRPr="0065774A" w:rsidTr="004100D2">
        <w:trPr>
          <w:trHeight w:val="225"/>
          <w:ins w:id="83" w:author="fei zhao" w:date="2012-08-15T16:42:00Z"/>
          <w:trPrChange w:id="84" w:author="fei zhao" w:date="2012-08-15T16:45:00Z">
            <w:trPr>
              <w:trHeight w:val="225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85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86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87" w:author="fei zhao" w:date="2012-08-15T16:42:00Z">
              <w:r w:rsidRPr="007C2CBE">
                <w:rPr>
                  <w:sz w:val="16"/>
                </w:rPr>
                <w:t>C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88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89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90" w:author="fei zhao" w:date="2012-08-15T16:42:00Z">
              <w:r w:rsidRPr="00560CF1">
                <w:t>NID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91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9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9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系统信息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94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9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9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97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9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9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网络识别码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00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0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0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03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0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0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6</w:t>
              </w:r>
            </w:ins>
          </w:p>
        </w:tc>
      </w:tr>
      <w:tr w:rsidR="004100D2" w:rsidRPr="0065774A" w:rsidTr="004100D2">
        <w:trPr>
          <w:trHeight w:val="450"/>
          <w:ins w:id="106" w:author="fei zhao" w:date="2012-08-15T16:42:00Z"/>
          <w:trPrChange w:id="107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08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109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110" w:author="fei zhao" w:date="2012-08-15T16:42:00Z">
              <w:r w:rsidRPr="007C2CBE">
                <w:rPr>
                  <w:sz w:val="16"/>
                </w:rPr>
                <w:t>D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111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112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113" w:author="fei zhao" w:date="2012-08-15T16:42:00Z">
              <w:r w:rsidRPr="00560CF1">
                <w:t>Extend BID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14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1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1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17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1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1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20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2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2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BTS在BSC中的编号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23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2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2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字符串</w:t>
              </w:r>
              <w:r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或整数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26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Default="004100D2" w:rsidP="004404D8">
            <w:pPr>
              <w:widowControl/>
              <w:rPr>
                <w:ins w:id="127" w:author="fei zhao" w:date="2012-08-15T16:42:00Z"/>
                <w:rFonts w:ascii="楷体_GB2312" w:eastAsia="楷体_GB2312" w:hAnsi="宋体" w:cs="宋体"/>
                <w:kern w:val="0"/>
                <w:szCs w:val="21"/>
              </w:rPr>
            </w:pPr>
            <w:ins w:id="128" w:author="fei zhao" w:date="2012-08-15T16:42:00Z">
              <w:r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诺西区：</w:t>
              </w:r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0x011B0101</w:t>
              </w:r>
            </w:ins>
          </w:p>
          <w:p w:rsidR="004100D2" w:rsidRDefault="004100D2" w:rsidP="004404D8">
            <w:pPr>
              <w:widowControl/>
              <w:rPr>
                <w:ins w:id="129" w:author="fei zhao" w:date="2012-08-15T16:42:00Z"/>
                <w:rFonts w:ascii="楷体_GB2312" w:eastAsia="楷体_GB2312" w:hAnsi="宋体" w:cs="宋体"/>
                <w:kern w:val="0"/>
                <w:szCs w:val="21"/>
              </w:rPr>
            </w:pPr>
            <w:ins w:id="130" w:author="fei zhao" w:date="2012-08-15T16:42:00Z">
              <w:r>
                <w:rPr>
                  <w:rFonts w:ascii="楷体_GB2312" w:eastAsia="楷体_GB2312" w:hAnsi="宋体" w:cs="宋体" w:hint="eastAsia"/>
                  <w:kern w:val="0"/>
                  <w:szCs w:val="21"/>
                </w:rPr>
                <w:t>中兴区：</w:t>
              </w:r>
            </w:ins>
          </w:p>
          <w:p w:rsidR="004100D2" w:rsidRPr="005A7ADC" w:rsidRDefault="004100D2" w:rsidP="004404D8">
            <w:pPr>
              <w:widowControl/>
              <w:rPr>
                <w:ins w:id="131" w:author="fei zhao" w:date="2012-08-15T16:42:00Z"/>
                <w:rFonts w:ascii="宋体" w:hAnsi="宋体" w:cs="宋体"/>
                <w:color w:val="000000"/>
                <w:sz w:val="22"/>
              </w:rPr>
            </w:pPr>
            <w:ins w:id="132" w:author="fei zhao" w:date="2012-08-15T16:42:00Z">
              <w:r w:rsidRPr="005A7ADC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10497940</w:t>
              </w:r>
            </w:ins>
          </w:p>
        </w:tc>
      </w:tr>
      <w:tr w:rsidR="004100D2" w:rsidRPr="0065774A" w:rsidTr="004100D2">
        <w:trPr>
          <w:trHeight w:val="270"/>
          <w:ins w:id="133" w:author="fei zhao" w:date="2012-08-15T16:42:00Z"/>
          <w:trPrChange w:id="134" w:author="fei zhao" w:date="2012-08-15T16:45:00Z">
            <w:trPr>
              <w:trHeight w:val="27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35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136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137" w:author="fei zhao" w:date="2012-08-15T16:42:00Z">
              <w:r w:rsidRPr="007C2CBE">
                <w:rPr>
                  <w:sz w:val="16"/>
                </w:rPr>
                <w:t>E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138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139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140" w:author="fei zhao" w:date="2012-08-15T16:42:00Z">
              <w:r w:rsidRPr="00560CF1">
                <w:t>T-PN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41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4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4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系统信息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44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4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4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47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4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4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PN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50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5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5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53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5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5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123</w:t>
              </w:r>
            </w:ins>
          </w:p>
        </w:tc>
      </w:tr>
      <w:tr w:rsidR="004100D2" w:rsidRPr="0065774A" w:rsidTr="004100D2">
        <w:trPr>
          <w:trHeight w:val="900"/>
          <w:ins w:id="156" w:author="fei zhao" w:date="2012-08-15T16:42:00Z"/>
          <w:trPrChange w:id="157" w:author="fei zhao" w:date="2012-08-15T16:45:00Z">
            <w:trPr>
              <w:trHeight w:val="90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58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159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160" w:author="fei zhao" w:date="2012-08-15T16:42:00Z">
              <w:r w:rsidRPr="007C2CBE">
                <w:rPr>
                  <w:sz w:val="16"/>
                </w:rPr>
                <w:t>F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161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162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163" w:author="fei zhao" w:date="2012-08-15T16:42:00Z">
              <w:r w:rsidRPr="00560CF1">
                <w:t>Antenna Lati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64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6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6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67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6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6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70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7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7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扇区所在纬度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73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7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7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浮点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76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7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7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31.82956</w:t>
              </w:r>
            </w:ins>
          </w:p>
        </w:tc>
      </w:tr>
      <w:tr w:rsidR="004100D2" w:rsidRPr="0065774A" w:rsidTr="004100D2">
        <w:trPr>
          <w:trHeight w:val="900"/>
          <w:ins w:id="179" w:author="fei zhao" w:date="2012-08-15T16:42:00Z"/>
          <w:trPrChange w:id="180" w:author="fei zhao" w:date="2012-08-15T16:45:00Z">
            <w:trPr>
              <w:trHeight w:val="90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181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182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183" w:author="fei zhao" w:date="2012-08-15T16:42:00Z">
              <w:r w:rsidRPr="007C2CBE">
                <w:rPr>
                  <w:sz w:val="16"/>
                </w:rPr>
                <w:t>G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184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185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186" w:author="fei zhao" w:date="2012-08-15T16:42:00Z">
              <w:r w:rsidRPr="00560CF1">
                <w:t>Antenna Longi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87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8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8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90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9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9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93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9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9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扇区所在经度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96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19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19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浮点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199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0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0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117.27864</w:t>
              </w:r>
            </w:ins>
          </w:p>
        </w:tc>
      </w:tr>
      <w:tr w:rsidR="004100D2" w:rsidRPr="0065774A" w:rsidTr="004100D2">
        <w:trPr>
          <w:trHeight w:val="450"/>
          <w:ins w:id="202" w:author="fei zhao" w:date="2012-08-15T16:42:00Z"/>
          <w:trPrChange w:id="203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04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205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206" w:author="fei zhao" w:date="2012-08-15T16:42:00Z">
              <w:r w:rsidRPr="007C2CBE">
                <w:rPr>
                  <w:sz w:val="16"/>
                </w:rPr>
                <w:t>H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207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208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209" w:author="fei zhao" w:date="2012-08-15T16:42:00Z">
              <w:r w:rsidRPr="00560CF1">
                <w:t>Antenna Alti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10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1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1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13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1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1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16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1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1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天线挂高＋基站海拔高度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19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2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2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浮点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22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2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2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40</w:t>
              </w:r>
            </w:ins>
          </w:p>
        </w:tc>
      </w:tr>
      <w:tr w:rsidR="004100D2" w:rsidRPr="0065774A" w:rsidTr="004100D2">
        <w:trPr>
          <w:trHeight w:val="675"/>
          <w:ins w:id="225" w:author="fei zhao" w:date="2012-08-15T16:42:00Z"/>
          <w:trPrChange w:id="226" w:author="fei zhao" w:date="2012-08-15T16:45:00Z">
            <w:trPr>
              <w:trHeight w:val="675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27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228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229" w:author="fei zhao" w:date="2012-08-15T16:42:00Z">
              <w:r w:rsidRPr="007C2CBE">
                <w:rPr>
                  <w:sz w:val="16"/>
                </w:rPr>
                <w:t>I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230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231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232" w:author="fei zhao" w:date="2012-08-15T16:42:00Z">
              <w:r w:rsidRPr="00560CF1">
                <w:t>Antenna Loc Accu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33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3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3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36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3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3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39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4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4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扇区天线位置精度（厘米）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42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4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4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45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4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4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300</w:t>
              </w:r>
            </w:ins>
          </w:p>
        </w:tc>
      </w:tr>
      <w:tr w:rsidR="004100D2" w:rsidRPr="0065774A" w:rsidTr="004100D2">
        <w:trPr>
          <w:trHeight w:val="780"/>
          <w:ins w:id="248" w:author="fei zhao" w:date="2012-08-15T16:42:00Z"/>
          <w:trPrChange w:id="249" w:author="fei zhao" w:date="2012-08-15T16:45:00Z">
            <w:trPr>
              <w:trHeight w:val="78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50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251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252" w:author="fei zhao" w:date="2012-08-15T16:42:00Z">
              <w:r w:rsidRPr="007C2CBE">
                <w:rPr>
                  <w:sz w:val="16"/>
                </w:rPr>
                <w:t>J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253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254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255" w:author="fei zhao" w:date="2012-08-15T16:42:00Z">
              <w:r w:rsidRPr="00560CF1">
                <w:t>Sector Center Lati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56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5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5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59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6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6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人工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62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6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6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扇区所在纬度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65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6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6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浮点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68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6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7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31.83218</w:t>
              </w:r>
            </w:ins>
          </w:p>
        </w:tc>
      </w:tr>
      <w:tr w:rsidR="004100D2" w:rsidRPr="0065774A" w:rsidTr="004100D2">
        <w:trPr>
          <w:trHeight w:val="765"/>
          <w:ins w:id="271" w:author="fei zhao" w:date="2012-08-15T16:42:00Z"/>
          <w:trPrChange w:id="272" w:author="fei zhao" w:date="2012-08-15T16:45:00Z">
            <w:trPr>
              <w:trHeight w:val="765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73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274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275" w:author="fei zhao" w:date="2012-08-15T16:42:00Z">
              <w:r w:rsidRPr="007C2CBE">
                <w:rPr>
                  <w:sz w:val="16"/>
                </w:rPr>
                <w:t>K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276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277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278" w:author="fei zhao" w:date="2012-08-15T16:42:00Z">
              <w:r w:rsidRPr="00560CF1">
                <w:t>Sector Center Longi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79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8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8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82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8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8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人工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85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8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8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扇区所在经度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88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8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9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浮点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291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29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29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117.27976</w:t>
              </w:r>
            </w:ins>
          </w:p>
        </w:tc>
      </w:tr>
      <w:tr w:rsidR="004100D2" w:rsidRPr="0065774A" w:rsidTr="004100D2">
        <w:trPr>
          <w:trHeight w:val="675"/>
          <w:ins w:id="294" w:author="fei zhao" w:date="2012-08-15T16:42:00Z"/>
          <w:trPrChange w:id="295" w:author="fei zhao" w:date="2012-08-15T16:45:00Z">
            <w:trPr>
              <w:trHeight w:val="675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296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297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298" w:author="fei zhao" w:date="2012-08-15T16:42:00Z">
              <w:r w:rsidRPr="007C2CBE">
                <w:rPr>
                  <w:sz w:val="16"/>
                </w:rPr>
                <w:t>L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299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300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301" w:author="fei zhao" w:date="2012-08-15T16:42:00Z">
              <w:r w:rsidRPr="00560CF1">
                <w:t>Sector Center Alti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02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0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0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05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0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0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人工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08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0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1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扇区中心高度（米）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11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1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1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14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1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1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33</w:t>
              </w:r>
            </w:ins>
          </w:p>
        </w:tc>
      </w:tr>
      <w:tr w:rsidR="004100D2" w:rsidRPr="0065774A" w:rsidTr="004100D2">
        <w:trPr>
          <w:trHeight w:val="1125"/>
          <w:ins w:id="317" w:author="fei zhao" w:date="2012-08-15T16:42:00Z"/>
          <w:trPrChange w:id="318" w:author="fei zhao" w:date="2012-08-15T16:45:00Z">
            <w:trPr>
              <w:trHeight w:val="1125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19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320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321" w:author="fei zhao" w:date="2012-08-15T16:42:00Z">
              <w:r w:rsidRPr="007C2CBE">
                <w:rPr>
                  <w:sz w:val="16"/>
                </w:rPr>
                <w:t>M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322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323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324" w:author="fei zhao" w:date="2012-08-15T16:42:00Z">
              <w:r w:rsidRPr="00560CF1">
                <w:t>Antenna Orientation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25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2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2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天</w:t>
              </w:r>
              <w:proofErr w:type="gramStart"/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馈</w:t>
              </w:r>
              <w:proofErr w:type="gramEnd"/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28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2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3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31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3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3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天线方向角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34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3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3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37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3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3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240</w:t>
              </w:r>
            </w:ins>
          </w:p>
        </w:tc>
      </w:tr>
      <w:tr w:rsidR="004100D2" w:rsidRPr="0065774A" w:rsidTr="004100D2">
        <w:trPr>
          <w:trHeight w:val="1350"/>
          <w:ins w:id="340" w:author="fei zhao" w:date="2012-08-15T16:42:00Z"/>
          <w:trPrChange w:id="341" w:author="fei zhao" w:date="2012-08-15T16:45:00Z">
            <w:trPr>
              <w:trHeight w:val="13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42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343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344" w:author="fei zhao" w:date="2012-08-15T16:42:00Z">
              <w:r w:rsidRPr="007C2CBE">
                <w:rPr>
                  <w:sz w:val="16"/>
                </w:rPr>
                <w:t>N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345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346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347" w:author="fei zhao" w:date="2012-08-15T16:42:00Z">
              <w:r w:rsidRPr="00560CF1">
                <w:t>Antenna Opening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48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4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5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51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5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5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54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5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5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扇区天线覆盖范围所形成的张角，与该基站的扇区数及天线发射方向图等特性有关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57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5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5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60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4100D2" w:rsidRDefault="004100D2" w:rsidP="004404D8">
            <w:pPr>
              <w:widowControl/>
              <w:rPr>
                <w:ins w:id="361" w:author="fei zhao" w:date="2012-08-15T16:42:00Z"/>
                <w:rFonts w:ascii="楷体_GB2312" w:eastAsia="楷体_GB2312" w:hAnsi="宋体" w:cs="宋体"/>
                <w:kern w:val="0"/>
                <w:szCs w:val="21"/>
                <w:rPrChange w:id="362" w:author="fei zhao" w:date="2012-08-15T16:44:00Z">
                  <w:rPr>
                    <w:ins w:id="363" w:author="fei zhao" w:date="2012-08-15T16:42:00Z"/>
                    <w:rFonts w:ascii="楷体_GB2312" w:eastAsia="楷体_GB2312" w:cs="宋体"/>
                    <w:kern w:val="0"/>
                    <w:szCs w:val="21"/>
                  </w:rPr>
                </w:rPrChange>
              </w:rPr>
            </w:pPr>
            <w:ins w:id="36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120</w:t>
              </w:r>
            </w:ins>
          </w:p>
        </w:tc>
      </w:tr>
      <w:tr w:rsidR="004100D2" w:rsidRPr="0065774A" w:rsidTr="004100D2">
        <w:trPr>
          <w:trHeight w:val="1095"/>
          <w:ins w:id="365" w:author="fei zhao" w:date="2012-08-15T16:42:00Z"/>
          <w:trPrChange w:id="366" w:author="fei zhao" w:date="2012-08-15T16:45:00Z">
            <w:trPr>
              <w:trHeight w:val="1095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67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368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369" w:author="fei zhao" w:date="2012-08-15T16:42:00Z">
              <w:r w:rsidRPr="007C2CBE">
                <w:rPr>
                  <w:sz w:val="16"/>
                </w:rPr>
                <w:lastRenderedPageBreak/>
                <w:t>O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370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371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372" w:author="fei zhao" w:date="2012-08-15T16:42:00Z">
              <w:r w:rsidRPr="00560CF1">
                <w:t>Max Antenna Range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73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7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7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76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7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7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人工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79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8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8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最大天线范围用于通过PN在指定的范围内查找基站，从而进行AFLT或MCS的定位方法的计算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82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8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8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85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8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8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700</w:t>
              </w:r>
            </w:ins>
          </w:p>
        </w:tc>
      </w:tr>
      <w:tr w:rsidR="004100D2" w:rsidRPr="0065774A" w:rsidTr="004100D2">
        <w:trPr>
          <w:trHeight w:val="450"/>
          <w:ins w:id="388" w:author="fei zhao" w:date="2012-08-15T16:42:00Z"/>
          <w:trPrChange w:id="389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390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391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392" w:author="fei zhao" w:date="2012-08-15T16:42:00Z">
              <w:r w:rsidRPr="007C2CBE">
                <w:rPr>
                  <w:sz w:val="16"/>
                </w:rPr>
                <w:t>P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393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394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395" w:author="fei zhao" w:date="2012-08-15T16:42:00Z">
              <w:r w:rsidRPr="00560CF1">
                <w:t>Terrain Average Height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96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39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39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399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0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0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人工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02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0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0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地表平均高度（米）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05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0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0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08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0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1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29</w:t>
              </w:r>
            </w:ins>
          </w:p>
        </w:tc>
      </w:tr>
      <w:tr w:rsidR="004100D2" w:rsidRPr="0065774A" w:rsidTr="004100D2">
        <w:trPr>
          <w:trHeight w:val="450"/>
          <w:ins w:id="411" w:author="fei zhao" w:date="2012-08-15T16:42:00Z"/>
          <w:trPrChange w:id="412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413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414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415" w:author="fei zhao" w:date="2012-08-15T16:42:00Z">
              <w:r w:rsidRPr="007C2CBE">
                <w:rPr>
                  <w:sz w:val="16"/>
                </w:rPr>
                <w:t>Q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416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417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418" w:author="fei zhao" w:date="2012-08-15T16:42:00Z">
              <w:r w:rsidRPr="00560CF1">
                <w:t>Terrain Height Standard Deviation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19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2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2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22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2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2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人工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25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2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2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地表高度标准偏差（米）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28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2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3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31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3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3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4</w:t>
              </w:r>
            </w:ins>
          </w:p>
        </w:tc>
      </w:tr>
      <w:tr w:rsidR="004100D2" w:rsidRPr="0065774A" w:rsidTr="004100D2">
        <w:trPr>
          <w:trHeight w:val="270"/>
          <w:ins w:id="434" w:author="fei zhao" w:date="2012-08-15T16:42:00Z"/>
          <w:trPrChange w:id="435" w:author="fei zhao" w:date="2012-08-15T16:45:00Z">
            <w:trPr>
              <w:trHeight w:val="27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436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437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438" w:author="fei zhao" w:date="2012-08-15T16:42:00Z">
              <w:r w:rsidRPr="007C2CBE">
                <w:rPr>
                  <w:sz w:val="16"/>
                </w:rPr>
                <w:t>R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439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440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441" w:author="fei zhao" w:date="2012-08-15T16:42:00Z">
              <w:r w:rsidRPr="00560CF1">
                <w:t>Potential Repeater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42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4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4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45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4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4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48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4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5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直放</w:t>
              </w:r>
              <w:proofErr w:type="gramStart"/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站标志</w:t>
              </w:r>
              <w:proofErr w:type="gramEnd"/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51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5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5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54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5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56" w:author="fei zhao" w:date="2012-08-15T16:42:00Z">
              <w:r w:rsidRPr="0065774A">
                <w:rPr>
                  <w:rFonts w:ascii="楷体_GB2312" w:eastAsia="楷体_GB2312" w:cs="宋体" w:hint="eastAsia"/>
                  <w:kern w:val="0"/>
                  <w:szCs w:val="21"/>
                </w:rPr>
                <w:t>0</w:t>
              </w:r>
            </w:ins>
          </w:p>
        </w:tc>
      </w:tr>
      <w:tr w:rsidR="004100D2" w:rsidRPr="0065774A" w:rsidTr="004100D2">
        <w:trPr>
          <w:trHeight w:val="270"/>
          <w:ins w:id="457" w:author="fei zhao" w:date="2012-08-15T16:42:00Z"/>
          <w:trPrChange w:id="458" w:author="fei zhao" w:date="2012-08-15T16:45:00Z">
            <w:trPr>
              <w:trHeight w:val="27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459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460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461" w:author="fei zhao" w:date="2012-08-15T16:42:00Z">
              <w:r w:rsidRPr="007C2CBE">
                <w:rPr>
                  <w:sz w:val="16"/>
                </w:rPr>
                <w:t>S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462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463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464" w:author="fei zhao" w:date="2012-08-15T16:42:00Z">
              <w:r w:rsidRPr="00560CF1">
                <w:t>PN Increment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65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6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6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68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6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7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71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7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7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PN间隔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74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7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7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77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7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7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3</w:t>
              </w:r>
            </w:ins>
          </w:p>
        </w:tc>
      </w:tr>
      <w:tr w:rsidR="004100D2" w:rsidRPr="0065774A" w:rsidTr="004100D2">
        <w:trPr>
          <w:trHeight w:val="450"/>
          <w:ins w:id="480" w:author="fei zhao" w:date="2012-08-15T16:42:00Z"/>
          <w:trPrChange w:id="481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482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483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484" w:author="fei zhao" w:date="2012-08-15T16:42:00Z">
              <w:r w:rsidRPr="007C2CBE">
                <w:rPr>
                  <w:sz w:val="16"/>
                </w:rPr>
                <w:t>T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485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486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487" w:author="fei zhao" w:date="2012-08-15T16:42:00Z">
              <w:r w:rsidRPr="00560CF1">
                <w:t>FWD Calib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88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89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90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91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9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9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94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9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9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前向链路校正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497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49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499" w:author="fei zhao" w:date="2012-08-15T16:42:00Z">
              <w:r>
                <w:rPr>
                  <w:rFonts w:ascii="Courier New" w:hAnsi="Courier New" w:cs="Courier New"/>
                  <w:noProof/>
                  <w:kern w:val="0"/>
                  <w:sz w:val="20"/>
                  <w:szCs w:val="20"/>
                </w:rPr>
                <w:t>numeric</w:t>
              </w:r>
              <w:r>
                <w:rPr>
                  <w:rFonts w:ascii="Courier New" w:hAnsi="Courier New" w:cs="Courier New"/>
                  <w:noProof/>
                  <w:color w:val="808080"/>
                  <w:kern w:val="0"/>
                  <w:sz w:val="20"/>
                  <w:szCs w:val="20"/>
                </w:rPr>
                <w:t>(</w:t>
              </w:r>
              <w:r>
                <w:rPr>
                  <w:rFonts w:ascii="Courier New" w:hAnsi="Courier New" w:cs="Courier New"/>
                  <w:noProof/>
                  <w:kern w:val="0"/>
                  <w:sz w:val="20"/>
                  <w:szCs w:val="20"/>
                </w:rPr>
                <w:t>4</w:t>
              </w:r>
              <w:r>
                <w:rPr>
                  <w:rFonts w:ascii="Courier New" w:hAnsi="Courier New" w:cs="Courier New"/>
                  <w:noProof/>
                  <w:color w:val="808080"/>
                  <w:kern w:val="0"/>
                  <w:sz w:val="20"/>
                  <w:szCs w:val="20"/>
                </w:rPr>
                <w:t>,</w:t>
              </w:r>
              <w:r>
                <w:rPr>
                  <w:rFonts w:ascii="Courier New" w:hAnsi="Courier New" w:cs="Courier New"/>
                  <w:noProof/>
                  <w:kern w:val="0"/>
                  <w:sz w:val="20"/>
                  <w:szCs w:val="20"/>
                </w:rPr>
                <w:t>1</w:t>
              </w:r>
              <w:r>
                <w:rPr>
                  <w:rFonts w:ascii="Courier New" w:hAnsi="Courier New" w:cs="Courier New"/>
                  <w:noProof/>
                  <w:color w:val="808080"/>
                  <w:kern w:val="0"/>
                  <w:sz w:val="20"/>
                  <w:szCs w:val="20"/>
                </w:rPr>
                <w:t>)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00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0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0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1.5</w:t>
              </w:r>
            </w:ins>
          </w:p>
        </w:tc>
      </w:tr>
      <w:tr w:rsidR="004100D2" w:rsidRPr="0065774A" w:rsidTr="004100D2">
        <w:trPr>
          <w:trHeight w:val="450"/>
          <w:ins w:id="503" w:author="fei zhao" w:date="2012-08-15T16:42:00Z"/>
          <w:trPrChange w:id="504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05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506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507" w:author="fei zhao" w:date="2012-08-15T16:42:00Z">
              <w:r w:rsidRPr="007C2CBE">
                <w:rPr>
                  <w:sz w:val="16"/>
                </w:rPr>
                <w:t>U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508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509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510" w:author="fei zhao" w:date="2012-08-15T16:42:00Z">
              <w:r w:rsidRPr="00560CF1">
                <w:t>FWD Calib Accu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11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12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13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14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1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1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17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1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1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前向链路校正精度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20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2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2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23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2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2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39</w:t>
              </w:r>
            </w:ins>
          </w:p>
        </w:tc>
      </w:tr>
      <w:tr w:rsidR="004100D2" w:rsidRPr="0065774A" w:rsidTr="004100D2">
        <w:trPr>
          <w:trHeight w:val="270"/>
          <w:ins w:id="526" w:author="fei zhao" w:date="2012-08-15T16:42:00Z"/>
          <w:trPrChange w:id="527" w:author="fei zhao" w:date="2012-08-15T16:45:00Z">
            <w:trPr>
              <w:trHeight w:val="27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28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529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530" w:author="fei zhao" w:date="2012-08-15T16:42:00Z">
              <w:r w:rsidRPr="007C2CBE">
                <w:rPr>
                  <w:sz w:val="16"/>
                </w:rPr>
                <w:t>V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531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532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533" w:author="fei zhao" w:date="2012-08-15T16:42:00Z">
              <w:r w:rsidRPr="00560CF1">
                <w:t>RTD Calib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34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35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36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37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3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3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40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4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4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回程时延校正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43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4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45" w:author="fei zhao" w:date="2012-08-15T16:42:00Z">
              <w:r>
                <w:rPr>
                  <w:rFonts w:ascii="Courier New" w:hAnsi="Courier New" w:cs="Courier New"/>
                  <w:noProof/>
                  <w:kern w:val="0"/>
                  <w:sz w:val="20"/>
                  <w:szCs w:val="20"/>
                </w:rPr>
                <w:t>numeric</w:t>
              </w:r>
              <w:r>
                <w:rPr>
                  <w:rFonts w:ascii="Courier New" w:hAnsi="Courier New" w:cs="Courier New"/>
                  <w:noProof/>
                  <w:color w:val="808080"/>
                  <w:kern w:val="0"/>
                  <w:sz w:val="20"/>
                  <w:szCs w:val="20"/>
                </w:rPr>
                <w:t>(</w:t>
              </w:r>
              <w:r>
                <w:rPr>
                  <w:rFonts w:ascii="Courier New" w:hAnsi="Courier New" w:cs="Courier New"/>
                  <w:noProof/>
                  <w:kern w:val="0"/>
                  <w:sz w:val="20"/>
                  <w:szCs w:val="20"/>
                </w:rPr>
                <w:t>4</w:t>
              </w:r>
              <w:r>
                <w:rPr>
                  <w:rFonts w:ascii="Courier New" w:hAnsi="Courier New" w:cs="Courier New"/>
                  <w:noProof/>
                  <w:color w:val="808080"/>
                  <w:kern w:val="0"/>
                  <w:sz w:val="20"/>
                  <w:szCs w:val="20"/>
                </w:rPr>
                <w:t>,</w:t>
              </w:r>
              <w:r>
                <w:rPr>
                  <w:rFonts w:ascii="Courier New" w:hAnsi="Courier New" w:cs="Courier New"/>
                  <w:noProof/>
                  <w:kern w:val="0"/>
                  <w:sz w:val="20"/>
                  <w:szCs w:val="20"/>
                </w:rPr>
                <w:t>1</w:t>
              </w:r>
              <w:r>
                <w:rPr>
                  <w:rFonts w:ascii="Courier New" w:hAnsi="Courier New" w:cs="Courier New"/>
                  <w:noProof/>
                  <w:color w:val="808080"/>
                  <w:kern w:val="0"/>
                  <w:sz w:val="20"/>
                  <w:szCs w:val="20"/>
                </w:rPr>
                <w:t>)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46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4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4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1</w:t>
              </w:r>
            </w:ins>
          </w:p>
        </w:tc>
      </w:tr>
      <w:tr w:rsidR="004100D2" w:rsidRPr="0065774A" w:rsidTr="004100D2">
        <w:trPr>
          <w:trHeight w:val="450"/>
          <w:ins w:id="549" w:author="fei zhao" w:date="2012-08-15T16:42:00Z"/>
          <w:trPrChange w:id="550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51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552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553" w:author="fei zhao" w:date="2012-08-15T16:42:00Z">
              <w:r w:rsidRPr="007C2CBE">
                <w:rPr>
                  <w:sz w:val="16"/>
                </w:rPr>
                <w:t>W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554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555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556" w:author="fei zhao" w:date="2012-08-15T16:42:00Z">
              <w:r w:rsidRPr="00560CF1">
                <w:t>RTD Calib Accu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57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58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59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60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6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6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63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6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6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回程时延校正精度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66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6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6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69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7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7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524</w:t>
              </w:r>
            </w:ins>
          </w:p>
        </w:tc>
      </w:tr>
      <w:tr w:rsidR="004100D2" w:rsidRPr="0065774A" w:rsidTr="004100D2">
        <w:trPr>
          <w:trHeight w:val="450"/>
          <w:ins w:id="572" w:author="fei zhao" w:date="2012-08-15T16:42:00Z"/>
          <w:trPrChange w:id="573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74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575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576" w:author="fei zhao" w:date="2012-08-15T16:42:00Z">
              <w:r w:rsidRPr="007C2CBE">
                <w:rPr>
                  <w:sz w:val="16"/>
                </w:rPr>
                <w:t>X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577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578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579" w:author="fei zhao" w:date="2012-08-15T16:42:00Z">
              <w:r w:rsidRPr="00560CF1">
                <w:t>Format Type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80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81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82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定位信息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83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8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8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86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8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8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版本类型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89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9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9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592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59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59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1</w:t>
              </w:r>
            </w:ins>
          </w:p>
        </w:tc>
      </w:tr>
      <w:tr w:rsidR="004100D2" w:rsidRPr="0065774A" w:rsidTr="004100D2">
        <w:trPr>
          <w:trHeight w:val="450"/>
          <w:ins w:id="595" w:author="fei zhao" w:date="2012-08-15T16:42:00Z"/>
          <w:trPrChange w:id="596" w:author="fei zhao" w:date="2012-08-15T16:45:00Z">
            <w:trPr>
              <w:trHeight w:val="450"/>
            </w:trPr>
          </w:trPrChange>
        </w:trPr>
        <w:tc>
          <w:tcPr>
            <w:tcW w:w="5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tcPrChange w:id="597" w:author="fei zhao" w:date="2012-08-15T16:45:00Z">
              <w:tcPr>
                <w:tcW w:w="513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pStyle w:val="10"/>
              <w:ind w:left="0"/>
              <w:rPr>
                <w:ins w:id="598" w:author="fei zhao" w:date="2012-08-15T16:42:00Z"/>
                <w:rFonts w:ascii="楷体_GB2312" w:eastAsia="楷体_GB2312"/>
                <w:b/>
                <w:bCs/>
                <w:szCs w:val="21"/>
              </w:rPr>
            </w:pPr>
            <w:ins w:id="599" w:author="fei zhao" w:date="2012-08-15T16:42:00Z">
              <w:r w:rsidRPr="007C2CBE">
                <w:rPr>
                  <w:sz w:val="16"/>
                </w:rPr>
                <w:t>Y</w:t>
              </w:r>
            </w:ins>
          </w:p>
        </w:tc>
        <w:tc>
          <w:tcPr>
            <w:tcW w:w="13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tcPrChange w:id="600" w:author="fei zhao" w:date="2012-08-15T16:45:00Z">
              <w:tcPr>
                <w:tcW w:w="9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</w:tcPr>
            </w:tcPrChange>
          </w:tcPr>
          <w:p w:rsidR="004100D2" w:rsidRPr="0065774A" w:rsidRDefault="004100D2" w:rsidP="004404D8">
            <w:pPr>
              <w:widowControl/>
              <w:rPr>
                <w:ins w:id="601" w:author="fei zhao" w:date="2012-08-15T16:42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602" w:author="fei zhao" w:date="2012-08-15T16:42:00Z">
              <w:r w:rsidRPr="00560CF1">
                <w:t>Switch Num</w:t>
              </w:r>
            </w:ins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603" w:author="fei zhao" w:date="2012-08-15T16:45:00Z">
              <w:tcPr>
                <w:tcW w:w="992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604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605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基本信息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606" w:author="fei zhao" w:date="2012-08-15T16:45:00Z">
              <w:tcPr>
                <w:tcW w:w="7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607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608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自动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609" w:author="fei zhao" w:date="2012-08-15T16:45:00Z">
              <w:tcPr>
                <w:tcW w:w="2409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610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611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Switch Num MSC号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612" w:author="fei zhao" w:date="2012-08-15T16:45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613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614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整数</w:t>
              </w:r>
            </w:ins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tcPrChange w:id="615" w:author="fei zhao" w:date="2012-08-15T16:45:00Z">
              <w:tcPr>
                <w:tcW w:w="198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616" w:author="fei zhao" w:date="2012-08-15T16:42:00Z"/>
                <w:rFonts w:ascii="楷体_GB2312" w:eastAsia="楷体_GB2312" w:cs="宋体"/>
                <w:kern w:val="0"/>
                <w:szCs w:val="21"/>
              </w:rPr>
            </w:pPr>
            <w:ins w:id="617" w:author="fei zhao" w:date="2012-08-15T16:42:00Z">
              <w:r w:rsidRPr="0065774A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-1</w:t>
              </w:r>
            </w:ins>
          </w:p>
        </w:tc>
      </w:tr>
    </w:tbl>
    <w:p w:rsidR="004100D2" w:rsidRDefault="004100D2" w:rsidP="00871855">
      <w:pPr>
        <w:rPr>
          <w:ins w:id="618" w:author="fei zhao" w:date="2012-08-15T16:46:00Z"/>
        </w:rPr>
      </w:pPr>
    </w:p>
    <w:p w:rsidR="004100D2" w:rsidRDefault="004100D2" w:rsidP="00871855">
      <w:pPr>
        <w:rPr>
          <w:ins w:id="619" w:author="fei zhao" w:date="2012-08-15T16:47:00Z"/>
        </w:rPr>
      </w:pPr>
      <w:ins w:id="620" w:author="fei zhao" w:date="2012-08-15T16:47:00Z">
        <w:r>
          <w:t>诺西定位平台字段：</w:t>
        </w:r>
      </w:ins>
    </w:p>
    <w:tbl>
      <w:tblPr>
        <w:tblW w:w="8472" w:type="dxa"/>
        <w:tblInd w:w="108" w:type="dxa"/>
        <w:tblLayout w:type="fixed"/>
        <w:tblLook w:val="00A0" w:firstRow="1" w:lastRow="0" w:firstColumn="1" w:lastColumn="0" w:noHBand="0" w:noVBand="0"/>
        <w:tblPrChange w:id="621" w:author="fei zhao" w:date="2012-08-15T16:47:00Z">
          <w:tblPr>
            <w:tblW w:w="8472" w:type="dxa"/>
            <w:tblInd w:w="108" w:type="dxa"/>
            <w:tblLayout w:type="fixed"/>
            <w:tblLook w:val="00A0" w:firstRow="1" w:lastRow="0" w:firstColumn="1" w:lastColumn="0" w:noHBand="0" w:noVBand="0"/>
          </w:tblPr>
        </w:tblPrChange>
      </w:tblPr>
      <w:tblGrid>
        <w:gridCol w:w="2227"/>
        <w:gridCol w:w="3166"/>
        <w:gridCol w:w="3079"/>
        <w:tblGridChange w:id="622">
          <w:tblGrid>
            <w:gridCol w:w="108"/>
            <w:gridCol w:w="2119"/>
            <w:gridCol w:w="108"/>
            <w:gridCol w:w="3058"/>
            <w:gridCol w:w="108"/>
            <w:gridCol w:w="2971"/>
            <w:gridCol w:w="108"/>
          </w:tblGrid>
        </w:tblGridChange>
      </w:tblGrid>
      <w:tr w:rsidR="004100D2" w:rsidRPr="0065774A" w:rsidTr="004100D2">
        <w:trPr>
          <w:trHeight w:val="487"/>
          <w:ins w:id="623" w:author="fei zhao" w:date="2012-08-15T16:47:00Z"/>
          <w:trPrChange w:id="624" w:author="fei zhao" w:date="2012-08-15T16:47:00Z">
            <w:trPr>
              <w:gridAfter w:val="0"/>
              <w:trHeight w:val="60"/>
            </w:trPr>
          </w:trPrChange>
        </w:trPr>
        <w:tc>
          <w:tcPr>
            <w:tcW w:w="22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625" w:author="fei zhao" w:date="2012-08-15T16:47:00Z">
              <w:tcPr>
                <w:tcW w:w="2227" w:type="dxa"/>
                <w:gridSpan w:val="2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626" w:author="fei zhao" w:date="2012-08-15T16:47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627" w:author="fei zhao" w:date="2012-08-15T16:47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序号</w:t>
              </w:r>
            </w:ins>
          </w:p>
        </w:tc>
        <w:tc>
          <w:tcPr>
            <w:tcW w:w="31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628" w:author="fei zhao" w:date="2012-08-15T16:47:00Z">
              <w:tcPr>
                <w:tcW w:w="3166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629" w:author="fei zhao" w:date="2012-08-15T16:47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630" w:author="fei zhao" w:date="2012-08-15T16:47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字段名称</w:t>
              </w:r>
            </w:ins>
          </w:p>
        </w:tc>
        <w:tc>
          <w:tcPr>
            <w:tcW w:w="30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50"/>
            <w:vAlign w:val="center"/>
            <w:tcPrChange w:id="631" w:author="fei zhao" w:date="2012-08-15T16:47:00Z">
              <w:tcPr>
                <w:tcW w:w="3079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vAlign w:val="center"/>
              </w:tcPr>
            </w:tcPrChange>
          </w:tcPr>
          <w:p w:rsidR="004100D2" w:rsidRPr="0065774A" w:rsidRDefault="004100D2" w:rsidP="004404D8">
            <w:pPr>
              <w:widowControl/>
              <w:rPr>
                <w:ins w:id="632" w:author="fei zhao" w:date="2012-08-15T16:47:00Z"/>
                <w:rFonts w:ascii="楷体_GB2312" w:eastAsia="楷体_GB2312" w:cs="宋体"/>
                <w:b/>
                <w:bCs/>
                <w:kern w:val="0"/>
                <w:szCs w:val="21"/>
              </w:rPr>
            </w:pPr>
            <w:ins w:id="633" w:author="fei zhao" w:date="2012-08-15T16:47:00Z">
              <w:r w:rsidRPr="0065774A">
                <w:rPr>
                  <w:rFonts w:ascii="楷体_GB2312" w:eastAsia="楷体_GB2312" w:hAnsi="宋体" w:cs="宋体" w:hint="eastAsia"/>
                  <w:b/>
                  <w:bCs/>
                  <w:kern w:val="0"/>
                  <w:szCs w:val="21"/>
                </w:rPr>
                <w:t>字段分类</w:t>
              </w:r>
            </w:ins>
          </w:p>
        </w:tc>
      </w:tr>
      <w:tr w:rsidR="004100D2" w:rsidRPr="0065774A" w:rsidTr="004404D8">
        <w:trPr>
          <w:trHeight w:val="60"/>
          <w:ins w:id="634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635" w:author="fei zhao" w:date="2012-08-15T16:47:00Z"/>
                <w:rFonts w:ascii="楷体_GB2312" w:eastAsia="楷体_GB2312"/>
                <w:bCs/>
                <w:szCs w:val="21"/>
                <w:rPrChange w:id="636" w:author="fei zhao" w:date="2012-08-15T16:47:00Z">
                  <w:rPr>
                    <w:ins w:id="637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638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639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A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640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641" w:author="fei zhao" w:date="2012-08-15T16:47:00Z">
                  <w:rPr>
                    <w:ins w:id="642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643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644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BTS-Sector Name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645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646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所属省份</w:t>
              </w:r>
            </w:ins>
          </w:p>
        </w:tc>
      </w:tr>
      <w:tr w:rsidR="004100D2" w:rsidRPr="0065774A" w:rsidTr="004404D8">
        <w:trPr>
          <w:trHeight w:val="225"/>
          <w:ins w:id="647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648" w:author="fei zhao" w:date="2012-08-15T16:47:00Z"/>
                <w:rFonts w:ascii="楷体_GB2312" w:eastAsia="楷体_GB2312"/>
                <w:bCs/>
                <w:szCs w:val="21"/>
                <w:rPrChange w:id="649" w:author="fei zhao" w:date="2012-08-15T16:47:00Z">
                  <w:rPr>
                    <w:ins w:id="650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651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652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B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653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654" w:author="fei zhao" w:date="2012-08-15T16:47:00Z">
                  <w:rPr>
                    <w:ins w:id="655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656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657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NID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658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659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网络识别码</w:t>
              </w:r>
            </w:ins>
          </w:p>
        </w:tc>
      </w:tr>
      <w:tr w:rsidR="004100D2" w:rsidRPr="0065774A" w:rsidTr="004404D8">
        <w:trPr>
          <w:trHeight w:val="225"/>
          <w:ins w:id="660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661" w:author="fei zhao" w:date="2012-08-15T16:47:00Z"/>
                <w:rFonts w:ascii="楷体_GB2312" w:eastAsia="楷体_GB2312"/>
                <w:bCs/>
                <w:szCs w:val="21"/>
                <w:rPrChange w:id="662" w:author="fei zhao" w:date="2012-08-15T16:47:00Z">
                  <w:rPr>
                    <w:ins w:id="663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664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665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C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666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667" w:author="fei zhao" w:date="2012-08-15T16:47:00Z">
                  <w:rPr>
                    <w:ins w:id="668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669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670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SID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671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672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系统识别码</w:t>
              </w:r>
            </w:ins>
          </w:p>
        </w:tc>
      </w:tr>
      <w:tr w:rsidR="004100D2" w:rsidRPr="0065774A" w:rsidTr="004404D8">
        <w:trPr>
          <w:trHeight w:val="60"/>
          <w:ins w:id="673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674" w:author="fei zhao" w:date="2012-08-15T16:47:00Z"/>
                <w:rFonts w:ascii="楷体_GB2312" w:eastAsia="楷体_GB2312"/>
                <w:bCs/>
                <w:szCs w:val="21"/>
                <w:rPrChange w:id="675" w:author="fei zhao" w:date="2012-08-15T16:47:00Z">
                  <w:rPr>
                    <w:ins w:id="676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677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678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D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679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680" w:author="fei zhao" w:date="2012-08-15T16:47:00Z">
                  <w:rPr>
                    <w:ins w:id="681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682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683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ExBSID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684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685" w:author="fei zhao" w:date="2012-08-15T16:47:00Z">
              <w:r w:rsidRPr="004100D2">
                <w:rPr>
                  <w:rFonts w:ascii="楷体_GB2312" w:eastAsia="楷体_GB2312" w:hAnsi="宋体" w:cs="宋体"/>
                  <w:kern w:val="0"/>
                  <w:szCs w:val="21"/>
                </w:rPr>
                <w:t>BTS在BSC中的编号</w:t>
              </w:r>
            </w:ins>
          </w:p>
        </w:tc>
      </w:tr>
      <w:tr w:rsidR="004100D2" w:rsidRPr="0065774A" w:rsidTr="004404D8">
        <w:trPr>
          <w:trHeight w:val="270"/>
          <w:ins w:id="686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687" w:author="fei zhao" w:date="2012-08-15T16:47:00Z"/>
                <w:rFonts w:ascii="楷体_GB2312" w:eastAsia="楷体_GB2312"/>
                <w:bCs/>
                <w:szCs w:val="21"/>
                <w:rPrChange w:id="688" w:author="fei zhao" w:date="2012-08-15T16:47:00Z">
                  <w:rPr>
                    <w:ins w:id="689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690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691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E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692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693" w:author="fei zhao" w:date="2012-08-15T16:47:00Z">
                  <w:rPr>
                    <w:ins w:id="694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695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696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TxPN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697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698" w:author="fei zhao" w:date="2012-08-15T16:47:00Z">
              <w:r w:rsidRPr="004100D2">
                <w:rPr>
                  <w:rFonts w:ascii="楷体_GB2312" w:eastAsia="楷体_GB2312" w:hAnsi="宋体" w:cs="宋体"/>
                  <w:kern w:val="0"/>
                  <w:szCs w:val="21"/>
                </w:rPr>
                <w:t>PN</w:t>
              </w:r>
            </w:ins>
          </w:p>
        </w:tc>
      </w:tr>
      <w:tr w:rsidR="004100D2" w:rsidRPr="0065774A" w:rsidTr="004404D8">
        <w:trPr>
          <w:trHeight w:val="60"/>
          <w:ins w:id="699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700" w:author="fei zhao" w:date="2012-08-15T16:47:00Z"/>
                <w:rFonts w:ascii="楷体_GB2312" w:eastAsia="楷体_GB2312"/>
                <w:bCs/>
                <w:szCs w:val="21"/>
                <w:rPrChange w:id="701" w:author="fei zhao" w:date="2012-08-15T16:47:00Z">
                  <w:rPr>
                    <w:ins w:id="702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703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704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F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705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706" w:author="fei zhao" w:date="2012-08-15T16:47:00Z">
                  <w:rPr>
                    <w:ins w:id="707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708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709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ANT_LAT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710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711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扇区所在纬度</w:t>
              </w:r>
            </w:ins>
          </w:p>
        </w:tc>
      </w:tr>
      <w:tr w:rsidR="004100D2" w:rsidRPr="0065774A" w:rsidTr="004404D8">
        <w:trPr>
          <w:trHeight w:val="60"/>
          <w:ins w:id="712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713" w:author="fei zhao" w:date="2012-08-15T16:47:00Z"/>
                <w:rFonts w:ascii="楷体_GB2312" w:eastAsia="楷体_GB2312"/>
                <w:bCs/>
                <w:szCs w:val="21"/>
                <w:rPrChange w:id="714" w:author="fei zhao" w:date="2012-08-15T16:47:00Z">
                  <w:rPr>
                    <w:ins w:id="715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716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717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G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718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719" w:author="fei zhao" w:date="2012-08-15T16:47:00Z">
                  <w:rPr>
                    <w:ins w:id="720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721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722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ANT_LONG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723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724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扇区所在经度</w:t>
              </w:r>
            </w:ins>
          </w:p>
        </w:tc>
      </w:tr>
      <w:tr w:rsidR="004100D2" w:rsidRPr="0065774A" w:rsidTr="004404D8">
        <w:trPr>
          <w:trHeight w:val="60"/>
          <w:ins w:id="725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726" w:author="fei zhao" w:date="2012-08-15T16:47:00Z"/>
                <w:rFonts w:ascii="楷体_GB2312" w:eastAsia="楷体_GB2312"/>
                <w:bCs/>
                <w:szCs w:val="21"/>
                <w:rPrChange w:id="727" w:author="fei zhao" w:date="2012-08-15T16:47:00Z">
                  <w:rPr>
                    <w:ins w:id="728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729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730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H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731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732" w:author="fei zhao" w:date="2012-08-15T16:47:00Z">
                  <w:rPr>
                    <w:ins w:id="733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734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735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ANT_ALT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736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737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天线挂高＋基站海拔高度</w:t>
              </w:r>
            </w:ins>
          </w:p>
        </w:tc>
      </w:tr>
      <w:tr w:rsidR="004100D2" w:rsidRPr="0065774A" w:rsidTr="004404D8">
        <w:trPr>
          <w:trHeight w:val="60"/>
          <w:ins w:id="738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739" w:author="fei zhao" w:date="2012-08-15T16:47:00Z"/>
                <w:rFonts w:ascii="楷体_GB2312" w:eastAsia="楷体_GB2312"/>
                <w:bCs/>
                <w:szCs w:val="21"/>
                <w:rPrChange w:id="740" w:author="fei zhao" w:date="2012-08-15T16:47:00Z">
                  <w:rPr>
                    <w:ins w:id="741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742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743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I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744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745" w:author="fei zhao" w:date="2012-08-15T16:47:00Z">
                  <w:rPr>
                    <w:ins w:id="746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747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748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SURVEY_ACC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749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750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扇区天线位置精度（厘米）</w:t>
              </w:r>
            </w:ins>
          </w:p>
        </w:tc>
      </w:tr>
      <w:tr w:rsidR="004100D2" w:rsidRPr="0065774A" w:rsidTr="004404D8">
        <w:trPr>
          <w:trHeight w:val="60"/>
          <w:ins w:id="751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752" w:author="fei zhao" w:date="2012-08-15T16:47:00Z"/>
                <w:rFonts w:ascii="楷体_GB2312" w:eastAsia="楷体_GB2312"/>
                <w:bCs/>
                <w:szCs w:val="21"/>
                <w:rPrChange w:id="753" w:author="fei zhao" w:date="2012-08-15T16:47:00Z">
                  <w:rPr>
                    <w:ins w:id="754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755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756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J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757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758" w:author="fei zhao" w:date="2012-08-15T16:47:00Z">
                  <w:rPr>
                    <w:ins w:id="759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760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761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SEC_LAT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762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763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扇区所在纬度</w:t>
              </w:r>
            </w:ins>
          </w:p>
        </w:tc>
      </w:tr>
      <w:tr w:rsidR="004100D2" w:rsidRPr="0065774A" w:rsidTr="004404D8">
        <w:trPr>
          <w:trHeight w:val="60"/>
          <w:ins w:id="764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765" w:author="fei zhao" w:date="2012-08-15T16:47:00Z"/>
                <w:rFonts w:ascii="楷体_GB2312" w:eastAsia="楷体_GB2312"/>
                <w:bCs/>
                <w:szCs w:val="21"/>
                <w:rPrChange w:id="766" w:author="fei zhao" w:date="2012-08-15T16:47:00Z">
                  <w:rPr>
                    <w:ins w:id="767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768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769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K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770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771" w:author="fei zhao" w:date="2012-08-15T16:47:00Z">
                  <w:rPr>
                    <w:ins w:id="772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773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774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SEC_LONG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775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776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扇区所在经度</w:t>
              </w:r>
            </w:ins>
          </w:p>
        </w:tc>
      </w:tr>
      <w:tr w:rsidR="004100D2" w:rsidRPr="0065774A" w:rsidTr="004404D8">
        <w:trPr>
          <w:trHeight w:val="60"/>
          <w:ins w:id="777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778" w:author="fei zhao" w:date="2012-08-15T16:47:00Z"/>
                <w:rFonts w:ascii="楷体_GB2312" w:eastAsia="楷体_GB2312"/>
                <w:bCs/>
                <w:szCs w:val="21"/>
                <w:rPrChange w:id="779" w:author="fei zhao" w:date="2012-08-15T16:47:00Z">
                  <w:rPr>
                    <w:ins w:id="780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781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782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L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783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784" w:author="fei zhao" w:date="2012-08-15T16:47:00Z">
                  <w:rPr>
                    <w:ins w:id="785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786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787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SEC_ALT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788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789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扇区中心高度（米）</w:t>
              </w:r>
            </w:ins>
          </w:p>
        </w:tc>
      </w:tr>
      <w:tr w:rsidR="004100D2" w:rsidRPr="0065774A" w:rsidTr="004404D8">
        <w:trPr>
          <w:trHeight w:val="60"/>
          <w:ins w:id="790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791" w:author="fei zhao" w:date="2012-08-15T16:47:00Z"/>
                <w:rFonts w:ascii="楷体_GB2312" w:eastAsia="楷体_GB2312"/>
                <w:bCs/>
                <w:szCs w:val="21"/>
                <w:rPrChange w:id="792" w:author="fei zhao" w:date="2012-08-15T16:47:00Z">
                  <w:rPr>
                    <w:ins w:id="793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794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795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lastRenderedPageBreak/>
                <w:t>M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796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797" w:author="fei zhao" w:date="2012-08-15T16:47:00Z">
                  <w:rPr>
                    <w:ins w:id="798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799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800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ANT_ORIENT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801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802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天线方向角</w:t>
              </w:r>
            </w:ins>
          </w:p>
        </w:tc>
      </w:tr>
      <w:tr w:rsidR="004100D2" w:rsidRPr="0065774A" w:rsidTr="004404D8">
        <w:trPr>
          <w:trHeight w:val="60"/>
          <w:ins w:id="803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804" w:author="fei zhao" w:date="2012-08-15T16:47:00Z"/>
                <w:rFonts w:ascii="楷体_GB2312" w:eastAsia="楷体_GB2312"/>
                <w:bCs/>
                <w:szCs w:val="21"/>
                <w:rPrChange w:id="805" w:author="fei zhao" w:date="2012-08-15T16:47:00Z">
                  <w:rPr>
                    <w:ins w:id="806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807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808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N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809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810" w:author="fei zhao" w:date="2012-08-15T16:47:00Z">
                  <w:rPr>
                    <w:ins w:id="811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812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813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ANT_OPENING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814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815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扇区天线覆盖范围所形成的张角，与该基站的扇区数及天线发射方向图等特性有关</w:t>
              </w:r>
            </w:ins>
          </w:p>
        </w:tc>
      </w:tr>
      <w:tr w:rsidR="004100D2" w:rsidRPr="0065774A" w:rsidTr="004404D8">
        <w:trPr>
          <w:trHeight w:val="60"/>
          <w:ins w:id="816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817" w:author="fei zhao" w:date="2012-08-15T16:47:00Z"/>
                <w:rFonts w:ascii="楷体_GB2312" w:eastAsia="楷体_GB2312"/>
                <w:bCs/>
                <w:szCs w:val="21"/>
                <w:rPrChange w:id="818" w:author="fei zhao" w:date="2012-08-15T16:47:00Z">
                  <w:rPr>
                    <w:ins w:id="819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820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821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O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822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823" w:author="fei zhao" w:date="2012-08-15T16:47:00Z">
                  <w:rPr>
                    <w:ins w:id="824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825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826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MAR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827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828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最大天线范围用于通过</w:t>
              </w:r>
              <w:r w:rsidRPr="004100D2">
                <w:rPr>
                  <w:rFonts w:ascii="楷体_GB2312" w:eastAsia="楷体_GB2312" w:hAnsi="宋体" w:cs="宋体"/>
                  <w:kern w:val="0"/>
                  <w:szCs w:val="21"/>
                </w:rPr>
                <w:t>PN在指定的范围内查找基站，从而进行AFLT或MCS的定位方法的计算</w:t>
              </w:r>
            </w:ins>
          </w:p>
        </w:tc>
      </w:tr>
      <w:tr w:rsidR="004100D2" w:rsidRPr="0065774A" w:rsidTr="004404D8">
        <w:trPr>
          <w:trHeight w:val="450"/>
          <w:ins w:id="829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830" w:author="fei zhao" w:date="2012-08-15T16:47:00Z"/>
                <w:rFonts w:ascii="楷体_GB2312" w:eastAsia="楷体_GB2312"/>
                <w:bCs/>
                <w:szCs w:val="21"/>
                <w:rPrChange w:id="831" w:author="fei zhao" w:date="2012-08-15T16:47:00Z">
                  <w:rPr>
                    <w:ins w:id="832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833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834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P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835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836" w:author="fei zhao" w:date="2012-08-15T16:47:00Z">
                  <w:rPr>
                    <w:ins w:id="837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838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839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MS_AVG_HEIGHT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840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841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地表平均高度（米）</w:t>
              </w:r>
            </w:ins>
          </w:p>
        </w:tc>
      </w:tr>
      <w:tr w:rsidR="004100D2" w:rsidRPr="0065774A" w:rsidTr="004404D8">
        <w:trPr>
          <w:trHeight w:val="450"/>
          <w:ins w:id="842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843" w:author="fei zhao" w:date="2012-08-15T16:47:00Z"/>
                <w:rFonts w:ascii="楷体_GB2312" w:eastAsia="楷体_GB2312"/>
                <w:bCs/>
                <w:szCs w:val="21"/>
                <w:rPrChange w:id="844" w:author="fei zhao" w:date="2012-08-15T16:47:00Z">
                  <w:rPr>
                    <w:ins w:id="845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846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847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Q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848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849" w:author="fei zhao" w:date="2012-08-15T16:47:00Z">
                  <w:rPr>
                    <w:ins w:id="850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851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852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TERRAIN_SD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853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854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地表高度标准偏差（米）</w:t>
              </w:r>
            </w:ins>
          </w:p>
        </w:tc>
      </w:tr>
      <w:tr w:rsidR="004100D2" w:rsidRPr="0065774A" w:rsidTr="004404D8">
        <w:trPr>
          <w:trHeight w:val="270"/>
          <w:ins w:id="855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856" w:author="fei zhao" w:date="2012-08-15T16:47:00Z"/>
                <w:rFonts w:ascii="楷体_GB2312" w:eastAsia="楷体_GB2312"/>
                <w:bCs/>
                <w:szCs w:val="21"/>
                <w:rPrChange w:id="857" w:author="fei zhao" w:date="2012-08-15T16:47:00Z">
                  <w:rPr>
                    <w:ins w:id="858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859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860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R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861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862" w:author="fei zhao" w:date="2012-08-15T16:47:00Z">
                  <w:rPr>
                    <w:ins w:id="863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864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865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RTDC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866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867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回程时延校正</w:t>
              </w:r>
            </w:ins>
          </w:p>
        </w:tc>
      </w:tr>
      <w:tr w:rsidR="004100D2" w:rsidRPr="0065774A" w:rsidTr="004404D8">
        <w:trPr>
          <w:trHeight w:val="450"/>
          <w:ins w:id="868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869" w:author="fei zhao" w:date="2012-08-15T16:47:00Z"/>
                <w:rFonts w:ascii="楷体_GB2312" w:eastAsia="楷体_GB2312"/>
                <w:bCs/>
                <w:szCs w:val="21"/>
                <w:rPrChange w:id="870" w:author="fei zhao" w:date="2012-08-15T16:47:00Z">
                  <w:rPr>
                    <w:ins w:id="871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872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873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S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874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875" w:author="fei zhao" w:date="2012-08-15T16:47:00Z">
                  <w:rPr>
                    <w:ins w:id="876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877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878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RTDC_ACC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879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880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回程时延校正精度</w:t>
              </w:r>
            </w:ins>
          </w:p>
        </w:tc>
      </w:tr>
      <w:tr w:rsidR="004100D2" w:rsidRPr="0065774A" w:rsidTr="004404D8">
        <w:trPr>
          <w:trHeight w:val="60"/>
          <w:ins w:id="881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882" w:author="fei zhao" w:date="2012-08-15T16:47:00Z"/>
                <w:rFonts w:ascii="楷体_GB2312" w:eastAsia="楷体_GB2312"/>
                <w:bCs/>
                <w:szCs w:val="21"/>
                <w:rPrChange w:id="883" w:author="fei zhao" w:date="2012-08-15T16:47:00Z">
                  <w:rPr>
                    <w:ins w:id="884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885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886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T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887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888" w:author="fei zhao" w:date="2012-08-15T16:47:00Z">
                  <w:rPr>
                    <w:ins w:id="889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890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891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FLC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892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893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前向链路校正</w:t>
              </w:r>
            </w:ins>
          </w:p>
        </w:tc>
      </w:tr>
      <w:tr w:rsidR="004100D2" w:rsidRPr="0065774A" w:rsidTr="004404D8">
        <w:trPr>
          <w:trHeight w:val="60"/>
          <w:ins w:id="894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895" w:author="fei zhao" w:date="2012-08-15T16:47:00Z"/>
                <w:rFonts w:ascii="楷体_GB2312" w:eastAsia="楷体_GB2312"/>
                <w:bCs/>
                <w:szCs w:val="21"/>
                <w:rPrChange w:id="896" w:author="fei zhao" w:date="2012-08-15T16:47:00Z">
                  <w:rPr>
                    <w:ins w:id="897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898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899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U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900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901" w:author="fei zhao" w:date="2012-08-15T16:47:00Z">
                  <w:rPr>
                    <w:ins w:id="902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903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904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FLC_ACC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905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906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前向链路校正精度</w:t>
              </w:r>
            </w:ins>
          </w:p>
        </w:tc>
      </w:tr>
      <w:tr w:rsidR="004100D2" w:rsidRPr="0065774A" w:rsidTr="004404D8">
        <w:trPr>
          <w:trHeight w:val="270"/>
          <w:ins w:id="907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908" w:author="fei zhao" w:date="2012-08-15T16:47:00Z"/>
                <w:rFonts w:ascii="楷体_GB2312" w:eastAsia="楷体_GB2312"/>
                <w:bCs/>
                <w:szCs w:val="21"/>
                <w:rPrChange w:id="909" w:author="fei zhao" w:date="2012-08-15T16:47:00Z">
                  <w:rPr>
                    <w:ins w:id="910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911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912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V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913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914" w:author="fei zhao" w:date="2012-08-15T16:47:00Z">
                  <w:rPr>
                    <w:ins w:id="915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916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917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P_REPTR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918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919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直放</w:t>
              </w:r>
              <w:proofErr w:type="gramStart"/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站标志</w:t>
              </w:r>
              <w:proofErr w:type="gramEnd"/>
            </w:ins>
          </w:p>
        </w:tc>
      </w:tr>
      <w:tr w:rsidR="004100D2" w:rsidRPr="0065774A" w:rsidTr="004404D8">
        <w:trPr>
          <w:trHeight w:val="270"/>
          <w:ins w:id="920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921" w:author="fei zhao" w:date="2012-08-15T16:47:00Z"/>
                <w:rFonts w:ascii="楷体_GB2312" w:eastAsia="楷体_GB2312"/>
                <w:bCs/>
                <w:szCs w:val="21"/>
                <w:rPrChange w:id="922" w:author="fei zhao" w:date="2012-08-15T16:47:00Z">
                  <w:rPr>
                    <w:ins w:id="923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924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925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W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926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927" w:author="fei zhao" w:date="2012-08-15T16:47:00Z">
                  <w:rPr>
                    <w:ins w:id="928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929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930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PN_INC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931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932" w:author="fei zhao" w:date="2012-08-15T16:47:00Z">
              <w:r w:rsidRPr="004100D2">
                <w:rPr>
                  <w:rFonts w:ascii="楷体_GB2312" w:eastAsia="楷体_GB2312" w:hAnsi="宋体" w:cs="宋体"/>
                  <w:kern w:val="0"/>
                  <w:szCs w:val="21"/>
                </w:rPr>
                <w:t>PN间隔</w:t>
              </w:r>
            </w:ins>
          </w:p>
        </w:tc>
      </w:tr>
      <w:tr w:rsidR="004100D2" w:rsidRPr="0065774A" w:rsidTr="004404D8">
        <w:trPr>
          <w:trHeight w:val="450"/>
          <w:ins w:id="933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934" w:author="fei zhao" w:date="2012-08-15T16:47:00Z"/>
                <w:rFonts w:ascii="楷体_GB2312" w:eastAsia="楷体_GB2312"/>
                <w:bCs/>
                <w:szCs w:val="21"/>
                <w:rPrChange w:id="935" w:author="fei zhao" w:date="2012-08-15T16:47:00Z">
                  <w:rPr>
                    <w:ins w:id="936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937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938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X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939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940" w:author="fei zhao" w:date="2012-08-15T16:47:00Z">
                  <w:rPr>
                    <w:ins w:id="941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942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943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FORMAT_TYPE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widowControl/>
              <w:rPr>
                <w:ins w:id="944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945" w:author="fei zhao" w:date="2012-08-15T16:47:00Z">
              <w:r w:rsidRPr="004100D2">
                <w:rPr>
                  <w:rFonts w:ascii="楷体_GB2312" w:eastAsia="楷体_GB2312" w:hAnsi="宋体" w:cs="宋体" w:hint="eastAsia"/>
                  <w:kern w:val="0"/>
                  <w:szCs w:val="21"/>
                </w:rPr>
                <w:t>版本类型</w:t>
              </w:r>
            </w:ins>
          </w:p>
        </w:tc>
      </w:tr>
      <w:tr w:rsidR="004100D2" w:rsidRPr="0065774A" w:rsidTr="004404D8">
        <w:trPr>
          <w:trHeight w:val="450"/>
          <w:ins w:id="946" w:author="fei zhao" w:date="2012-08-15T16:47:00Z"/>
        </w:trPr>
        <w:tc>
          <w:tcPr>
            <w:tcW w:w="222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pStyle w:val="10"/>
              <w:ind w:left="0"/>
              <w:rPr>
                <w:ins w:id="947" w:author="fei zhao" w:date="2012-08-15T16:47:00Z"/>
                <w:rFonts w:ascii="楷体_GB2312" w:eastAsia="楷体_GB2312"/>
                <w:bCs/>
                <w:szCs w:val="21"/>
                <w:rPrChange w:id="948" w:author="fei zhao" w:date="2012-08-15T16:47:00Z">
                  <w:rPr>
                    <w:ins w:id="949" w:author="fei zhao" w:date="2012-08-15T16:47:00Z"/>
                    <w:rFonts w:ascii="楷体_GB2312" w:eastAsia="楷体_GB2312"/>
                    <w:b/>
                    <w:bCs/>
                    <w:szCs w:val="21"/>
                  </w:rPr>
                </w:rPrChange>
              </w:rPr>
            </w:pPr>
            <w:ins w:id="950" w:author="fei zhao" w:date="2012-08-15T16:47:00Z">
              <w:r w:rsidRPr="009A4612">
                <w:rPr>
                  <w:rFonts w:ascii="楷体_GB2312" w:eastAsia="楷体_GB2312"/>
                  <w:bCs/>
                  <w:szCs w:val="21"/>
                  <w:rPrChange w:id="951" w:author="fei zhao" w:date="2012-08-15T16:47:00Z">
                    <w:rPr>
                      <w:rFonts w:ascii="楷体_GB2312" w:eastAsia="楷体_GB2312" w:hAnsiTheme="minorHAnsi" w:cstheme="minorBidi"/>
                      <w:b/>
                      <w:bCs/>
                      <w:szCs w:val="21"/>
                    </w:rPr>
                  </w:rPrChange>
                </w:rPr>
                <w:t>Y</w:t>
              </w:r>
            </w:ins>
          </w:p>
        </w:tc>
        <w:tc>
          <w:tcPr>
            <w:tcW w:w="31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9A4612" w:rsidP="004404D8">
            <w:pPr>
              <w:widowControl/>
              <w:rPr>
                <w:ins w:id="952" w:author="fei zhao" w:date="2012-08-15T16:47:00Z"/>
                <w:rFonts w:ascii="楷体_GB2312" w:eastAsia="楷体_GB2312" w:cs="宋体"/>
                <w:bCs/>
                <w:kern w:val="0"/>
                <w:szCs w:val="21"/>
                <w:rPrChange w:id="953" w:author="fei zhao" w:date="2012-08-15T16:47:00Z">
                  <w:rPr>
                    <w:ins w:id="954" w:author="fei zhao" w:date="2012-08-15T16:47:00Z"/>
                    <w:rFonts w:ascii="楷体_GB2312" w:eastAsia="楷体_GB2312" w:cs="宋体"/>
                    <w:b/>
                    <w:bCs/>
                    <w:kern w:val="0"/>
                    <w:szCs w:val="21"/>
                  </w:rPr>
                </w:rPrChange>
              </w:rPr>
            </w:pPr>
            <w:ins w:id="955" w:author="fei zhao" w:date="2012-08-15T16:47:00Z">
              <w:r w:rsidRPr="009A4612">
                <w:rPr>
                  <w:rFonts w:ascii="楷体_GB2312" w:eastAsia="楷体_GB2312" w:hAnsi="宋体" w:cs="宋体"/>
                  <w:bCs/>
                  <w:kern w:val="0"/>
                  <w:szCs w:val="21"/>
                  <w:rPrChange w:id="956" w:author="fei zhao" w:date="2012-08-15T16:47:00Z">
                    <w:rPr>
                      <w:rFonts w:ascii="楷体_GB2312" w:eastAsia="楷体_GB2312" w:hAnsi="宋体" w:cs="宋体"/>
                      <w:b/>
                      <w:bCs/>
                      <w:kern w:val="0"/>
                      <w:szCs w:val="21"/>
                    </w:rPr>
                  </w:rPrChange>
                </w:rPr>
                <w:t>MSC_NO</w:t>
              </w:r>
            </w:ins>
          </w:p>
        </w:tc>
        <w:tc>
          <w:tcPr>
            <w:tcW w:w="30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4100D2" w:rsidRPr="004100D2" w:rsidRDefault="004100D2" w:rsidP="004404D8">
            <w:pPr>
              <w:keepNext/>
              <w:widowControl/>
              <w:rPr>
                <w:ins w:id="957" w:author="fei zhao" w:date="2012-08-15T16:47:00Z"/>
                <w:rFonts w:ascii="楷体_GB2312" w:eastAsia="楷体_GB2312" w:cs="宋体"/>
                <w:kern w:val="0"/>
                <w:szCs w:val="21"/>
              </w:rPr>
            </w:pPr>
            <w:ins w:id="958" w:author="fei zhao" w:date="2012-08-15T16:47:00Z">
              <w:r w:rsidRPr="004100D2">
                <w:rPr>
                  <w:rFonts w:ascii="楷体_GB2312" w:eastAsia="楷体_GB2312" w:hAnsi="宋体" w:cs="宋体"/>
                  <w:kern w:val="0"/>
                  <w:szCs w:val="21"/>
                </w:rPr>
                <w:t>Switch Num MSC号</w:t>
              </w:r>
            </w:ins>
          </w:p>
        </w:tc>
      </w:tr>
    </w:tbl>
    <w:p w:rsidR="004100D2" w:rsidRPr="00871855" w:rsidRDefault="004100D2" w:rsidP="00871855"/>
    <w:p w:rsidR="00C4471B" w:rsidRDefault="00944D70" w:rsidP="000F51FC">
      <w:pPr>
        <w:pStyle w:val="1"/>
        <w:numPr>
          <w:ilvl w:val="0"/>
          <w:numId w:val="36"/>
        </w:numPr>
      </w:pPr>
      <w:r>
        <w:rPr>
          <w:rFonts w:hint="eastAsia"/>
        </w:rPr>
        <w:t>BSA</w:t>
      </w:r>
      <w:r>
        <w:rPr>
          <w:rFonts w:hint="eastAsia"/>
        </w:rPr>
        <w:t>数据维护</w:t>
      </w:r>
    </w:p>
    <w:p w:rsidR="00DD72B3" w:rsidRPr="00DD72B3" w:rsidRDefault="00877513" w:rsidP="000F51FC">
      <w:pPr>
        <w:pStyle w:val="2"/>
        <w:numPr>
          <w:ilvl w:val="1"/>
          <w:numId w:val="36"/>
        </w:numPr>
      </w:pPr>
      <w:r>
        <w:rPr>
          <w:rFonts w:hint="eastAsia"/>
        </w:rPr>
        <w:t>概述</w:t>
      </w:r>
    </w:p>
    <w:p w:rsidR="00DD72B3" w:rsidRDefault="00456F0C" w:rsidP="000F51FC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BSA</w:t>
      </w:r>
      <w:r>
        <w:rPr>
          <w:rFonts w:hint="eastAsia"/>
        </w:rPr>
        <w:t>数据由</w:t>
      </w:r>
      <w:r>
        <w:rPr>
          <w:rFonts w:hint="eastAsia"/>
        </w:rPr>
        <w:t>1X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构成，</w:t>
      </w:r>
      <w:r w:rsidR="006B2BAB">
        <w:rPr>
          <w:rFonts w:hint="eastAsia"/>
        </w:rPr>
        <w:t>按其来源</w:t>
      </w:r>
      <w:r w:rsidR="00FC2B8C">
        <w:rPr>
          <w:rFonts w:hint="eastAsia"/>
        </w:rPr>
        <w:t>可分为</w:t>
      </w:r>
      <w:r w:rsidR="006A4630">
        <w:rPr>
          <w:rFonts w:hint="eastAsia"/>
        </w:rPr>
        <w:t>几</w:t>
      </w:r>
      <w:r w:rsidR="00FC2B8C">
        <w:rPr>
          <w:rFonts w:hint="eastAsia"/>
        </w:rPr>
        <w:t>部分</w:t>
      </w:r>
      <w:r>
        <w:rPr>
          <w:rFonts w:hint="eastAsia"/>
        </w:rPr>
        <w:t>：</w:t>
      </w:r>
    </w:p>
    <w:p w:rsidR="00DD72B3" w:rsidRDefault="00456F0C" w:rsidP="000F51F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主设备</w:t>
      </w:r>
      <w:r>
        <w:rPr>
          <w:rFonts w:hint="eastAsia"/>
        </w:rPr>
        <w:t>1X</w:t>
      </w:r>
      <w:proofErr w:type="gramStart"/>
      <w:r w:rsidR="00791F11">
        <w:rPr>
          <w:rFonts w:hint="eastAsia"/>
        </w:rPr>
        <w:t>载扇配置</w:t>
      </w:r>
      <w:proofErr w:type="gramEnd"/>
      <w:r w:rsidR="00791F11">
        <w:rPr>
          <w:rFonts w:hint="eastAsia"/>
        </w:rPr>
        <w:t>数据</w:t>
      </w:r>
    </w:p>
    <w:p w:rsidR="00DD72B3" w:rsidRDefault="00DD72B3" w:rsidP="00DD72B3">
      <w:pPr>
        <w:pStyle w:val="a3"/>
        <w:ind w:leftChars="-200" w:hangingChars="200" w:hanging="420"/>
      </w:pPr>
      <w:r>
        <w:rPr>
          <w:rFonts w:hint="eastAsia"/>
        </w:rPr>
        <w:tab/>
      </w:r>
      <w:r>
        <w:rPr>
          <w:rFonts w:hint="eastAsia"/>
        </w:rPr>
        <w:tab/>
      </w:r>
      <w:r w:rsidR="00C92ADD">
        <w:rPr>
          <w:rFonts w:hint="eastAsia"/>
        </w:rPr>
        <w:tab/>
      </w:r>
      <w:r w:rsidR="00DD56F1">
        <w:rPr>
          <w:rFonts w:hint="eastAsia"/>
        </w:rPr>
        <w:t xml:space="preserve"> </w:t>
      </w:r>
      <w:r>
        <w:rPr>
          <w:rFonts w:hint="eastAsia"/>
        </w:rPr>
        <w:t>主设备</w:t>
      </w:r>
      <w:r>
        <w:rPr>
          <w:rFonts w:hint="eastAsia"/>
        </w:rPr>
        <w:t>1X</w:t>
      </w:r>
      <w:proofErr w:type="gramStart"/>
      <w:r>
        <w:rPr>
          <w:rFonts w:hint="eastAsia"/>
        </w:rPr>
        <w:t>载扇配置</w:t>
      </w:r>
      <w:proofErr w:type="gramEnd"/>
      <w:r>
        <w:rPr>
          <w:rFonts w:hint="eastAsia"/>
        </w:rPr>
        <w:t>数据，其网元列表从参数配置而来。另外一些字段：</w:t>
      </w:r>
      <w:r>
        <w:rPr>
          <w:rFonts w:hint="eastAsia"/>
        </w:rPr>
        <w:t>PN</w:t>
      </w:r>
      <w:r>
        <w:rPr>
          <w:rFonts w:hint="eastAsia"/>
        </w:rPr>
        <w:t>、</w:t>
      </w:r>
      <w:r>
        <w:rPr>
          <w:rFonts w:hint="eastAsia"/>
        </w:rPr>
        <w:t>PN</w:t>
      </w:r>
      <w:r w:rsidR="00C92ADD">
        <w:rPr>
          <w:rFonts w:hint="eastAsia"/>
        </w:rPr>
        <w:tab/>
      </w:r>
      <w:r w:rsidR="00DD56F1">
        <w:rPr>
          <w:rFonts w:hint="eastAsia"/>
        </w:rPr>
        <w:t xml:space="preserve"> </w:t>
      </w:r>
      <w:r>
        <w:rPr>
          <w:rFonts w:hint="eastAsia"/>
        </w:rPr>
        <w:t>增量</w:t>
      </w:r>
      <w:r>
        <w:rPr>
          <w:rFonts w:hint="eastAsia"/>
        </w:rPr>
        <w:t>Switch NUM</w:t>
      </w:r>
      <w:r>
        <w:rPr>
          <w:rFonts w:hint="eastAsia"/>
        </w:rPr>
        <w:t>字段从参数获取；天线经纬度、方向角等</w:t>
      </w:r>
      <w:proofErr w:type="gramStart"/>
      <w:r>
        <w:rPr>
          <w:rFonts w:hint="eastAsia"/>
        </w:rPr>
        <w:t>工参信息</w:t>
      </w:r>
      <w:proofErr w:type="gramEnd"/>
      <w:r>
        <w:rPr>
          <w:rFonts w:hint="eastAsia"/>
        </w:rPr>
        <w:t>从台账中获取。</w:t>
      </w:r>
    </w:p>
    <w:p w:rsidR="00456F0C" w:rsidRDefault="00791F11" w:rsidP="000F51F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外省边界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和伪</w:t>
      </w:r>
      <w:proofErr w:type="gramStart"/>
      <w:r>
        <w:rPr>
          <w:rFonts w:hint="eastAsia"/>
        </w:rPr>
        <w:t>基站载扇数据</w:t>
      </w:r>
      <w:proofErr w:type="gramEnd"/>
    </w:p>
    <w:p w:rsidR="00D264A6" w:rsidRDefault="00D264A6" w:rsidP="00456F0C">
      <w:r>
        <w:rPr>
          <w:rFonts w:hint="eastAsia"/>
        </w:rPr>
        <w:tab/>
      </w:r>
      <w:r w:rsidR="00DD56F1">
        <w:rPr>
          <w:rFonts w:hint="eastAsia"/>
        </w:rPr>
        <w:tab/>
        <w:t xml:space="preserve"> </w:t>
      </w:r>
      <w:r>
        <w:rPr>
          <w:rFonts w:hint="eastAsia"/>
        </w:rPr>
        <w:t>外省边界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和伪基站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为用户根据实际需要，在台</w:t>
      </w:r>
      <w:proofErr w:type="gramStart"/>
      <w:r>
        <w:rPr>
          <w:rFonts w:hint="eastAsia"/>
        </w:rPr>
        <w:t>账</w:t>
      </w:r>
      <w:proofErr w:type="gramEnd"/>
      <w:r>
        <w:rPr>
          <w:rFonts w:hint="eastAsia"/>
        </w:rPr>
        <w:t>维护的一份数</w:t>
      </w:r>
      <w:r w:rsidR="00DD56F1">
        <w:rPr>
          <w:rFonts w:hint="eastAsia"/>
        </w:rPr>
        <w:tab/>
        <w:t xml:space="preserve"> </w:t>
      </w:r>
      <w:r>
        <w:rPr>
          <w:rFonts w:hint="eastAsia"/>
        </w:rPr>
        <w:t>据。</w:t>
      </w:r>
    </w:p>
    <w:p w:rsidR="00791F11" w:rsidRDefault="00D126D0" w:rsidP="000F51F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定位日志中</w:t>
      </w:r>
      <w:r w:rsidR="00791F11">
        <w:rPr>
          <w:rFonts w:hint="eastAsia"/>
        </w:rPr>
        <w:t>F</w:t>
      </w:r>
      <w:r w:rsidR="00791F11" w:rsidRPr="00E57CDB">
        <w:rPr>
          <w:rFonts w:hint="eastAsia"/>
        </w:rPr>
        <w:t>ound 0 matches</w:t>
      </w:r>
      <w:r w:rsidR="00791F11">
        <w:rPr>
          <w:rFonts w:hint="eastAsia"/>
        </w:rPr>
        <w:t>对应的数据</w:t>
      </w:r>
    </w:p>
    <w:p w:rsidR="00791F11" w:rsidRDefault="00DD56F1" w:rsidP="00DD56F1">
      <w:r>
        <w:rPr>
          <w:rFonts w:hint="eastAsia"/>
        </w:rPr>
        <w:tab/>
      </w:r>
      <w:r>
        <w:rPr>
          <w:rFonts w:hint="eastAsia"/>
        </w:rPr>
        <w:tab/>
        <w:t xml:space="preserve"> </w:t>
      </w:r>
      <w:r w:rsidR="00791F11">
        <w:rPr>
          <w:rFonts w:hint="eastAsia"/>
        </w:rPr>
        <w:t>从定位日志中取</w:t>
      </w:r>
      <w:r w:rsidR="00791F11">
        <w:rPr>
          <w:rFonts w:hint="eastAsia"/>
        </w:rPr>
        <w:t>Found 0 matches</w:t>
      </w:r>
      <w:r w:rsidR="00791F11">
        <w:rPr>
          <w:rFonts w:hint="eastAsia"/>
        </w:rPr>
        <w:t>的记录对应的载扇。</w:t>
      </w:r>
    </w:p>
    <w:p w:rsidR="00C92ADD" w:rsidRDefault="00336154" w:rsidP="000F51F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通过客户端导入的</w:t>
      </w:r>
      <w:r>
        <w:rPr>
          <w:rFonts w:hint="eastAsia"/>
        </w:rPr>
        <w:t>BSA</w:t>
      </w:r>
      <w:r>
        <w:rPr>
          <w:rFonts w:hint="eastAsia"/>
        </w:rPr>
        <w:t>数据</w:t>
      </w:r>
      <w:r w:rsidR="001A16D6">
        <w:rPr>
          <w:rFonts w:hint="eastAsia"/>
        </w:rPr>
        <w:t>。</w:t>
      </w:r>
    </w:p>
    <w:p w:rsidR="00C92ADD" w:rsidRDefault="00C92ADD" w:rsidP="000F51FC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另外，</w:t>
      </w:r>
      <w:r>
        <w:rPr>
          <w:rFonts w:hint="eastAsia"/>
        </w:rPr>
        <w:t>BSA</w:t>
      </w:r>
      <w:r>
        <w:rPr>
          <w:rFonts w:hint="eastAsia"/>
        </w:rPr>
        <w:t>数据可以从如下几个部分更新：</w:t>
      </w:r>
    </w:p>
    <w:p w:rsidR="00C92ADD" w:rsidRDefault="007B1008" w:rsidP="000F51F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从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</w:t>
      </w:r>
      <w:proofErr w:type="gramStart"/>
      <w:r>
        <w:rPr>
          <w:rFonts w:hint="eastAsia"/>
        </w:rPr>
        <w:t>更新工参部分</w:t>
      </w:r>
      <w:proofErr w:type="gramEnd"/>
      <w:r>
        <w:rPr>
          <w:rFonts w:hint="eastAsia"/>
        </w:rPr>
        <w:t>；</w:t>
      </w:r>
    </w:p>
    <w:p w:rsidR="007B1008" w:rsidRDefault="007B1008" w:rsidP="000F51F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从特殊</w:t>
      </w:r>
      <w:r w:rsidR="00271CC6">
        <w:rPr>
          <w:rFonts w:hint="eastAsia"/>
        </w:rPr>
        <w:t>覆盖小区</w:t>
      </w:r>
      <w:r>
        <w:rPr>
          <w:rFonts w:hint="eastAsia"/>
        </w:rPr>
        <w:t>BSA</w:t>
      </w:r>
      <w:r>
        <w:rPr>
          <w:rFonts w:hint="eastAsia"/>
        </w:rPr>
        <w:t>台账</w:t>
      </w:r>
      <w:proofErr w:type="gramStart"/>
      <w:r>
        <w:rPr>
          <w:rFonts w:hint="eastAsia"/>
        </w:rPr>
        <w:t>更新工参部分</w:t>
      </w:r>
      <w:proofErr w:type="gramEnd"/>
      <w:r>
        <w:rPr>
          <w:rFonts w:hint="eastAsia"/>
        </w:rPr>
        <w:t>；</w:t>
      </w:r>
    </w:p>
    <w:p w:rsidR="007B1008" w:rsidRDefault="007B1008" w:rsidP="000F51F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从参数配置更新</w:t>
      </w:r>
      <w:r>
        <w:rPr>
          <w:rFonts w:hint="eastAsia"/>
        </w:rPr>
        <w:t>PN</w:t>
      </w:r>
      <w:r>
        <w:rPr>
          <w:rFonts w:hint="eastAsia"/>
        </w:rPr>
        <w:t>，</w:t>
      </w:r>
      <w:r>
        <w:rPr>
          <w:rFonts w:hint="eastAsia"/>
        </w:rPr>
        <w:t>PN_INC</w:t>
      </w:r>
      <w:r>
        <w:rPr>
          <w:rFonts w:hint="eastAsia"/>
        </w:rPr>
        <w:t>和</w:t>
      </w:r>
      <w:r>
        <w:rPr>
          <w:rFonts w:hint="eastAsia"/>
        </w:rPr>
        <w:t>Switch Num</w:t>
      </w:r>
      <w:r>
        <w:rPr>
          <w:rFonts w:hint="eastAsia"/>
        </w:rPr>
        <w:t>数据</w:t>
      </w:r>
    </w:p>
    <w:p w:rsidR="007B1008" w:rsidRDefault="007B1008" w:rsidP="000F51F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从伪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数据更新；</w:t>
      </w:r>
    </w:p>
    <w:p w:rsidR="007B1008" w:rsidRDefault="0045508B" w:rsidP="000F51F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利用客户端功能“定位日志</w:t>
      </w:r>
      <w:r>
        <w:rPr>
          <w:rFonts w:hint="eastAsia"/>
        </w:rPr>
        <w:t>GIS</w:t>
      </w:r>
      <w:r>
        <w:rPr>
          <w:rFonts w:hint="eastAsia"/>
        </w:rPr>
        <w:t>分析”功能在</w:t>
      </w:r>
      <w:r>
        <w:rPr>
          <w:rFonts w:hint="eastAsia"/>
        </w:rPr>
        <w:t>GIS</w:t>
      </w:r>
      <w:r>
        <w:rPr>
          <w:rFonts w:hint="eastAsia"/>
        </w:rPr>
        <w:t>上</w:t>
      </w:r>
      <w:r w:rsidR="007B1008">
        <w:rPr>
          <w:rFonts w:hint="eastAsia"/>
        </w:rPr>
        <w:t>更新工参数据；</w:t>
      </w:r>
    </w:p>
    <w:p w:rsidR="0045508B" w:rsidRDefault="0045508B" w:rsidP="000F51FC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利用客户端功能“</w:t>
      </w:r>
      <w:r>
        <w:rPr>
          <w:rFonts w:hint="eastAsia"/>
        </w:rPr>
        <w:t>BSA</w:t>
      </w:r>
      <w:r>
        <w:rPr>
          <w:rFonts w:hint="eastAsia"/>
        </w:rPr>
        <w:t>数据维护”功能维护</w:t>
      </w:r>
      <w:r>
        <w:rPr>
          <w:rFonts w:hint="eastAsia"/>
        </w:rPr>
        <w:t>BSA</w:t>
      </w:r>
      <w:r>
        <w:rPr>
          <w:rFonts w:hint="eastAsia"/>
        </w:rPr>
        <w:t>数据</w:t>
      </w:r>
    </w:p>
    <w:p w:rsidR="0045508B" w:rsidRDefault="0045508B" w:rsidP="000F51FC">
      <w:pPr>
        <w:pStyle w:val="a3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lastRenderedPageBreak/>
        <w:t>小区台</w:t>
      </w:r>
      <w:proofErr w:type="gramEnd"/>
      <w:r>
        <w:rPr>
          <w:rFonts w:hint="eastAsia"/>
        </w:rPr>
        <w:t>账、特殊</w:t>
      </w:r>
      <w:r w:rsidR="00271CC6">
        <w:rPr>
          <w:rFonts w:hint="eastAsia"/>
        </w:rPr>
        <w:t>覆盖小区</w:t>
      </w:r>
      <w:r>
        <w:rPr>
          <w:rFonts w:hint="eastAsia"/>
        </w:rPr>
        <w:t>BSA</w:t>
      </w:r>
      <w:r>
        <w:rPr>
          <w:rFonts w:hint="eastAsia"/>
        </w:rPr>
        <w:t>台</w:t>
      </w:r>
      <w:proofErr w:type="gramStart"/>
      <w:r>
        <w:rPr>
          <w:rFonts w:hint="eastAsia"/>
        </w:rPr>
        <w:t>账需要</w:t>
      </w:r>
      <w:proofErr w:type="gramEnd"/>
      <w:r>
        <w:rPr>
          <w:rFonts w:hint="eastAsia"/>
        </w:rPr>
        <w:t>用户利用客户端台</w:t>
      </w:r>
      <w:proofErr w:type="gramStart"/>
      <w:r>
        <w:rPr>
          <w:rFonts w:hint="eastAsia"/>
        </w:rPr>
        <w:t>账功能</w:t>
      </w:r>
      <w:proofErr w:type="gramEnd"/>
      <w:r>
        <w:rPr>
          <w:rFonts w:hint="eastAsia"/>
        </w:rPr>
        <w:t>维护。数据维护后需立即更新对应的</w:t>
      </w:r>
      <w:r>
        <w:rPr>
          <w:rFonts w:hint="eastAsia"/>
        </w:rPr>
        <w:t>BSA</w:t>
      </w:r>
      <w:r>
        <w:rPr>
          <w:rFonts w:hint="eastAsia"/>
        </w:rPr>
        <w:t>数据。</w:t>
      </w:r>
    </w:p>
    <w:p w:rsidR="0045508B" w:rsidRDefault="0045508B" w:rsidP="000F51FC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需要用户利用客户端功能“</w:t>
      </w:r>
      <w:r>
        <w:rPr>
          <w:rFonts w:hint="eastAsia"/>
        </w:rPr>
        <w:t>BSA</w:t>
      </w:r>
      <w:r>
        <w:rPr>
          <w:rFonts w:hint="eastAsia"/>
        </w:rPr>
        <w:t>数据维护”维护。</w:t>
      </w:r>
      <w:r w:rsidR="009054F2">
        <w:rPr>
          <w:rFonts w:hint="eastAsia"/>
        </w:rPr>
        <w:t>维护后需立即更新对应的</w:t>
      </w:r>
      <w:r w:rsidR="009054F2">
        <w:rPr>
          <w:rFonts w:hint="eastAsia"/>
        </w:rPr>
        <w:t>BSA</w:t>
      </w:r>
      <w:r w:rsidR="009054F2">
        <w:rPr>
          <w:rFonts w:hint="eastAsia"/>
        </w:rPr>
        <w:t>数据。</w:t>
      </w:r>
    </w:p>
    <w:p w:rsidR="0045508B" w:rsidRDefault="00A0670D" w:rsidP="000F51FC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从</w:t>
      </w:r>
      <w:r w:rsidR="00156E3B">
        <w:rPr>
          <w:rFonts w:hint="eastAsia"/>
        </w:rPr>
        <w:t>“</w:t>
      </w:r>
      <w:r w:rsidR="00156E3B">
        <w:rPr>
          <w:rFonts w:hint="eastAsia"/>
        </w:rPr>
        <w:t>BSA</w:t>
      </w:r>
      <w:r w:rsidR="00156E3B">
        <w:rPr>
          <w:rFonts w:hint="eastAsia"/>
        </w:rPr>
        <w:t>数据维护功能”和从“定位日志</w:t>
      </w:r>
      <w:r w:rsidR="00156E3B">
        <w:rPr>
          <w:rFonts w:hint="eastAsia"/>
        </w:rPr>
        <w:t>GIS</w:t>
      </w:r>
      <w:r w:rsidR="00156E3B">
        <w:rPr>
          <w:rFonts w:hint="eastAsia"/>
        </w:rPr>
        <w:t>分析”功能更新</w:t>
      </w:r>
      <w:r w:rsidR="00156E3B">
        <w:rPr>
          <w:rFonts w:hint="eastAsia"/>
        </w:rPr>
        <w:t>BSA</w:t>
      </w:r>
      <w:r w:rsidR="00156E3B">
        <w:rPr>
          <w:rFonts w:hint="eastAsia"/>
        </w:rPr>
        <w:t>数据后，需要更新</w:t>
      </w:r>
      <w:proofErr w:type="gramStart"/>
      <w:r w:rsidR="00156E3B">
        <w:rPr>
          <w:rFonts w:hint="eastAsia"/>
        </w:rPr>
        <w:t>对应台</w:t>
      </w:r>
      <w:proofErr w:type="gramEnd"/>
      <w:r w:rsidR="00156E3B">
        <w:rPr>
          <w:rFonts w:hint="eastAsia"/>
        </w:rPr>
        <w:t>账中的数据和伪基站数据。</w:t>
      </w:r>
    </w:p>
    <w:p w:rsidR="0046707E" w:rsidRPr="0046707E" w:rsidRDefault="0046707E" w:rsidP="0046707E">
      <w:r>
        <w:rPr>
          <w:rFonts w:hint="eastAsia"/>
        </w:rPr>
        <w:t>下图为</w:t>
      </w:r>
      <w:r>
        <w:rPr>
          <w:rFonts w:hint="eastAsia"/>
        </w:rPr>
        <w:t>BSA</w:t>
      </w:r>
      <w:r>
        <w:rPr>
          <w:rFonts w:hint="eastAsia"/>
        </w:rPr>
        <w:t>数据的维护流程：</w:t>
      </w:r>
    </w:p>
    <w:p w:rsidR="0046707E" w:rsidRPr="004F41CC" w:rsidRDefault="00581282" w:rsidP="005E6660">
      <w:pPr>
        <w:pStyle w:val="a3"/>
        <w:ind w:leftChars="-330" w:hangingChars="330" w:hanging="693"/>
      </w:pPr>
      <w:r>
        <w:rPr>
          <w:noProof/>
        </w:rPr>
        <w:drawing>
          <wp:inline distT="0" distB="0" distL="0" distR="0">
            <wp:extent cx="5133975" cy="4829175"/>
            <wp:effectExtent l="0" t="0" r="0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41CC" w:rsidRDefault="0061276A" w:rsidP="000F51FC">
      <w:pPr>
        <w:pStyle w:val="2"/>
        <w:numPr>
          <w:ilvl w:val="1"/>
          <w:numId w:val="36"/>
        </w:numPr>
      </w:pPr>
      <w:r>
        <w:rPr>
          <w:rFonts w:hint="eastAsia"/>
        </w:rPr>
        <w:lastRenderedPageBreak/>
        <w:t>BSA</w:t>
      </w:r>
      <w:r>
        <w:rPr>
          <w:rFonts w:hint="eastAsia"/>
        </w:rPr>
        <w:t>数据维护流程</w:t>
      </w:r>
      <w:r w:rsidR="0046707E">
        <w:rPr>
          <w:rFonts w:hint="eastAsia"/>
        </w:rPr>
        <w:t>描述</w:t>
      </w:r>
    </w:p>
    <w:p w:rsidR="003622B9" w:rsidRDefault="00A857F5" w:rsidP="000F51FC">
      <w:pPr>
        <w:pStyle w:val="3"/>
        <w:numPr>
          <w:ilvl w:val="2"/>
          <w:numId w:val="36"/>
        </w:numPr>
      </w:pPr>
      <w:r>
        <w:rPr>
          <w:rFonts w:hint="eastAsia"/>
        </w:rPr>
        <w:t>主设备</w:t>
      </w:r>
      <w:r>
        <w:rPr>
          <w:rFonts w:hint="eastAsia"/>
        </w:rPr>
        <w:t>1X</w:t>
      </w:r>
      <w:r>
        <w:rPr>
          <w:rFonts w:hint="eastAsia"/>
        </w:rPr>
        <w:t>参数配置数据</w:t>
      </w:r>
    </w:p>
    <w:p w:rsidR="005D7210" w:rsidRPr="005D7210" w:rsidRDefault="00000D46" w:rsidP="005D7210">
      <w:r>
        <w:object w:dxaOrig="4605" w:dyaOrig="61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0.5pt;height:244.5pt" o:ole="">
            <v:imagedata r:id="rId10" o:title=""/>
          </v:shape>
          <o:OLEObject Type="Embed" ProgID="Visio.Drawing.11" ShapeID="_x0000_i1025" DrawAspect="Content" ObjectID="_1409581526" r:id="rId11"/>
        </w:object>
      </w:r>
    </w:p>
    <w:p w:rsidR="00A857F5" w:rsidRDefault="00B5255A" w:rsidP="003622B9">
      <w:r>
        <w:rPr>
          <w:rFonts w:hint="eastAsia"/>
        </w:rPr>
        <w:tab/>
      </w:r>
      <w:r w:rsidR="00A857F5">
        <w:rPr>
          <w:rFonts w:hint="eastAsia"/>
        </w:rPr>
        <w:t>BSA</w:t>
      </w:r>
      <w:r w:rsidR="00A857F5">
        <w:rPr>
          <w:rFonts w:hint="eastAsia"/>
        </w:rPr>
        <w:t>数据中</w:t>
      </w:r>
      <w:proofErr w:type="gramStart"/>
      <w:r w:rsidR="00A857F5">
        <w:rPr>
          <w:rFonts w:hint="eastAsia"/>
        </w:rPr>
        <w:t>大部分载扇从</w:t>
      </w:r>
      <w:proofErr w:type="gramEnd"/>
      <w:r w:rsidR="00A857F5">
        <w:rPr>
          <w:rFonts w:hint="eastAsia"/>
        </w:rPr>
        <w:t>主设备的</w:t>
      </w:r>
      <w:r w:rsidR="00A857F5">
        <w:rPr>
          <w:rFonts w:hint="eastAsia"/>
        </w:rPr>
        <w:t>1X</w:t>
      </w:r>
      <w:r w:rsidR="00A857F5">
        <w:rPr>
          <w:rFonts w:hint="eastAsia"/>
        </w:rPr>
        <w:t>参数配置数据（</w:t>
      </w:r>
      <w:proofErr w:type="gramStart"/>
      <w:r w:rsidR="00A857F5">
        <w:rPr>
          <w:rFonts w:hint="eastAsia"/>
        </w:rPr>
        <w:t>即载扇网</w:t>
      </w:r>
      <w:proofErr w:type="gramEnd"/>
      <w:r w:rsidR="00A857F5">
        <w:rPr>
          <w:rFonts w:hint="eastAsia"/>
        </w:rPr>
        <w:t>元表中的</w:t>
      </w:r>
      <w:r w:rsidR="00A857F5">
        <w:rPr>
          <w:rFonts w:hint="eastAsia"/>
        </w:rPr>
        <w:t>1X</w:t>
      </w:r>
      <w:r w:rsidR="00A857F5">
        <w:rPr>
          <w:rFonts w:hint="eastAsia"/>
        </w:rPr>
        <w:t>数据）获取。</w:t>
      </w:r>
      <w:r w:rsidR="00BB19B7">
        <w:rPr>
          <w:rFonts w:hint="eastAsia"/>
        </w:rPr>
        <w:t>这类数据要形成</w:t>
      </w:r>
      <w:r w:rsidR="00BB19B7">
        <w:rPr>
          <w:rFonts w:hint="eastAsia"/>
        </w:rPr>
        <w:t>BSA</w:t>
      </w:r>
      <w:r w:rsidR="00BB19B7">
        <w:rPr>
          <w:rFonts w:hint="eastAsia"/>
        </w:rPr>
        <w:t>表，需要进行如下</w:t>
      </w:r>
      <w:r w:rsidR="00A23DB9">
        <w:rPr>
          <w:rFonts w:hint="eastAsia"/>
        </w:rPr>
        <w:t>几步</w:t>
      </w:r>
      <w:r w:rsidR="00BB19B7">
        <w:rPr>
          <w:rFonts w:hint="eastAsia"/>
        </w:rPr>
        <w:t>处理：</w:t>
      </w:r>
    </w:p>
    <w:p w:rsidR="00BB19B7" w:rsidRDefault="00BB19B7" w:rsidP="000F51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从主设备</w:t>
      </w:r>
      <w:r>
        <w:rPr>
          <w:rFonts w:hint="eastAsia"/>
        </w:rPr>
        <w:t>1X</w:t>
      </w:r>
      <w:r>
        <w:rPr>
          <w:rFonts w:hint="eastAsia"/>
        </w:rPr>
        <w:t>参数配置数据中获取</w:t>
      </w:r>
      <w:r>
        <w:rPr>
          <w:rFonts w:hint="eastAsia"/>
        </w:rPr>
        <w:t>BSA</w:t>
      </w:r>
      <w:proofErr w:type="gramStart"/>
      <w:r w:rsidR="00204A2E">
        <w:rPr>
          <w:rFonts w:hint="eastAsia"/>
        </w:rPr>
        <w:t>工参表中</w:t>
      </w:r>
      <w:proofErr w:type="gramEnd"/>
      <w:r>
        <w:rPr>
          <w:rFonts w:hint="eastAsia"/>
        </w:rPr>
        <w:t>缺的网元数据，可根据（</w:t>
      </w:r>
      <w:r>
        <w:rPr>
          <w:rFonts w:hint="eastAsia"/>
        </w:rPr>
        <w:t>SID,NID,Extend BID</w:t>
      </w:r>
      <w:r>
        <w:rPr>
          <w:rFonts w:hint="eastAsia"/>
        </w:rPr>
        <w:t>）判断。同时获取参数</w:t>
      </w:r>
      <w:r>
        <w:rPr>
          <w:rFonts w:hint="eastAsia"/>
        </w:rPr>
        <w:t>PN</w:t>
      </w:r>
      <w:r>
        <w:rPr>
          <w:rFonts w:hint="eastAsia"/>
        </w:rPr>
        <w:t>、</w:t>
      </w:r>
      <w:r>
        <w:rPr>
          <w:rFonts w:hint="eastAsia"/>
        </w:rPr>
        <w:t>PN_INC</w:t>
      </w:r>
      <w:r>
        <w:rPr>
          <w:rFonts w:hint="eastAsia"/>
        </w:rPr>
        <w:t>、</w:t>
      </w:r>
      <w:r>
        <w:rPr>
          <w:rFonts w:hint="eastAsia"/>
        </w:rPr>
        <w:t>Switch Num(SW)</w:t>
      </w:r>
      <w:r>
        <w:rPr>
          <w:rFonts w:hint="eastAsia"/>
        </w:rPr>
        <w:t>参数和</w:t>
      </w:r>
      <w:r w:rsidR="00B25370">
        <w:rPr>
          <w:rFonts w:hint="eastAsia"/>
        </w:rPr>
        <w:t>载频名称。</w:t>
      </w:r>
    </w:p>
    <w:tbl>
      <w:tblPr>
        <w:tblW w:w="7080" w:type="dxa"/>
        <w:tblInd w:w="250" w:type="dxa"/>
        <w:tblLook w:val="04A0" w:firstRow="1" w:lastRow="0" w:firstColumn="1" w:lastColumn="0" w:noHBand="0" w:noVBand="1"/>
      </w:tblPr>
      <w:tblGrid>
        <w:gridCol w:w="1420"/>
        <w:gridCol w:w="1540"/>
        <w:gridCol w:w="4120"/>
      </w:tblGrid>
      <w:tr w:rsidR="001A6126" w:rsidRPr="001A6126" w:rsidTr="001A6126">
        <w:trPr>
          <w:trHeight w:val="1125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Pilot Sector Name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导频扇区名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proofErr w:type="gramStart"/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无线工参</w:t>
            </w:r>
            <w:proofErr w:type="gramEnd"/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，但必须是英文命名，</w:t>
            </w:r>
            <w:r w:rsidRPr="001A612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50</w:t>
            </w: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字符以内。</w:t>
            </w: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br/>
              <w:t>规则</w:t>
            </w:r>
            <w:r w:rsidRPr="001A612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:”[</w:t>
            </w: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地市名称中各字拼音首字母</w:t>
            </w:r>
            <w:r w:rsidRPr="001A612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]-[BTS_ID/Cell_ID]-[Sector_id]-[carrier_id]-PN[PN]-[</w:t>
            </w: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基站中文名拼音</w:t>
            </w:r>
            <w:r w:rsidRPr="001A612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]“</w:t>
            </w: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。如果合成后超过</w:t>
            </w:r>
            <w:r w:rsidRPr="001A612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50</w:t>
            </w: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个字符，截取右边字符即可。如：</w:t>
            </w:r>
            <w:proofErr w:type="gramStart"/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“</w:t>
            </w:r>
            <w:proofErr w:type="gramEnd"/>
            <w:r w:rsidRPr="001A612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NJ-13-0-160-houzaimen_BBU_9_C“</w:t>
            </w:r>
          </w:p>
        </w:tc>
      </w:tr>
      <w:tr w:rsidR="001A6126" w:rsidRPr="001A6126" w:rsidTr="001A6126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SID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SID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唯一标识字段1</w:t>
            </w:r>
          </w:p>
        </w:tc>
      </w:tr>
      <w:tr w:rsidR="001A6126" w:rsidRPr="001A6126" w:rsidTr="001A6126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NID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NID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唯一标识字段2</w:t>
            </w:r>
          </w:p>
        </w:tc>
      </w:tr>
      <w:tr w:rsidR="001A6126" w:rsidRPr="001A6126" w:rsidTr="001A6126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Extend BID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扩展基站</w:t>
            </w:r>
            <w:r w:rsidRPr="001A612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ID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唯一标识字段3，等于65536*CDMA_FREQ</w:t>
            </w:r>
            <w:r w:rsidRPr="002536A4"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  <w:highlight w:val="yellow"/>
                <w:rPrChange w:id="959" w:author="程明康" w:date="2012-09-18T14:00:00Z">
                  <w:rPr>
                    <w:rFonts w:ascii="宋体" w:eastAsia="宋体" w:hAnsi="宋体" w:cs="宋体"/>
                    <w:color w:val="000000"/>
                    <w:kern w:val="0"/>
                    <w:sz w:val="16"/>
                    <w:szCs w:val="16"/>
                  </w:rPr>
                </w:rPrChange>
              </w:rPr>
              <w:t>+</w:t>
            </w:r>
            <w:ins w:id="960" w:author="zhaofei" w:date="2012-09-19T15:58:00Z">
              <w:r w:rsidR="00CE04FC">
                <w:rPr>
                  <w:rFonts w:ascii="宋体" w:eastAsia="宋体" w:hAnsi="宋体" w:cs="宋体"/>
                  <w:color w:val="000000"/>
                  <w:kern w:val="0"/>
                  <w:sz w:val="16"/>
                  <w:szCs w:val="16"/>
                  <w:highlight w:val="yellow"/>
                </w:rPr>
                <w:t>base</w:t>
              </w:r>
              <w:r w:rsidR="00CE04FC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  <w:highlight w:val="yellow"/>
                </w:rPr>
                <w:t>_id</w:t>
              </w:r>
            </w:ins>
            <w:commentRangeStart w:id="961"/>
            <w:del w:id="962" w:author="zhaofei" w:date="2012-09-19T15:58:00Z">
              <w:r w:rsidRPr="002536A4" w:rsidDel="00CE04FC">
                <w:rPr>
                  <w:rFonts w:ascii="宋体" w:eastAsia="宋体" w:hAnsi="宋体" w:cs="宋体"/>
                  <w:color w:val="000000"/>
                  <w:kern w:val="0"/>
                  <w:sz w:val="16"/>
                  <w:szCs w:val="16"/>
                  <w:highlight w:val="yellow"/>
                  <w:rPrChange w:id="963" w:author="程明康" w:date="2012-09-18T14:00:00Z">
                    <w:rPr>
                      <w:rFonts w:ascii="宋体" w:eastAsia="宋体" w:hAnsi="宋体" w:cs="宋体"/>
                      <w:color w:val="000000"/>
                      <w:kern w:val="0"/>
                      <w:sz w:val="16"/>
                      <w:szCs w:val="16"/>
                    </w:rPr>
                  </w:rPrChange>
                </w:rPr>
                <w:delText>CI</w:delText>
              </w:r>
            </w:del>
            <w:commentRangeEnd w:id="961"/>
            <w:r w:rsidR="003B3CB0">
              <w:rPr>
                <w:rStyle w:val="a7"/>
              </w:rPr>
              <w:commentReference w:id="961"/>
            </w:r>
          </w:p>
        </w:tc>
      </w:tr>
      <w:tr w:rsidR="001A6126" w:rsidRPr="001A6126" w:rsidTr="001A6126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T-PN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发射</w:t>
            </w:r>
            <w:r w:rsidRPr="001A612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PN</w:t>
            </w: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码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1A6126" w:rsidRPr="001A6126" w:rsidTr="001A6126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PN Increment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PN增量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如果其PN_INC与其邻区的PN_INC不一致，取其PN_INC与其邻区PN_INC（邻区有多个）的最大公约数。</w:t>
            </w:r>
          </w:p>
        </w:tc>
      </w:tr>
      <w:tr w:rsidR="001A6126" w:rsidRPr="001A6126" w:rsidTr="001A6126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Format Type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格式类型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默认填“1”</w:t>
            </w:r>
          </w:p>
        </w:tc>
      </w:tr>
      <w:tr w:rsidR="001A6126" w:rsidRPr="001A6126" w:rsidTr="001A6126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Switch Num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1A612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MSC Switch Number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A6126" w:rsidRPr="001A6126" w:rsidRDefault="001A6126" w:rsidP="001A612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:rsidR="001A6126" w:rsidRDefault="001A6126" w:rsidP="004A62AE">
      <w:pPr>
        <w:pStyle w:val="a3"/>
        <w:ind w:left="360" w:firstLineChars="0" w:firstLine="0"/>
        <w:rPr>
          <w:rFonts w:ascii="Calibri" w:eastAsia="宋体" w:hAnsi="Calibri" w:cs="Calibri"/>
          <w:color w:val="000000"/>
          <w:kern w:val="0"/>
          <w:sz w:val="16"/>
          <w:szCs w:val="16"/>
        </w:rPr>
      </w:pPr>
    </w:p>
    <w:p w:rsidR="006861D5" w:rsidRDefault="004A62AE" w:rsidP="004A62AE">
      <w:pPr>
        <w:pStyle w:val="a3"/>
        <w:ind w:left="360" w:firstLineChars="0" w:firstLine="0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注意：</w:t>
      </w:r>
    </w:p>
    <w:p w:rsidR="004A25B8" w:rsidRDefault="004A25B8" w:rsidP="000F51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上述数据为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1X</w:t>
      </w:r>
      <w:proofErr w:type="gramStart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载扇数据</w:t>
      </w:r>
      <w:proofErr w:type="gramEnd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。</w:t>
      </w:r>
    </w:p>
    <w:p w:rsidR="004A62AE" w:rsidRDefault="004A62AE" w:rsidP="000F51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上述导频</w:t>
      </w:r>
      <w:proofErr w:type="gramStart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载扇名总</w:t>
      </w:r>
      <w:proofErr w:type="gramEnd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字符数不能超过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50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个，而且必须为英文字符。</w:t>
      </w:r>
    </w:p>
    <w:p w:rsidR="006861D5" w:rsidDel="00CE04FC" w:rsidRDefault="006861D5" w:rsidP="009229C1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del w:id="964" w:author="zhaofei" w:date="2012-09-19T15:58:00Z"/>
          <w:rFonts w:ascii="Calibri" w:eastAsia="宋体" w:hAnsi="Calibri" w:cs="Calibri"/>
          <w:color w:val="000000"/>
          <w:kern w:val="0"/>
          <w:sz w:val="16"/>
          <w:szCs w:val="16"/>
        </w:rPr>
      </w:pPr>
      <w:del w:id="965" w:author="zhaofei" w:date="2012-09-19T15:58:00Z"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华为和中兴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CI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值可直接从参数获取（</w:delText>
        </w:r>
        <w:r w:rsidR="006E180C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华为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新网元汇总表总</w:delText>
        </w:r>
        <w:r w:rsidR="006E180C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有</w:delText>
        </w:r>
        <w:r w:rsidR="006E180C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CI</w:delText>
        </w:r>
        <w:r w:rsidR="006E180C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字段，或者通过</w:delText>
        </w:r>
      </w:del>
      <w:ins w:id="966" w:author="zhaofei" w:date="2012-09-19T15:58:00Z"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取网元表中的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base_id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：华为和</w:t>
        </w:r>
      </w:ins>
      <w:ins w:id="967" w:author="zhaofei" w:date="2012-09-19T15:59:00Z"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阿朗的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base_id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即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ci</w:t>
        </w:r>
        <w:r w:rsidR="00F16046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；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中兴的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base_id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取参数的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base_id</w:t>
        </w:r>
        <w:r w:rsidR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t>。</w:t>
        </w:r>
      </w:ins>
      <w:del w:id="968" w:author="zhaofei" w:date="2012-09-19T15:58:00Z">
        <w:r w:rsidR="006E180C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CI=LOCAL_CELL_ID*16+Sector_ID</w:delText>
        </w:r>
        <w:r w:rsidR="006E180C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计算</w:delText>
        </w:r>
        <w:r w:rsidR="009870D6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；</w:delText>
        </w:r>
        <w:r w:rsidR="009870D6" w:rsidRPr="002536A4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  <w:highlight w:val="yellow"/>
            <w:rPrChange w:id="969" w:author="程明康" w:date="2012-09-18T14:00:00Z">
              <w:rPr>
                <w:rFonts w:ascii="Calibri" w:eastAsia="宋体" w:hAnsi="Calibri" w:cs="Calibri" w:hint="eastAsia"/>
                <w:color w:val="000000"/>
                <w:kern w:val="0"/>
                <w:sz w:val="16"/>
                <w:szCs w:val="16"/>
              </w:rPr>
            </w:rPrChange>
          </w:rPr>
          <w:lastRenderedPageBreak/>
          <w:delText>中兴的</w:delText>
        </w:r>
        <w:r w:rsidR="009870D6" w:rsidRPr="002536A4" w:rsidDel="00CE04FC">
          <w:rPr>
            <w:rFonts w:ascii="Calibri" w:eastAsia="宋体" w:hAnsi="Calibri" w:cs="Calibri"/>
            <w:color w:val="000000"/>
            <w:kern w:val="0"/>
            <w:sz w:val="16"/>
            <w:szCs w:val="16"/>
            <w:highlight w:val="yellow"/>
            <w:rPrChange w:id="970" w:author="程明康" w:date="2012-09-18T14:00:00Z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</w:rPrChange>
          </w:rPr>
          <w:delText>CI</w:delText>
        </w:r>
        <w:r w:rsidR="009870D6" w:rsidRPr="002536A4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  <w:highlight w:val="yellow"/>
            <w:rPrChange w:id="971" w:author="程明康" w:date="2012-09-18T14:00:00Z">
              <w:rPr>
                <w:rFonts w:ascii="Calibri" w:eastAsia="宋体" w:hAnsi="Calibri" w:cs="Calibri" w:hint="eastAsia"/>
                <w:color w:val="000000"/>
                <w:kern w:val="0"/>
                <w:sz w:val="16"/>
                <w:szCs w:val="16"/>
              </w:rPr>
            </w:rPrChange>
          </w:rPr>
          <w:delText>在目前的网元表中已</w:delText>
        </w:r>
        <w:commentRangeStart w:id="972"/>
        <w:r w:rsidR="009870D6" w:rsidRPr="002536A4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  <w:highlight w:val="yellow"/>
            <w:rPrChange w:id="973" w:author="程明康" w:date="2012-09-18T14:00:00Z">
              <w:rPr>
                <w:rFonts w:ascii="Calibri" w:eastAsia="宋体" w:hAnsi="Calibri" w:cs="Calibri" w:hint="eastAsia"/>
                <w:color w:val="000000"/>
                <w:kern w:val="0"/>
                <w:sz w:val="16"/>
                <w:szCs w:val="16"/>
              </w:rPr>
            </w:rPrChange>
          </w:rPr>
          <w:delText>有</w:delText>
        </w:r>
        <w:commentRangeEnd w:id="972"/>
        <w:r w:rsidR="003B3CB0" w:rsidDel="00CE04FC">
          <w:rPr>
            <w:rStyle w:val="a7"/>
          </w:rPr>
          <w:commentReference w:id="972"/>
        </w:r>
        <w:r w:rsidRPr="002536A4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  <w:highlight w:val="yellow"/>
            <w:rPrChange w:id="974" w:author="程明康" w:date="2012-09-18T14:00:00Z">
              <w:rPr>
                <w:rFonts w:ascii="Calibri" w:eastAsia="宋体" w:hAnsi="Calibri" w:cs="Calibri" w:hint="eastAsia"/>
                <w:color w:val="000000"/>
                <w:kern w:val="0"/>
                <w:sz w:val="16"/>
                <w:szCs w:val="16"/>
              </w:rPr>
            </w:rPrChange>
          </w:rPr>
          <w:delText>）</w:delText>
        </w:r>
        <w:r w:rsidR="002519C1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；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阿朗的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CI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值</w:delText>
        </w:r>
        <w:r w:rsidR="00613BED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可通过以下</w:delText>
        </w:r>
        <w:r w:rsidR="0025206C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步骤</w:delText>
        </w:r>
        <w:r w:rsidR="00613BED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计算：</w:delText>
        </w:r>
      </w:del>
    </w:p>
    <w:p w:rsidR="00E74D90" w:rsidDel="00CE04FC" w:rsidRDefault="00613BED" w:rsidP="00CE04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del w:id="975" w:author="zhaofei" w:date="2012-09-19T15:58:00Z"/>
          <w:rFonts w:ascii="Calibri" w:eastAsia="宋体" w:hAnsi="Calibri" w:cs="Calibri"/>
          <w:color w:val="000000"/>
          <w:kern w:val="0"/>
          <w:sz w:val="16"/>
          <w:szCs w:val="16"/>
        </w:rPr>
        <w:pPrChange w:id="976" w:author="zhaofei" w:date="2012-09-19T15:58:00Z">
          <w:pPr>
            <w:pStyle w:val="a3"/>
            <w:numPr>
              <w:ilvl w:val="1"/>
              <w:numId w:val="4"/>
            </w:numPr>
            <w:tabs>
              <w:tab w:val="left" w:pos="1701"/>
            </w:tabs>
            <w:ind w:left="1418" w:firstLineChars="0" w:hanging="284"/>
          </w:pPr>
        </w:pPrChange>
      </w:pPr>
      <w:del w:id="977" w:author="zhaofei" w:date="2012-09-19T15:58:00Z"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将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BTS_ID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转换为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16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进制数为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0xabc</w:delText>
        </w:r>
        <w:r w:rsidR="00E74D90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，不足三位的，左侧加</w:delText>
        </w:r>
        <w:r w:rsidR="00E74D90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0</w:delText>
        </w:r>
        <w:r w:rsidR="007E330A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补齐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（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BTS_ID</w:delText>
        </w:r>
        <w:r w:rsidR="00E74D90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取值为</w:delText>
        </w:r>
        <w:r w:rsidR="00E74D90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[1,4095]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不可能大于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4095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，故其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16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进制数</w:delText>
        </w:r>
        <w:r w:rsidR="00E74D90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最多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3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位）</w:delText>
        </w:r>
        <w:r w:rsidR="0025206C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；</w:delText>
        </w:r>
      </w:del>
    </w:p>
    <w:p w:rsidR="00E74D90" w:rsidDel="00CE04FC" w:rsidRDefault="00613BED" w:rsidP="00CE04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del w:id="978" w:author="zhaofei" w:date="2012-09-19T15:58:00Z"/>
          <w:rFonts w:ascii="Calibri" w:eastAsia="宋体" w:hAnsi="Calibri" w:cs="Calibri"/>
          <w:color w:val="000000"/>
          <w:kern w:val="0"/>
          <w:sz w:val="16"/>
          <w:szCs w:val="16"/>
        </w:rPr>
        <w:pPrChange w:id="979" w:author="zhaofei" w:date="2012-09-19T15:58:00Z">
          <w:pPr>
            <w:pStyle w:val="a3"/>
            <w:numPr>
              <w:ilvl w:val="1"/>
              <w:numId w:val="4"/>
            </w:numPr>
            <w:tabs>
              <w:tab w:val="left" w:pos="1701"/>
            </w:tabs>
            <w:ind w:left="1418" w:firstLineChars="0" w:hanging="284"/>
          </w:pPr>
        </w:pPrChange>
      </w:pPr>
      <w:del w:id="980" w:author="zhaofei" w:date="2012-09-19T15:58:00Z"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取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0xabc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左边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1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位数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a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转换为十进制数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e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（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e=HEXTODEC(a)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）；取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0xabc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右两位数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bc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转换为十进制数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f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（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f=HEXTODEC(bc)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）。另外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Sector_id=g</w:delText>
        </w:r>
        <w:r w:rsidR="0025206C"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；</w:delText>
        </w:r>
      </w:del>
    </w:p>
    <w:p w:rsidR="00613BED" w:rsidRPr="003C248D" w:rsidRDefault="00613BED" w:rsidP="00CE04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rFonts w:ascii="Calibri" w:eastAsia="宋体" w:hAnsi="Calibri" w:cs="Calibri"/>
          <w:color w:val="000000"/>
          <w:kern w:val="0"/>
          <w:sz w:val="16"/>
          <w:szCs w:val="16"/>
        </w:rPr>
        <w:pPrChange w:id="981" w:author="zhaofei" w:date="2012-09-19T15:58:00Z">
          <w:pPr>
            <w:pStyle w:val="a3"/>
            <w:numPr>
              <w:ilvl w:val="1"/>
              <w:numId w:val="4"/>
            </w:numPr>
            <w:tabs>
              <w:tab w:val="left" w:pos="1701"/>
            </w:tabs>
            <w:ind w:left="1418" w:firstLineChars="0" w:hanging="284"/>
          </w:pPr>
        </w:pPrChange>
      </w:pPr>
      <w:del w:id="982" w:author="zhaofei" w:date="2012-09-19T15:58:00Z"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则</w:delText>
        </w:r>
        <w:r w:rsidDel="00CE04FC">
          <w:rPr>
            <w:rFonts w:ascii="Calibri" w:eastAsia="宋体" w:hAnsi="Calibri" w:cs="Calibri" w:hint="eastAsia"/>
            <w:color w:val="000000"/>
            <w:kern w:val="0"/>
            <w:sz w:val="16"/>
            <w:szCs w:val="16"/>
          </w:rPr>
          <w:delText>CI=e*4096+g*256+f</w:delText>
        </w:r>
      </w:del>
    </w:p>
    <w:p w:rsidR="004A62AE" w:rsidRDefault="004A62AE" w:rsidP="000F51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此处的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PN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增量字段，非直接</w:t>
      </w:r>
      <w:proofErr w:type="gramStart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取载扇</w:t>
      </w:r>
      <w:proofErr w:type="gramEnd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的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PN_INC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参数，需要结合同频邻区表判断。判断方法：</w:t>
      </w:r>
    </w:p>
    <w:p w:rsidR="004A62AE" w:rsidRDefault="004A62AE" w:rsidP="000F51FC">
      <w:pPr>
        <w:pStyle w:val="a3"/>
        <w:numPr>
          <w:ilvl w:val="1"/>
          <w:numId w:val="5"/>
        </w:numPr>
        <w:ind w:left="1418" w:firstLineChars="0" w:hanging="284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以该</w:t>
      </w:r>
      <w:proofErr w:type="gramStart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载扇作为</w:t>
      </w:r>
      <w:proofErr w:type="gramEnd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源小区，在同频邻区表中查询其同频邻区。</w:t>
      </w:r>
    </w:p>
    <w:p w:rsidR="004A62AE" w:rsidRDefault="004A62AE" w:rsidP="000F51FC">
      <w:pPr>
        <w:pStyle w:val="a3"/>
        <w:numPr>
          <w:ilvl w:val="1"/>
          <w:numId w:val="5"/>
        </w:numPr>
        <w:ind w:left="1418" w:firstLineChars="0" w:hanging="284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在网元表中查询</w:t>
      </w:r>
      <w:proofErr w:type="gramStart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源小区</w:t>
      </w:r>
      <w:proofErr w:type="gramEnd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和其所有同频邻区的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PN_INC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值。</w:t>
      </w:r>
    </w:p>
    <w:p w:rsidR="0018135D" w:rsidRDefault="004A62AE" w:rsidP="000F51FC">
      <w:pPr>
        <w:pStyle w:val="a3"/>
        <w:numPr>
          <w:ilvl w:val="1"/>
          <w:numId w:val="5"/>
        </w:numPr>
        <w:ind w:left="1418" w:firstLineChars="0" w:hanging="284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计算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2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）中所有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PN_INC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的最大公约数。此最大公约数为源小区在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BSA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表中的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PN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增量值。</w:t>
      </w:r>
    </w:p>
    <w:p w:rsidR="003C248D" w:rsidRDefault="003C248D" w:rsidP="000F51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导频扇区名字段一旦生成，不用系统自动更新；</w:t>
      </w:r>
    </w:p>
    <w:p w:rsidR="003C248D" w:rsidRDefault="003C248D" w:rsidP="000F51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SID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、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NID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和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Extend BID</w:t>
      </w:r>
      <w:r w:rsidR="00541840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三个字段作为数据唯一标识字段；</w:t>
      </w:r>
    </w:p>
    <w:p w:rsidR="00541840" w:rsidRDefault="00541840" w:rsidP="000F51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T-PN</w:t>
      </w:r>
      <w:proofErr w:type="gramStart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即载扇对应</w:t>
      </w:r>
      <w:proofErr w:type="gramEnd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扇区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PN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，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PN Increment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和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Switch Num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需要每天随参数更新，在参数采集完成后进行更新。</w:t>
      </w:r>
    </w:p>
    <w:p w:rsidR="00C830FA" w:rsidRDefault="00C830FA" w:rsidP="000F51FC">
      <w:pPr>
        <w:pStyle w:val="a3"/>
        <w:numPr>
          <w:ilvl w:val="0"/>
          <w:numId w:val="4"/>
        </w:numPr>
        <w:tabs>
          <w:tab w:val="left" w:pos="1701"/>
        </w:tabs>
        <w:ind w:left="1134" w:firstLineChars="0" w:hanging="295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需要注意，中兴</w:t>
      </w:r>
      <w:r w:rsidR="00BD2C65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同</w:t>
      </w:r>
      <w:r w:rsidR="00BD2C65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PN</w:t>
      </w:r>
      <w:r w:rsidR="00E04779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小区的非参考小区需要去掉：即去掉从参数配置表或者网元表获取的</w:t>
      </w:r>
      <w:r w:rsidR="00E04779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1X</w:t>
      </w:r>
      <w:r w:rsidR="00E04779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载扇中，</w:t>
      </w:r>
    </w:p>
    <w:p w:rsidR="00E04779" w:rsidRDefault="00944889" w:rsidP="00E04779">
      <w:pPr>
        <w:pStyle w:val="a3"/>
        <w:tabs>
          <w:tab w:val="left" w:pos="1701"/>
        </w:tabs>
        <w:ind w:left="1134" w:firstLineChars="0" w:firstLine="0"/>
        <w:rPr>
          <w:rFonts w:ascii="Calibri" w:eastAsia="宋体" w:hAnsi="Calibri" w:cs="Calibri"/>
          <w:color w:val="000000"/>
          <w:kern w:val="0"/>
          <w:sz w:val="16"/>
          <w:szCs w:val="16"/>
        </w:rPr>
      </w:pP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小区参数表</w:t>
      </w:r>
      <w:r w:rsidR="00E04779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CLT_CM_R_3G_T_CELL_ZTE</w:t>
      </w:r>
      <w:r w:rsidR="00E04779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中</w:t>
      </w:r>
      <w:r w:rsidR="00E04779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REFCELLID&lt;&gt;CELLID</w:t>
      </w:r>
      <w:r w:rsidR="009F4B66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的</w:t>
      </w:r>
      <w:r w:rsidR="00E04779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小区下的载扇。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(CLT_CM_R_3G_T_CELL_ZTE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中</w:t>
      </w:r>
      <w:proofErr w:type="gramStart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含小区</w:t>
      </w:r>
      <w:proofErr w:type="gramEnd"/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的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CI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字段，</w:t>
      </w:r>
      <w:r w:rsidR="007D24C6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所属</w:t>
      </w:r>
      <w:r w:rsidR="007D24C6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SID,NID</w:t>
      </w:r>
      <w:r w:rsidR="007D24C6"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等字段</w:t>
      </w:r>
      <w:r>
        <w:rPr>
          <w:rFonts w:ascii="Calibri" w:eastAsia="宋体" w:hAnsi="Calibri" w:cs="Calibri" w:hint="eastAsia"/>
          <w:color w:val="000000"/>
          <w:kern w:val="0"/>
          <w:sz w:val="16"/>
          <w:szCs w:val="16"/>
        </w:rPr>
        <w:t>)</w:t>
      </w:r>
    </w:p>
    <w:p w:rsidR="006861D5" w:rsidRDefault="006861D5" w:rsidP="00B25370">
      <w:pPr>
        <w:pStyle w:val="a3"/>
        <w:ind w:left="360" w:firstLineChars="0" w:firstLine="0"/>
      </w:pPr>
    </w:p>
    <w:p w:rsidR="009C47C6" w:rsidRDefault="00F27365" w:rsidP="000F51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从台账更新除可五项推导的其它字段</w:t>
      </w:r>
    </w:p>
    <w:p w:rsidR="00B5255A" w:rsidRDefault="00B5255A" w:rsidP="00B5255A">
      <w:pPr>
        <w:pStyle w:val="a3"/>
        <w:ind w:left="360" w:firstLineChars="0" w:firstLine="0"/>
      </w:pPr>
      <w:r>
        <w:rPr>
          <w:rFonts w:hint="eastAsia"/>
        </w:rPr>
        <w:t>从</w:t>
      </w:r>
      <w:proofErr w:type="gramStart"/>
      <w:r>
        <w:rPr>
          <w:rFonts w:hint="eastAsia"/>
        </w:rPr>
        <w:t>台账需更新</w:t>
      </w:r>
      <w:proofErr w:type="gramEnd"/>
      <w:r>
        <w:rPr>
          <w:rFonts w:hint="eastAsia"/>
        </w:rPr>
        <w:t>如下数据</w:t>
      </w:r>
      <w:r>
        <w:rPr>
          <w:rFonts w:hint="eastAsia"/>
        </w:rPr>
        <w:t>:</w:t>
      </w:r>
    </w:p>
    <w:tbl>
      <w:tblPr>
        <w:tblW w:w="7080" w:type="dxa"/>
        <w:tblInd w:w="250" w:type="dxa"/>
        <w:tblLook w:val="04A0" w:firstRow="1" w:lastRow="0" w:firstColumn="1" w:lastColumn="0" w:noHBand="0" w:noVBand="1"/>
      </w:tblPr>
      <w:tblGrid>
        <w:gridCol w:w="1420"/>
        <w:gridCol w:w="1540"/>
        <w:gridCol w:w="4120"/>
      </w:tblGrid>
      <w:tr w:rsidR="002C6081" w:rsidRPr="002C6081" w:rsidTr="002C6081">
        <w:trPr>
          <w:trHeight w:val="270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Lati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天线纬度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Longi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天线经度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Alti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天线高度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Loc Accu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天线位置精度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Orientation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天线方向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Opening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天线张角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Max Antenna Range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天线最大覆盖范围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即MAR值</w:t>
            </w:r>
          </w:p>
        </w:tc>
      </w:tr>
      <w:tr w:rsidR="002C6081" w:rsidRPr="002C6081" w:rsidTr="002C6081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Potential Repeater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直放站信息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FWD链路校准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 Accu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FWD链路校准精度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RTD校准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C6081" w:rsidRPr="002C6081" w:rsidTr="002C6081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 Accu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RTD校准精度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C6081" w:rsidRPr="002C6081" w:rsidRDefault="002C6081" w:rsidP="002C608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2C608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:rsidR="004A62AE" w:rsidRDefault="004A62AE" w:rsidP="004A62AE">
      <w:pPr>
        <w:pStyle w:val="a3"/>
        <w:ind w:left="360" w:firstLineChars="0" w:firstLine="0"/>
      </w:pPr>
    </w:p>
    <w:p w:rsidR="00A3398F" w:rsidRDefault="00A3398F" w:rsidP="004A62AE">
      <w:pPr>
        <w:pStyle w:val="a3"/>
        <w:ind w:left="360" w:firstLineChars="0" w:firstLine="0"/>
      </w:pPr>
      <w:r>
        <w:rPr>
          <w:rFonts w:hint="eastAsia"/>
        </w:rPr>
        <w:t>台账中有两种数据用于此处更新：</w:t>
      </w:r>
    </w:p>
    <w:p w:rsidR="00A3398F" w:rsidRDefault="00A3398F" w:rsidP="000F51FC">
      <w:pPr>
        <w:pStyle w:val="a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</w:t>
      </w:r>
    </w:p>
    <w:p w:rsidR="0012449B" w:rsidRPr="00D31105" w:rsidRDefault="0012449B" w:rsidP="00A3398F">
      <w:pPr>
        <w:pStyle w:val="a3"/>
        <w:ind w:left="780" w:firstLineChars="0" w:firstLine="0"/>
      </w:pPr>
    </w:p>
    <w:p w:rsidR="00A3398F" w:rsidRDefault="00BF1484" w:rsidP="000F51FC">
      <w:pPr>
        <w:pStyle w:val="a3"/>
        <w:numPr>
          <w:ilvl w:val="0"/>
          <w:numId w:val="6"/>
        </w:numPr>
        <w:ind w:firstLineChars="0"/>
      </w:pPr>
      <w:r w:rsidRPr="00BF1484">
        <w:rPr>
          <w:rFonts w:hint="eastAsia"/>
        </w:rPr>
        <w:t>特殊覆盖</w:t>
      </w:r>
      <w:r w:rsidR="00271CC6">
        <w:rPr>
          <w:rFonts w:hint="eastAsia"/>
        </w:rPr>
        <w:t>小区</w:t>
      </w:r>
      <w:r w:rsidR="00A3398F">
        <w:rPr>
          <w:rFonts w:hint="eastAsia"/>
        </w:rPr>
        <w:t>BSA</w:t>
      </w:r>
      <w:r w:rsidR="00E3008B">
        <w:rPr>
          <w:rFonts w:hint="eastAsia"/>
        </w:rPr>
        <w:t>工参</w:t>
      </w:r>
    </w:p>
    <w:p w:rsidR="00C60CD8" w:rsidRDefault="006043E0" w:rsidP="00C60CD8">
      <w:pPr>
        <w:pStyle w:val="a3"/>
        <w:ind w:left="780" w:firstLineChars="0" w:firstLine="0"/>
      </w:pPr>
      <w:r>
        <w:rPr>
          <w:rFonts w:hint="eastAsia"/>
        </w:rPr>
        <w:t xml:space="preserve"> </w:t>
      </w:r>
      <w:r w:rsidR="00C60CD8">
        <w:rPr>
          <w:rFonts w:hint="eastAsia"/>
        </w:rPr>
        <w:t>“</w:t>
      </w:r>
      <w:r w:rsidR="00BF1484" w:rsidRPr="00BF1484">
        <w:rPr>
          <w:rFonts w:hint="eastAsia"/>
        </w:rPr>
        <w:t>特殊覆盖</w:t>
      </w:r>
      <w:r w:rsidR="00271CC6">
        <w:rPr>
          <w:rFonts w:hint="eastAsia"/>
        </w:rPr>
        <w:t>小区</w:t>
      </w:r>
      <w:r w:rsidR="00BF1484">
        <w:rPr>
          <w:rFonts w:hint="eastAsia"/>
        </w:rPr>
        <w:t>BSA</w:t>
      </w:r>
      <w:r w:rsidR="00BF1484">
        <w:rPr>
          <w:rFonts w:hint="eastAsia"/>
        </w:rPr>
        <w:t>工参</w:t>
      </w:r>
      <w:r w:rsidR="00C60CD8">
        <w:rPr>
          <w:rFonts w:hint="eastAsia"/>
        </w:rPr>
        <w:t>”，</w:t>
      </w:r>
      <w:proofErr w:type="gramStart"/>
      <w:r w:rsidR="00C60CD8">
        <w:rPr>
          <w:rFonts w:hint="eastAsia"/>
        </w:rPr>
        <w:t>供同</w:t>
      </w:r>
      <w:proofErr w:type="gramEnd"/>
      <w:r w:rsidR="00C60CD8">
        <w:rPr>
          <w:rFonts w:hint="eastAsia"/>
        </w:rPr>
        <w:t>PN</w:t>
      </w:r>
      <w:r w:rsidR="00C60CD8">
        <w:rPr>
          <w:rFonts w:hint="eastAsia"/>
        </w:rPr>
        <w:t>小区、扇区分裂、加挂直放站等特殊覆盖场景</w:t>
      </w:r>
      <w:r w:rsidR="00920BE0">
        <w:rPr>
          <w:rFonts w:hint="eastAsia"/>
        </w:rPr>
        <w:t>下，填写</w:t>
      </w:r>
      <w:r w:rsidR="000D1C22">
        <w:rPr>
          <w:rFonts w:hint="eastAsia"/>
        </w:rPr>
        <w:t>特殊</w:t>
      </w:r>
      <w:r w:rsidR="00920BE0">
        <w:rPr>
          <w:rFonts w:hint="eastAsia"/>
        </w:rPr>
        <w:t>BSA</w:t>
      </w:r>
      <w:proofErr w:type="gramStart"/>
      <w:r w:rsidR="00271CC6">
        <w:rPr>
          <w:rFonts w:hint="eastAsia"/>
        </w:rPr>
        <w:t>小区</w:t>
      </w:r>
      <w:r w:rsidR="00920BE0">
        <w:rPr>
          <w:rFonts w:hint="eastAsia"/>
        </w:rPr>
        <w:t>工参</w:t>
      </w:r>
      <w:proofErr w:type="gramEnd"/>
      <w:r w:rsidR="00920BE0">
        <w:rPr>
          <w:rFonts w:hint="eastAsia"/>
        </w:rPr>
        <w:t>信息。</w:t>
      </w:r>
      <w:proofErr w:type="gramStart"/>
      <w:r>
        <w:rPr>
          <w:rFonts w:hint="eastAsia"/>
        </w:rPr>
        <w:t>含如下</w:t>
      </w:r>
      <w:proofErr w:type="gramEnd"/>
      <w:r>
        <w:rPr>
          <w:rFonts w:hint="eastAsia"/>
        </w:rPr>
        <w:t>信息：</w:t>
      </w:r>
    </w:p>
    <w:tbl>
      <w:tblPr>
        <w:tblW w:w="4106" w:type="dxa"/>
        <w:tblInd w:w="822" w:type="dxa"/>
        <w:tblLook w:val="04A0" w:firstRow="1" w:lastRow="0" w:firstColumn="1" w:lastColumn="0" w:noHBand="0" w:noVBand="1"/>
      </w:tblPr>
      <w:tblGrid>
        <w:gridCol w:w="1960"/>
        <w:gridCol w:w="2146"/>
      </w:tblGrid>
      <w:tr w:rsidR="0048320E" w:rsidRPr="0048320E" w:rsidTr="0012449B">
        <w:trPr>
          <w:trHeight w:val="270"/>
        </w:trPr>
        <w:tc>
          <w:tcPr>
            <w:tcW w:w="1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字段英文名</w:t>
            </w:r>
          </w:p>
        </w:tc>
        <w:tc>
          <w:tcPr>
            <w:tcW w:w="21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字段中文名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CITY_ID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CITY_ID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BSC_ID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所属BSCID</w:t>
            </w:r>
          </w:p>
        </w:tc>
      </w:tr>
      <w:tr w:rsidR="0048320E" w:rsidRPr="0048320E" w:rsidTr="0012449B">
        <w:trPr>
          <w:trHeight w:val="45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BTS_ID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所属基站BTSID</w:t>
            </w:r>
          </w:p>
        </w:tc>
      </w:tr>
      <w:tr w:rsidR="0048320E" w:rsidRPr="0048320E" w:rsidTr="0012449B">
        <w:trPr>
          <w:trHeight w:val="417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CELL_ID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厂商侧CELLID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Sector_ID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厂商侧sector编号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BSC_NAME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所属BSC名称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BTS_NAME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所属基站中文名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Lati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天线纬度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Longi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天线经度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Alti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天线高度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Loc Accu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天线位置精度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Orientation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天线方向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Opening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天线张角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Max Antenna Range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天线最大覆盖范围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Potential Repeater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直放站信息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FWD Calib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FWD链路校准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FWD Calib Accu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FWD链路校准精度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RTD Calib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RTD校准</w:t>
            </w:r>
          </w:p>
        </w:tc>
      </w:tr>
      <w:tr w:rsidR="0048320E" w:rsidRPr="0048320E" w:rsidTr="0012449B">
        <w:trPr>
          <w:trHeight w:val="27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RTD Calib Accu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8320E" w:rsidRPr="0048320E" w:rsidRDefault="0048320E" w:rsidP="0048320E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320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RTD校准精度</w:t>
            </w:r>
          </w:p>
        </w:tc>
      </w:tr>
    </w:tbl>
    <w:p w:rsidR="0048320E" w:rsidRDefault="0048320E" w:rsidP="00C60CD8">
      <w:pPr>
        <w:pStyle w:val="a3"/>
        <w:ind w:left="780" w:firstLineChars="0" w:firstLine="0"/>
      </w:pPr>
    </w:p>
    <w:p w:rsidR="00A3398F" w:rsidRPr="0012449B" w:rsidRDefault="0048320E" w:rsidP="0012449B">
      <w:pPr>
        <w:pStyle w:val="a3"/>
        <w:ind w:left="360" w:firstLine="440"/>
        <w:rPr>
          <w:rFonts w:ascii="宋体" w:eastAsia="宋体" w:hAnsi="宋体" w:cs="宋体"/>
          <w:color w:val="000000"/>
          <w:kern w:val="0"/>
          <w:sz w:val="22"/>
        </w:rPr>
      </w:pPr>
      <w:r>
        <w:rPr>
          <w:rFonts w:ascii="宋体" w:eastAsia="宋体" w:hAnsi="宋体" w:cs="宋体" w:hint="eastAsia"/>
          <w:color w:val="000000"/>
          <w:kern w:val="0"/>
          <w:sz w:val="22"/>
        </w:rPr>
        <w:tab/>
      </w:r>
      <w:r>
        <w:rPr>
          <w:rFonts w:ascii="宋体" w:eastAsia="宋体" w:hAnsi="宋体" w:cs="宋体" w:hint="eastAsia"/>
          <w:color w:val="000000"/>
          <w:kern w:val="0"/>
          <w:sz w:val="22"/>
        </w:rPr>
        <w:tab/>
      </w:r>
    </w:p>
    <w:p w:rsidR="00F33E80" w:rsidRPr="00F33E80" w:rsidRDefault="00F33E80" w:rsidP="004A62AE">
      <w:pPr>
        <w:pStyle w:val="a3"/>
        <w:ind w:left="360" w:firstLineChars="0" w:firstLine="0"/>
        <w:rPr>
          <w:rFonts w:ascii="宋体" w:eastAsia="宋体" w:hAnsi="宋体" w:cs="宋体"/>
          <w:b/>
          <w:color w:val="000000"/>
          <w:kern w:val="0"/>
          <w:sz w:val="16"/>
          <w:szCs w:val="16"/>
        </w:rPr>
      </w:pPr>
      <w:r w:rsidRPr="00F33E80">
        <w:rPr>
          <w:rFonts w:ascii="宋体" w:eastAsia="宋体" w:hAnsi="宋体" w:cs="宋体" w:hint="eastAsia"/>
          <w:b/>
          <w:color w:val="000000"/>
          <w:kern w:val="0"/>
          <w:sz w:val="16"/>
          <w:szCs w:val="16"/>
        </w:rPr>
        <w:t>注意：</w:t>
      </w:r>
    </w:p>
    <w:p w:rsidR="006950EB" w:rsidRDefault="00C4471B" w:rsidP="000F51FC">
      <w:pPr>
        <w:pStyle w:val="a3"/>
        <w:numPr>
          <w:ilvl w:val="0"/>
          <w:numId w:val="7"/>
        </w:numPr>
        <w:ind w:firstLineChars="0"/>
        <w:rPr>
          <w:rFonts w:ascii="宋体" w:eastAsia="宋体" w:hAnsi="宋体" w:cs="宋体"/>
          <w:color w:val="000000"/>
          <w:kern w:val="0"/>
          <w:sz w:val="16"/>
          <w:szCs w:val="16"/>
        </w:rPr>
      </w:pPr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上述台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账数据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由客户维护</w:t>
      </w:r>
      <w:r w:rsidR="00BF148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，客户维护后，可在台</w:t>
      </w:r>
      <w:proofErr w:type="gramStart"/>
      <w:r w:rsidR="00BF148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账功能功能</w:t>
      </w:r>
      <w:proofErr w:type="gramEnd"/>
      <w:r w:rsidR="00BF148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中通过按钮的方式将修改后的涉及到BSA数据的字段值同步到BSA</w:t>
      </w:r>
      <w:proofErr w:type="gramStart"/>
      <w:r w:rsidR="00BF148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工参数据</w:t>
      </w:r>
      <w:r w:rsidR="00F33E80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表</w:t>
      </w:r>
      <w:proofErr w:type="gramEnd"/>
      <w:r w:rsidR="00BF148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中</w:t>
      </w:r>
      <w:proofErr w:type="gramStart"/>
      <w:r w:rsidR="006C4FA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相关载扇数据</w:t>
      </w:r>
      <w:proofErr w:type="gramEnd"/>
      <w:r w:rsidR="00BF148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。</w:t>
      </w:r>
    </w:p>
    <w:p w:rsidR="00F24059" w:rsidRPr="00F24059" w:rsidRDefault="00D72A24" w:rsidP="000F51FC">
      <w:pPr>
        <w:pStyle w:val="a3"/>
        <w:numPr>
          <w:ilvl w:val="0"/>
          <w:numId w:val="7"/>
        </w:numPr>
        <w:ind w:firstLineChars="0"/>
        <w:rPr>
          <w:rFonts w:ascii="宋体" w:eastAsia="宋体" w:hAnsi="宋体" w:cs="宋体"/>
          <w:color w:val="000000"/>
          <w:kern w:val="0"/>
          <w:sz w:val="16"/>
          <w:szCs w:val="16"/>
        </w:rPr>
      </w:pPr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特殊覆盖小区</w:t>
      </w:r>
      <w:r w:rsidR="00F24059"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BSA</w:t>
      </w:r>
      <w:proofErr w:type="gramStart"/>
      <w:r w:rsidR="00F24059"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工参优先级</w:t>
      </w:r>
      <w:proofErr w:type="gramEnd"/>
      <w:r w:rsidR="00F24059"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高于</w:t>
      </w:r>
      <w:proofErr w:type="gramStart"/>
      <w:r w:rsidR="00F24059"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小区台</w:t>
      </w:r>
      <w:proofErr w:type="gramEnd"/>
      <w:r w:rsidR="00F24059"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账。</w:t>
      </w:r>
    </w:p>
    <w:p w:rsidR="006C4FA9" w:rsidRDefault="006C4FA9" w:rsidP="000F51FC">
      <w:pPr>
        <w:pStyle w:val="a3"/>
        <w:numPr>
          <w:ilvl w:val="0"/>
          <w:numId w:val="7"/>
        </w:numPr>
        <w:ind w:firstLineChars="0"/>
        <w:rPr>
          <w:rFonts w:ascii="宋体" w:eastAsia="宋体" w:hAnsi="宋体" w:cs="宋体"/>
          <w:color w:val="000000"/>
          <w:kern w:val="0"/>
          <w:sz w:val="16"/>
          <w:szCs w:val="16"/>
        </w:rPr>
      </w:pPr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如果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从载扇基础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信息表从将不存在于BSA数据中的数据加入BSA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工参表中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时，需要先从</w:t>
      </w:r>
      <w:r w:rsidR="00D72A2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特殊覆盖小区</w:t>
      </w:r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BSA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工参中取工参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信息；如果取不到，再从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小区台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账中更新。</w:t>
      </w:r>
    </w:p>
    <w:p w:rsidR="00F24059" w:rsidRDefault="00F24059" w:rsidP="000F51FC">
      <w:pPr>
        <w:pStyle w:val="a3"/>
        <w:numPr>
          <w:ilvl w:val="0"/>
          <w:numId w:val="7"/>
        </w:numPr>
        <w:ind w:firstLineChars="0"/>
        <w:rPr>
          <w:rFonts w:ascii="宋体" w:eastAsia="宋体" w:hAnsi="宋体" w:cs="宋体"/>
          <w:color w:val="000000"/>
          <w:kern w:val="0"/>
          <w:sz w:val="16"/>
          <w:szCs w:val="16"/>
        </w:rPr>
      </w:pPr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如果BSA</w:t>
      </w:r>
      <w:proofErr w:type="gramStart"/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工参表中</w:t>
      </w:r>
      <w:proofErr w:type="gramEnd"/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一个</w:t>
      </w:r>
      <w:proofErr w:type="gramStart"/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载扇存在</w:t>
      </w:r>
      <w:proofErr w:type="gramEnd"/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于</w:t>
      </w:r>
      <w:r w:rsidR="00D72A2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特殊覆盖小区</w:t>
      </w:r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BSA</w:t>
      </w:r>
      <w:proofErr w:type="gramStart"/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工参表</w:t>
      </w:r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中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，则其必须与</w:t>
      </w:r>
      <w:r w:rsidR="00D72A2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特殊覆盖小区</w:t>
      </w:r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BSA</w:t>
      </w:r>
      <w:proofErr w:type="gramStart"/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工参表</w:t>
      </w:r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中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的数据保持一致。无论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小区台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账中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该载扇对应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的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小区工参如何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修改，只要</w:t>
      </w:r>
      <w:r w:rsidR="00D72A24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特殊覆盖小区</w:t>
      </w:r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BSA</w:t>
      </w:r>
      <w:proofErr w:type="gramStart"/>
      <w:r w:rsidRPr="00F24059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工参表</w:t>
      </w:r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中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的数据不变，则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该载扇在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BSA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工参表中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的工参数据不变。</w:t>
      </w:r>
    </w:p>
    <w:p w:rsidR="0012449B" w:rsidRPr="0012449B" w:rsidRDefault="0012449B" w:rsidP="000F51FC">
      <w:pPr>
        <w:pStyle w:val="a3"/>
        <w:numPr>
          <w:ilvl w:val="0"/>
          <w:numId w:val="7"/>
        </w:numPr>
        <w:ind w:firstLineChars="0"/>
        <w:rPr>
          <w:rFonts w:ascii="宋体" w:eastAsia="宋体" w:hAnsi="宋体" w:cs="宋体"/>
          <w:color w:val="000000"/>
          <w:kern w:val="0"/>
          <w:sz w:val="16"/>
          <w:szCs w:val="16"/>
        </w:rPr>
      </w:pPr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用台账更新BSA</w:t>
      </w:r>
      <w:proofErr w:type="gramStart"/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工参表时网</w:t>
      </w:r>
      <w:proofErr w:type="gramEnd"/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元关联需通过网元表进行：</w:t>
      </w:r>
    </w:p>
    <w:p w:rsidR="0012449B" w:rsidRPr="0012449B" w:rsidRDefault="0012449B" w:rsidP="000F51FC">
      <w:pPr>
        <w:pStyle w:val="a3"/>
        <w:numPr>
          <w:ilvl w:val="1"/>
          <w:numId w:val="7"/>
        </w:numPr>
        <w:ind w:firstLineChars="0"/>
        <w:rPr>
          <w:rFonts w:ascii="宋体" w:eastAsia="宋体" w:hAnsi="宋体" w:cs="宋体"/>
          <w:color w:val="000000"/>
          <w:kern w:val="0"/>
          <w:sz w:val="16"/>
          <w:szCs w:val="16"/>
        </w:rPr>
      </w:pPr>
      <w:r w:rsidRPr="0012449B">
        <w:rPr>
          <w:rFonts w:ascii="宋体" w:eastAsia="宋体" w:hAnsi="宋体" w:cs="宋体"/>
          <w:color w:val="000000"/>
          <w:kern w:val="0"/>
          <w:sz w:val="16"/>
          <w:szCs w:val="16"/>
        </w:rPr>
        <w:t>BSA</w:t>
      </w:r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表</w:t>
      </w:r>
      <w:r w:rsidRPr="0012449B">
        <w:rPr>
          <w:rFonts w:ascii="宋体" w:eastAsia="宋体" w:hAnsi="宋体" w:cs="宋体"/>
          <w:color w:val="000000"/>
          <w:kern w:val="0"/>
          <w:sz w:val="16"/>
          <w:szCs w:val="16"/>
        </w:rPr>
        <w:t xml:space="preserve">(sid,nid, Extend BID) </w:t>
      </w:r>
      <w:r w:rsidR="00000D46" w:rsidRPr="00000D46">
        <w:rPr>
          <w:rFonts w:ascii="宋体" w:eastAsia="宋体" w:hAnsi="宋体" w:cs="宋体"/>
          <w:color w:val="000000"/>
          <w:kern w:val="0"/>
          <w:sz w:val="16"/>
          <w:szCs w:val="16"/>
        </w:rPr>
        <w:sym w:font="Wingdings" w:char="F0F3"/>
      </w:r>
      <w:r w:rsidRPr="0012449B">
        <w:rPr>
          <w:rFonts w:ascii="宋体" w:eastAsia="宋体" w:hAnsi="宋体" w:cs="宋体"/>
          <w:color w:val="000000"/>
          <w:kern w:val="0"/>
          <w:sz w:val="16"/>
          <w:szCs w:val="16"/>
        </w:rPr>
        <w:t xml:space="preserve"> </w:t>
      </w:r>
      <w:proofErr w:type="gramStart"/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载扇网</w:t>
      </w:r>
      <w:proofErr w:type="gramEnd"/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元表</w:t>
      </w:r>
      <w:r w:rsidRPr="0012449B">
        <w:rPr>
          <w:rFonts w:ascii="宋体" w:eastAsia="宋体" w:hAnsi="宋体" w:cs="宋体"/>
          <w:color w:val="000000"/>
          <w:kern w:val="0"/>
          <w:sz w:val="16"/>
          <w:szCs w:val="16"/>
        </w:rPr>
        <w:t>(SID,NID,carrier_id*65536+</w:t>
      </w:r>
      <w:del w:id="983" w:author="zhaofei" w:date="2012-09-19T16:01:00Z">
        <w:r w:rsidRPr="0012449B" w:rsidDel="00F16046">
          <w:rPr>
            <w:rFonts w:ascii="宋体" w:eastAsia="宋体" w:hAnsi="宋体" w:cs="宋体"/>
            <w:color w:val="000000"/>
            <w:kern w:val="0"/>
            <w:sz w:val="16"/>
            <w:szCs w:val="16"/>
          </w:rPr>
          <w:delText>ci</w:delText>
        </w:r>
      </w:del>
      <w:ins w:id="984" w:author="zhaofei" w:date="2012-09-19T16:01:00Z">
        <w:r w:rsidR="00F16046">
          <w:rPr>
            <w:rFonts w:ascii="宋体" w:eastAsia="宋体" w:hAnsi="宋体" w:cs="宋体"/>
            <w:color w:val="000000"/>
            <w:kern w:val="0"/>
            <w:sz w:val="16"/>
            <w:szCs w:val="16"/>
          </w:rPr>
          <w:t>BASE_ID</w:t>
        </w:r>
      </w:ins>
      <w:r w:rsidRPr="0012449B">
        <w:rPr>
          <w:rFonts w:ascii="宋体" w:eastAsia="宋体" w:hAnsi="宋体" w:cs="宋体"/>
          <w:color w:val="000000"/>
          <w:kern w:val="0"/>
          <w:sz w:val="16"/>
          <w:szCs w:val="16"/>
        </w:rPr>
        <w:t>),</w:t>
      </w:r>
    </w:p>
    <w:p w:rsidR="0012449B" w:rsidRPr="00F24059" w:rsidRDefault="0012449B" w:rsidP="000F51FC">
      <w:pPr>
        <w:pStyle w:val="a3"/>
        <w:numPr>
          <w:ilvl w:val="1"/>
          <w:numId w:val="7"/>
        </w:numPr>
        <w:ind w:firstLineChars="0"/>
        <w:rPr>
          <w:rFonts w:ascii="宋体" w:eastAsia="宋体" w:hAnsi="宋体" w:cs="宋体"/>
          <w:color w:val="000000"/>
          <w:kern w:val="0"/>
          <w:sz w:val="16"/>
          <w:szCs w:val="16"/>
        </w:rPr>
      </w:pPr>
      <w:proofErr w:type="gramStart"/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载扇网</w:t>
      </w:r>
      <w:proofErr w:type="gramEnd"/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元表</w:t>
      </w:r>
      <w:r w:rsidRPr="0012449B">
        <w:rPr>
          <w:rFonts w:ascii="宋体" w:eastAsia="宋体" w:hAnsi="宋体" w:cs="宋体"/>
          <w:color w:val="000000"/>
          <w:kern w:val="0"/>
          <w:sz w:val="16"/>
          <w:szCs w:val="16"/>
        </w:rPr>
        <w:t xml:space="preserve">(city_id,bsc_name,bts_id,sector_id) </w:t>
      </w:r>
      <w:r w:rsidR="00000D46" w:rsidRPr="00000D46">
        <w:rPr>
          <w:rFonts w:ascii="宋体" w:eastAsia="宋体" w:hAnsi="宋体" w:cs="宋体"/>
          <w:color w:val="000000"/>
          <w:kern w:val="0"/>
          <w:sz w:val="16"/>
          <w:szCs w:val="16"/>
        </w:rPr>
        <w:sym w:font="Wingdings" w:char="F0F3"/>
      </w:r>
      <w:r w:rsidRPr="0012449B">
        <w:rPr>
          <w:rFonts w:ascii="宋体" w:eastAsia="宋体" w:hAnsi="宋体" w:cs="宋体"/>
          <w:color w:val="000000"/>
          <w:kern w:val="0"/>
          <w:sz w:val="16"/>
          <w:szCs w:val="16"/>
        </w:rPr>
        <w:t xml:space="preserve"> </w:t>
      </w:r>
      <w:proofErr w:type="gramStart"/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小区台</w:t>
      </w:r>
      <w:proofErr w:type="gramEnd"/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账</w:t>
      </w:r>
      <w:r w:rsidR="00000D46">
        <w:rPr>
          <w:rFonts w:ascii="宋体" w:eastAsia="宋体" w:hAnsi="宋体" w:cs="宋体"/>
          <w:color w:val="000000"/>
          <w:kern w:val="0"/>
          <w:sz w:val="16"/>
          <w:szCs w:val="16"/>
        </w:rPr>
        <w:br/>
      </w:r>
      <w:r w:rsidRPr="0012449B">
        <w:rPr>
          <w:rFonts w:ascii="宋体" w:eastAsia="宋体" w:hAnsi="宋体" w:cs="宋体"/>
          <w:color w:val="000000"/>
          <w:kern w:val="0"/>
          <w:sz w:val="16"/>
          <w:szCs w:val="16"/>
        </w:rPr>
        <w:t>(city_id,bsc_name,bts_id,sector_id)</w:t>
      </w:r>
      <w:r w:rsidRPr="0012449B">
        <w:rPr>
          <w:rFonts w:ascii="宋体" w:eastAsia="宋体" w:hAnsi="宋体" w:cs="宋体" w:hint="eastAsia"/>
          <w:color w:val="000000"/>
          <w:kern w:val="0"/>
          <w:sz w:val="16"/>
          <w:szCs w:val="16"/>
        </w:rPr>
        <w:t>。</w:t>
      </w:r>
    </w:p>
    <w:p w:rsidR="00DC5B11" w:rsidRDefault="00DC5B11" w:rsidP="000F51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用</w:t>
      </w:r>
      <w:r>
        <w:rPr>
          <w:rFonts w:hint="eastAsia"/>
        </w:rPr>
        <w:t>SnapCell</w:t>
      </w:r>
      <w:r>
        <w:rPr>
          <w:rFonts w:hint="eastAsia"/>
        </w:rPr>
        <w:t>工具进行五项推导，运算出其余五个字段。</w:t>
      </w:r>
    </w:p>
    <w:p w:rsidR="009C47C6" w:rsidRDefault="005C5DE6" w:rsidP="00B25370">
      <w:pPr>
        <w:pStyle w:val="a3"/>
        <w:ind w:left="360" w:firstLineChars="0" w:firstLine="0"/>
      </w:pPr>
      <w:r>
        <w:rPr>
          <w:rFonts w:hint="eastAsia"/>
        </w:rPr>
        <w:t>参见“</w:t>
      </w:r>
      <w:r>
        <w:rPr>
          <w:rFonts w:hint="eastAsia"/>
        </w:rPr>
        <w:t>SnapCell</w:t>
      </w:r>
      <w:r>
        <w:rPr>
          <w:rFonts w:hint="eastAsia"/>
        </w:rPr>
        <w:t>工具五项推导”章节。</w:t>
      </w:r>
    </w:p>
    <w:p w:rsidR="00932D74" w:rsidRDefault="00932D74" w:rsidP="000F51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记录更新日志，相见“记录更新日志”章节。</w:t>
      </w:r>
    </w:p>
    <w:p w:rsidR="009E584B" w:rsidRDefault="009E584B" w:rsidP="000F51FC">
      <w:pPr>
        <w:pStyle w:val="3"/>
        <w:numPr>
          <w:ilvl w:val="2"/>
          <w:numId w:val="36"/>
        </w:numPr>
      </w:pPr>
      <w:r>
        <w:rPr>
          <w:rFonts w:hint="eastAsia"/>
        </w:rPr>
        <w:lastRenderedPageBreak/>
        <w:t>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数据维护</w:t>
      </w:r>
    </w:p>
    <w:p w:rsidR="00EE4691" w:rsidRDefault="00FD57BB">
      <w:pPr>
        <w:pStyle w:val="4"/>
        <w:numPr>
          <w:ilvl w:val="3"/>
          <w:numId w:val="36"/>
        </w:numPr>
        <w:pPrChange w:id="985" w:author="zhaofei" w:date="2012-09-12T18:42:00Z">
          <w:pPr/>
        </w:pPrChange>
      </w:pPr>
      <w:ins w:id="986" w:author="zhaofei" w:date="2012-09-12T18:42:00Z">
        <w:r>
          <w:rPr>
            <w:rFonts w:hint="eastAsia"/>
          </w:rPr>
          <w:t>手工增加单条数据或者批量导入数据</w:t>
        </w:r>
      </w:ins>
    </w:p>
    <w:p w:rsidR="00991799" w:rsidRPr="00991799" w:rsidRDefault="00991799" w:rsidP="00991799">
      <w:r>
        <w:object w:dxaOrig="3755" w:dyaOrig="6377">
          <v:shape id="_x0000_i1026" type="#_x0000_t75" style="width:187.5pt;height:318.75pt" o:ole="">
            <v:imagedata r:id="rId13" o:title=""/>
          </v:shape>
          <o:OLEObject Type="Embed" ProgID="Visio.Drawing.11" ShapeID="_x0000_i1026" DrawAspect="Content" ObjectID="_1409581527" r:id="rId14"/>
        </w:object>
      </w:r>
    </w:p>
    <w:p w:rsidR="00FF077A" w:rsidRDefault="00FC0D4E" w:rsidP="00FC0D4E">
      <w:r>
        <w:rPr>
          <w:rFonts w:hint="eastAsia"/>
        </w:rPr>
        <w:tab/>
      </w:r>
      <w:r w:rsidR="00991799">
        <w:rPr>
          <w:rFonts w:hint="eastAsia"/>
        </w:rPr>
        <w:t>伪</w:t>
      </w:r>
      <w:proofErr w:type="gramStart"/>
      <w:r w:rsidR="00991799">
        <w:rPr>
          <w:rFonts w:hint="eastAsia"/>
        </w:rPr>
        <w:t>基站载扇</w:t>
      </w:r>
      <w:proofErr w:type="gramEnd"/>
      <w:r w:rsidR="00991799">
        <w:rPr>
          <w:rFonts w:hint="eastAsia"/>
        </w:rPr>
        <w:t>BSA</w:t>
      </w:r>
      <w:r w:rsidR="00991799">
        <w:rPr>
          <w:rFonts w:hint="eastAsia"/>
        </w:rPr>
        <w:t>数据需要用户在“</w:t>
      </w:r>
      <w:r w:rsidR="00991799">
        <w:rPr>
          <w:rFonts w:hint="eastAsia"/>
        </w:rPr>
        <w:t>BSA</w:t>
      </w:r>
      <w:r w:rsidR="00991799">
        <w:rPr>
          <w:rFonts w:hint="eastAsia"/>
        </w:rPr>
        <w:t>数据维护”功能导入，然后更新平台伪</w:t>
      </w:r>
      <w:proofErr w:type="gramStart"/>
      <w:r w:rsidR="00991799">
        <w:rPr>
          <w:rFonts w:hint="eastAsia"/>
        </w:rPr>
        <w:t>基站载扇</w:t>
      </w:r>
      <w:proofErr w:type="gramEnd"/>
      <w:r w:rsidR="00991799">
        <w:rPr>
          <w:rFonts w:hint="eastAsia"/>
        </w:rPr>
        <w:t>BSA</w:t>
      </w:r>
      <w:r w:rsidR="00991799">
        <w:rPr>
          <w:rFonts w:hint="eastAsia"/>
        </w:rPr>
        <w:t>数和平台</w:t>
      </w:r>
      <w:r w:rsidR="00991799">
        <w:rPr>
          <w:rFonts w:hint="eastAsia"/>
        </w:rPr>
        <w:t>BSA</w:t>
      </w:r>
      <w:r w:rsidR="00991799">
        <w:rPr>
          <w:rFonts w:hint="eastAsia"/>
        </w:rPr>
        <w:t>数据。</w:t>
      </w:r>
      <w:r w:rsidR="00991799">
        <w:t> </w:t>
      </w:r>
    </w:p>
    <w:p w:rsidR="00FC0D4E" w:rsidRDefault="00FF077A" w:rsidP="00FC0D4E">
      <w:r>
        <w:rPr>
          <w:rFonts w:hint="eastAsia"/>
        </w:rPr>
        <w:tab/>
      </w:r>
      <w:r w:rsidR="00EF0199">
        <w:rPr>
          <w:rFonts w:hint="eastAsia"/>
        </w:rPr>
        <w:t>此部分数据为</w:t>
      </w:r>
      <w:r w:rsidR="00EF0199">
        <w:rPr>
          <w:rFonts w:hint="eastAsia"/>
        </w:rPr>
        <w:t>BSA</w:t>
      </w:r>
      <w:r w:rsidR="00EF0199">
        <w:rPr>
          <w:rFonts w:hint="eastAsia"/>
        </w:rPr>
        <w:t>全字段数据：数据</w:t>
      </w:r>
      <w:r w:rsidR="00EF1B1C">
        <w:rPr>
          <w:rFonts w:hint="eastAsia"/>
        </w:rPr>
        <w:t>此部分</w:t>
      </w:r>
      <w:r w:rsidR="00EF1B1C">
        <w:rPr>
          <w:rFonts w:hint="eastAsia"/>
        </w:rPr>
        <w:t>BSA</w:t>
      </w:r>
      <w:r w:rsidR="00EF1B1C">
        <w:rPr>
          <w:rFonts w:hint="eastAsia"/>
        </w:rPr>
        <w:t>网元数据的</w:t>
      </w:r>
      <w:r w:rsidR="00942D4D">
        <w:rPr>
          <w:rFonts w:hint="eastAsia"/>
        </w:rPr>
        <w:t>除五项推导外的其他</w:t>
      </w:r>
      <w:r w:rsidR="00EF1B1C">
        <w:rPr>
          <w:rFonts w:hint="eastAsia"/>
        </w:rPr>
        <w:t>字段由客户在客户端上维护</w:t>
      </w:r>
      <w:r w:rsidR="00942D4D">
        <w:rPr>
          <w:rFonts w:hint="eastAsia"/>
        </w:rPr>
        <w:t>，五项推导字段由系统计算。</w:t>
      </w:r>
    </w:p>
    <w:p w:rsidR="00E56F6A" w:rsidRDefault="00E56F6A" w:rsidP="00FC0D4E">
      <w:r>
        <w:rPr>
          <w:rFonts w:hint="eastAsia"/>
        </w:rPr>
        <w:tab/>
      </w:r>
      <w:r w:rsidR="00FF077A">
        <w:rPr>
          <w:rFonts w:hint="eastAsia"/>
        </w:rPr>
        <w:t>导入文件处理步骤</w:t>
      </w:r>
      <w:r>
        <w:rPr>
          <w:rFonts w:hint="eastAsia"/>
        </w:rPr>
        <w:t>：</w:t>
      </w:r>
    </w:p>
    <w:p w:rsidR="00EF0199" w:rsidRDefault="00FF077A" w:rsidP="000F51F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检查数据合法性：</w:t>
      </w:r>
    </w:p>
    <w:p w:rsidR="00FF077A" w:rsidRDefault="00FF077A" w:rsidP="000F51FC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除五项推导字段外，其它字段不应该为空。</w:t>
      </w:r>
    </w:p>
    <w:p w:rsidR="00FF077A" w:rsidRDefault="00FF077A" w:rsidP="000F51FC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第一个字段</w:t>
      </w:r>
      <w:r>
        <w:rPr>
          <w:rFonts w:hint="eastAsia"/>
        </w:rPr>
        <w:t>Pilot Sector Name</w:t>
      </w:r>
      <w:r>
        <w:rPr>
          <w:rFonts w:hint="eastAsia"/>
        </w:rPr>
        <w:t>为字符型，长度不超过</w:t>
      </w:r>
      <w:r>
        <w:rPr>
          <w:rFonts w:hint="eastAsia"/>
        </w:rPr>
        <w:t>50</w:t>
      </w:r>
      <w:r>
        <w:rPr>
          <w:rFonts w:hint="eastAsia"/>
        </w:rPr>
        <w:t>个；其它字段为数字型；</w:t>
      </w:r>
    </w:p>
    <w:p w:rsidR="00FF077A" w:rsidRDefault="00FF077A" w:rsidP="000F51FC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数据中</w:t>
      </w:r>
      <w:r>
        <w:rPr>
          <w:rFonts w:hint="eastAsia"/>
        </w:rPr>
        <w:t>SID</w:t>
      </w:r>
      <w:r>
        <w:rPr>
          <w:rFonts w:hint="eastAsia"/>
        </w:rPr>
        <w:t>所属地市在客户端界面所选地市中；</w:t>
      </w:r>
    </w:p>
    <w:p w:rsidR="00FF077A" w:rsidRDefault="00FF077A" w:rsidP="000F51FC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NID</w:t>
      </w:r>
      <w:r>
        <w:rPr>
          <w:rFonts w:hint="eastAsia"/>
        </w:rPr>
        <w:t>不为</w:t>
      </w:r>
      <w:r>
        <w:rPr>
          <w:rFonts w:hint="eastAsia"/>
        </w:rPr>
        <w:t>SID</w:t>
      </w:r>
      <w:r>
        <w:rPr>
          <w:rFonts w:hint="eastAsia"/>
        </w:rPr>
        <w:t>所属地市（通过网元表判断）；</w:t>
      </w:r>
    </w:p>
    <w:p w:rsidR="00FF077A" w:rsidRDefault="00FF077A" w:rsidP="000F51FC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检查“</w:t>
      </w:r>
      <w:r>
        <w:rPr>
          <w:rFonts w:hint="eastAsia"/>
        </w:rPr>
        <w:t>BSA</w:t>
      </w:r>
      <w:r>
        <w:rPr>
          <w:rFonts w:hint="eastAsia"/>
        </w:rPr>
        <w:t>工参数据合法性检查”中的第</w:t>
      </w:r>
      <w:r>
        <w:rPr>
          <w:rFonts w:hint="eastAsia"/>
        </w:rPr>
        <w:t>3),4),5),7),8),9),10)</w:t>
      </w:r>
      <w:ins w:id="987" w:author="zhaofei" w:date="2012-09-19T16:08:00Z">
        <w:r w:rsidR="004B722B">
          <w:rPr>
            <w:rFonts w:hint="eastAsia"/>
          </w:rPr>
          <w:t>,12)</w:t>
        </w:r>
      </w:ins>
      <w:r>
        <w:rPr>
          <w:rFonts w:hint="eastAsia"/>
        </w:rPr>
        <w:t>项；</w:t>
      </w:r>
    </w:p>
    <w:p w:rsidR="00FF077A" w:rsidRDefault="00FF077A" w:rsidP="000F51F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如果所有检查项目都通过，则继续；否则</w:t>
      </w:r>
      <w:del w:id="988" w:author="zhaofei" w:date="2012-09-12T18:55:00Z">
        <w:r w:rsidR="00210B52" w:rsidDel="002D7556">
          <w:rPr>
            <w:rFonts w:hint="eastAsia"/>
          </w:rPr>
          <w:delText>已表格文件形式</w:delText>
        </w:r>
      </w:del>
      <w:r>
        <w:rPr>
          <w:rFonts w:hint="eastAsia"/>
        </w:rPr>
        <w:t>提醒用户</w:t>
      </w:r>
      <w:r w:rsidR="00210B52">
        <w:rPr>
          <w:rFonts w:hint="eastAsia"/>
        </w:rPr>
        <w:t>数据错误需要</w:t>
      </w:r>
      <w:r>
        <w:rPr>
          <w:rFonts w:hint="eastAsia"/>
        </w:rPr>
        <w:t>修改；</w:t>
      </w:r>
    </w:p>
    <w:p w:rsidR="00FF077A" w:rsidRDefault="00FF077A" w:rsidP="000F51F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利用导入的数据维护伪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数据，对于不存在的</w:t>
      </w:r>
      <w:proofErr w:type="gramStart"/>
      <w:r>
        <w:rPr>
          <w:rFonts w:hint="eastAsia"/>
        </w:rPr>
        <w:t>载扇则</w:t>
      </w:r>
      <w:proofErr w:type="gramEnd"/>
      <w:r>
        <w:rPr>
          <w:rFonts w:hint="eastAsia"/>
        </w:rPr>
        <w:t>新增；对应存在的网元，则修改。利用</w:t>
      </w:r>
      <w:r>
        <w:rPr>
          <w:rFonts w:hint="eastAsia"/>
        </w:rPr>
        <w:t>SnapCell</w:t>
      </w:r>
      <w:r>
        <w:rPr>
          <w:rFonts w:hint="eastAsia"/>
        </w:rPr>
        <w:t>推导五项值，填入伪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数据中。</w:t>
      </w:r>
    </w:p>
    <w:p w:rsidR="004B0B68" w:rsidRDefault="005C65FA" w:rsidP="000F51FC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将伪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数据表中的所有修改同步到平台</w:t>
      </w:r>
      <w:r>
        <w:rPr>
          <w:rFonts w:hint="eastAsia"/>
        </w:rPr>
        <w:t>BSA</w:t>
      </w:r>
      <w:r>
        <w:rPr>
          <w:rFonts w:hint="eastAsia"/>
        </w:rPr>
        <w:t>数据中。</w:t>
      </w:r>
    </w:p>
    <w:p w:rsidR="008E59D4" w:rsidRDefault="008E59D4" w:rsidP="000F51FC">
      <w:pPr>
        <w:pStyle w:val="a3"/>
        <w:numPr>
          <w:ilvl w:val="0"/>
          <w:numId w:val="8"/>
        </w:numPr>
        <w:ind w:firstLineChars="0"/>
        <w:rPr>
          <w:ins w:id="989" w:author="zhaofei" w:date="2012-09-12T18:42:00Z"/>
        </w:rPr>
      </w:pPr>
      <w:r>
        <w:rPr>
          <w:rFonts w:hint="eastAsia"/>
        </w:rPr>
        <w:t>记录更新日志，相见“记录更新日志”章节。</w:t>
      </w:r>
    </w:p>
    <w:p w:rsidR="00EE4691" w:rsidRDefault="00FD57BB">
      <w:pPr>
        <w:pStyle w:val="4"/>
        <w:numPr>
          <w:ilvl w:val="3"/>
          <w:numId w:val="36"/>
        </w:numPr>
        <w:rPr>
          <w:ins w:id="990" w:author="zhaofei" w:date="2012-09-12T18:43:00Z"/>
        </w:rPr>
        <w:pPrChange w:id="991" w:author="zhaofei" w:date="2012-09-12T18:43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992" w:author="zhaofei" w:date="2012-09-12T18:43:00Z">
        <w:r>
          <w:rPr>
            <w:rFonts w:hint="eastAsia"/>
          </w:rPr>
          <w:lastRenderedPageBreak/>
          <w:t>从</w:t>
        </w:r>
        <w:r w:rsidR="000176F3">
          <w:rPr>
            <w:rFonts w:hint="eastAsia"/>
          </w:rPr>
          <w:t>台帐中导入同</w:t>
        </w:r>
        <w:r w:rsidR="000176F3">
          <w:rPr>
            <w:rFonts w:hint="eastAsia"/>
          </w:rPr>
          <w:t>PN</w:t>
        </w:r>
        <w:r w:rsidR="000176F3">
          <w:rPr>
            <w:rFonts w:hint="eastAsia"/>
          </w:rPr>
          <w:t>小区和直放站作为伪基站</w:t>
        </w:r>
        <w:r w:rsidR="000176F3">
          <w:rPr>
            <w:rFonts w:hint="eastAsia"/>
          </w:rPr>
          <w:t>BSA</w:t>
        </w:r>
        <w:r w:rsidR="000176F3">
          <w:rPr>
            <w:rFonts w:hint="eastAsia"/>
          </w:rPr>
          <w:t>数据</w:t>
        </w:r>
      </w:ins>
    </w:p>
    <w:p w:rsidR="00EE4691" w:rsidRDefault="000176F3">
      <w:pPr>
        <w:rPr>
          <w:ins w:id="993" w:author="zhaofei" w:date="2012-09-12T18:45:00Z"/>
        </w:rPr>
        <w:pPrChange w:id="994" w:author="zhaofei" w:date="2012-09-12T18:43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995" w:author="zhaofei" w:date="2012-09-12T18:43:00Z">
        <w:r>
          <w:rPr>
            <w:rFonts w:hint="eastAsia"/>
          </w:rPr>
          <w:t>可以通过客户端导入</w:t>
        </w:r>
      </w:ins>
      <w:ins w:id="996" w:author="zhaofei" w:date="2012-09-12T18:44:00Z">
        <w:r>
          <w:rPr>
            <w:rFonts w:hint="eastAsia"/>
          </w:rPr>
          <w:t>台帐中的同</w:t>
        </w:r>
        <w:r>
          <w:rPr>
            <w:rFonts w:hint="eastAsia"/>
          </w:rPr>
          <w:t>PN</w:t>
        </w:r>
        <w:r>
          <w:rPr>
            <w:rFonts w:hint="eastAsia"/>
          </w:rPr>
          <w:t>小区和直放</w:t>
        </w:r>
      </w:ins>
      <w:ins w:id="997" w:author="zhaofei" w:date="2012-09-12T18:45:00Z">
        <w:r>
          <w:rPr>
            <w:rFonts w:hint="eastAsia"/>
          </w:rPr>
          <w:t>站作为伪基站</w:t>
        </w:r>
        <w:r>
          <w:rPr>
            <w:rFonts w:hint="eastAsia"/>
          </w:rPr>
          <w:t>BSA</w:t>
        </w:r>
        <w:r>
          <w:rPr>
            <w:rFonts w:hint="eastAsia"/>
          </w:rPr>
          <w:t>数据，导入方法：</w:t>
        </w:r>
      </w:ins>
    </w:p>
    <w:p w:rsidR="00EE4691" w:rsidRDefault="000176F3">
      <w:pPr>
        <w:pStyle w:val="a3"/>
        <w:numPr>
          <w:ilvl w:val="1"/>
          <w:numId w:val="4"/>
        </w:numPr>
        <w:ind w:firstLineChars="0"/>
        <w:rPr>
          <w:ins w:id="998" w:author="zhaofei" w:date="2012-09-12T18:55:00Z"/>
        </w:rPr>
        <w:pPrChange w:id="999" w:author="zhaofei" w:date="2012-09-12T18:48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000" w:author="zhaofei" w:date="2012-09-12T18:45:00Z">
        <w:r>
          <w:t>从</w:t>
        </w:r>
        <w:proofErr w:type="gramStart"/>
        <w:r>
          <w:t>小区台</w:t>
        </w:r>
        <w:proofErr w:type="gramEnd"/>
        <w:r>
          <w:t>帐中</w:t>
        </w:r>
      </w:ins>
      <w:ins w:id="1001" w:author="zhaofei" w:date="2012-09-12T18:46:00Z">
        <w:r>
          <w:t>获取</w:t>
        </w:r>
      </w:ins>
      <w:ins w:id="1002" w:author="zhaofei" w:date="2012-09-12T19:03:00Z">
        <w:r w:rsidR="005E046F">
          <w:t>未加入过伪基站</w:t>
        </w:r>
      </w:ins>
      <w:ins w:id="1003" w:author="zhaofei" w:date="2012-09-12T19:04:00Z">
        <w:r w:rsidR="005E046F">
          <w:t>BSA</w:t>
        </w:r>
        <w:r w:rsidR="005E046F">
          <w:t>数据的</w:t>
        </w:r>
      </w:ins>
      <w:ins w:id="1004" w:author="zhaofei" w:date="2012-09-12T18:48:00Z">
        <w:r>
          <w:t>同</w:t>
        </w:r>
        <w:r>
          <w:t>PN</w:t>
        </w:r>
        <w:r>
          <w:t>小区和直放站</w:t>
        </w:r>
        <w:r w:rsidR="00E00574">
          <w:t>数据</w:t>
        </w:r>
      </w:ins>
    </w:p>
    <w:p w:rsidR="00EE4691" w:rsidRDefault="00E00574">
      <w:pPr>
        <w:pStyle w:val="a3"/>
        <w:numPr>
          <w:ilvl w:val="0"/>
          <w:numId w:val="42"/>
        </w:numPr>
        <w:ind w:firstLineChars="0"/>
        <w:rPr>
          <w:ins w:id="1005" w:author="zhaofei" w:date="2012-09-12T18:58:00Z"/>
        </w:rPr>
        <w:pPrChange w:id="1006" w:author="zhaofei" w:date="2012-09-12T19:12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007" w:author="zhaofei" w:date="2012-09-12T18:55:00Z">
        <w:r>
          <w:rPr>
            <w:rFonts w:hint="eastAsia"/>
          </w:rPr>
          <w:t>同</w:t>
        </w:r>
        <w:r>
          <w:rPr>
            <w:rFonts w:hint="eastAsia"/>
          </w:rPr>
          <w:t>PN</w:t>
        </w:r>
        <w:r>
          <w:rPr>
            <w:rFonts w:hint="eastAsia"/>
          </w:rPr>
          <w:t>小区</w:t>
        </w:r>
      </w:ins>
      <w:ins w:id="1008" w:author="zhaofei" w:date="2012-09-12T18:56:00Z">
        <w:r>
          <w:rPr>
            <w:rFonts w:hint="eastAsia"/>
          </w:rPr>
          <w:t>数据：在</w:t>
        </w:r>
        <w:proofErr w:type="gramStart"/>
        <w:r>
          <w:rPr>
            <w:rFonts w:hint="eastAsia"/>
          </w:rPr>
          <w:t>小区台</w:t>
        </w:r>
        <w:proofErr w:type="gramEnd"/>
        <w:r>
          <w:rPr>
            <w:rFonts w:hint="eastAsia"/>
          </w:rPr>
          <w:t>帐中取“</w:t>
        </w:r>
        <w:r w:rsidRPr="00E00574">
          <w:rPr>
            <w:rFonts w:hint="eastAsia"/>
          </w:rPr>
          <w:t>是否为多</w:t>
        </w:r>
        <w:r w:rsidRPr="00E00574">
          <w:rPr>
            <w:rFonts w:hint="eastAsia"/>
          </w:rPr>
          <w:t>RRU</w:t>
        </w:r>
        <w:r w:rsidRPr="00E00574">
          <w:rPr>
            <w:rFonts w:hint="eastAsia"/>
          </w:rPr>
          <w:t>共</w:t>
        </w:r>
        <w:r w:rsidRPr="00E00574">
          <w:rPr>
            <w:rFonts w:hint="eastAsia"/>
          </w:rPr>
          <w:t>PN</w:t>
        </w:r>
        <w:r w:rsidRPr="00E00574">
          <w:rPr>
            <w:rFonts w:hint="eastAsia"/>
          </w:rPr>
          <w:t>扇区</w:t>
        </w:r>
        <w:r>
          <w:rPr>
            <w:rFonts w:hint="eastAsia"/>
          </w:rPr>
          <w:t>”值为“是”的记录，并取与该</w:t>
        </w:r>
      </w:ins>
      <w:ins w:id="1009" w:author="zhaofei" w:date="2012-09-12T18:59:00Z">
        <w:r>
          <w:rPr>
            <w:rFonts w:hint="eastAsia"/>
          </w:rPr>
          <w:t>记录</w:t>
        </w:r>
      </w:ins>
      <w:ins w:id="1010" w:author="zhaofei" w:date="2012-09-12T18:56:00Z">
        <w:r>
          <w:rPr>
            <w:rFonts w:hint="eastAsia"/>
          </w:rPr>
          <w:t>相同基站</w:t>
        </w:r>
      </w:ins>
      <w:ins w:id="1011" w:author="zhaofei" w:date="2012-09-12T18:59:00Z">
        <w:r>
          <w:rPr>
            <w:rFonts w:hint="eastAsia"/>
          </w:rPr>
          <w:t>下</w:t>
        </w:r>
        <w:r>
          <w:rPr>
            <w:rFonts w:hint="eastAsia"/>
          </w:rPr>
          <w:t>PN</w:t>
        </w:r>
        <w:r>
          <w:rPr>
            <w:rFonts w:hint="eastAsia"/>
          </w:rPr>
          <w:t>相同的非多</w:t>
        </w:r>
        <w:r>
          <w:rPr>
            <w:rFonts w:hint="eastAsia"/>
          </w:rPr>
          <w:t>RRU</w:t>
        </w:r>
        <w:r>
          <w:rPr>
            <w:rFonts w:hint="eastAsia"/>
          </w:rPr>
          <w:t>供</w:t>
        </w:r>
        <w:r>
          <w:rPr>
            <w:rFonts w:hint="eastAsia"/>
          </w:rPr>
          <w:t>PN</w:t>
        </w:r>
        <w:r>
          <w:rPr>
            <w:rFonts w:hint="eastAsia"/>
          </w:rPr>
          <w:t>扇区</w:t>
        </w:r>
      </w:ins>
      <w:ins w:id="1012" w:author="zhaofei" w:date="2012-09-12T18:56:00Z">
        <w:r>
          <w:rPr>
            <w:rFonts w:hint="eastAsia"/>
          </w:rPr>
          <w:t>记录。</w:t>
        </w:r>
      </w:ins>
      <w:ins w:id="1013" w:author="zhaofei" w:date="2012-09-12T18:57:00Z">
        <w:r>
          <w:rPr>
            <w:rFonts w:hint="eastAsia"/>
          </w:rPr>
          <w:t>为</w:t>
        </w:r>
        <w:r>
          <w:rPr>
            <w:rFonts w:hint="eastAsia"/>
          </w:rPr>
          <w:t>RRU</w:t>
        </w:r>
        <w:r>
          <w:rPr>
            <w:rFonts w:hint="eastAsia"/>
          </w:rPr>
          <w:t>供</w:t>
        </w:r>
        <w:r>
          <w:rPr>
            <w:rFonts w:hint="eastAsia"/>
          </w:rPr>
          <w:t>PN</w:t>
        </w:r>
        <w:r>
          <w:rPr>
            <w:rFonts w:hint="eastAsia"/>
          </w:rPr>
          <w:t>扇区的则为同</w:t>
        </w:r>
        <w:r>
          <w:rPr>
            <w:rFonts w:hint="eastAsia"/>
          </w:rPr>
          <w:t>PN</w:t>
        </w:r>
        <w:r>
          <w:rPr>
            <w:rFonts w:hint="eastAsia"/>
          </w:rPr>
          <w:t>小区，</w:t>
        </w:r>
        <w:proofErr w:type="gramStart"/>
        <w:r>
          <w:rPr>
            <w:rFonts w:hint="eastAsia"/>
          </w:rPr>
          <w:t>共站</w:t>
        </w:r>
      </w:ins>
      <w:proofErr w:type="gramEnd"/>
      <w:ins w:id="1014" w:author="zhaofei" w:date="2012-09-12T19:00:00Z">
        <w:r>
          <w:rPr>
            <w:rFonts w:hint="eastAsia"/>
          </w:rPr>
          <w:t>PN</w:t>
        </w:r>
        <w:r>
          <w:rPr>
            <w:rFonts w:hint="eastAsia"/>
          </w:rPr>
          <w:t>相同的</w:t>
        </w:r>
      </w:ins>
      <w:ins w:id="1015" w:author="zhaofei" w:date="2012-09-12T18:57:00Z">
        <w:r>
          <w:rPr>
            <w:rFonts w:hint="eastAsia"/>
          </w:rPr>
          <w:t>非多</w:t>
        </w:r>
        <w:r>
          <w:rPr>
            <w:rFonts w:hint="eastAsia"/>
          </w:rPr>
          <w:t>RRU</w:t>
        </w:r>
      </w:ins>
      <w:ins w:id="1016" w:author="zhaofei" w:date="2012-09-12T19:00:00Z">
        <w:r>
          <w:rPr>
            <w:rFonts w:hint="eastAsia"/>
          </w:rPr>
          <w:t>共</w:t>
        </w:r>
      </w:ins>
      <w:ins w:id="1017" w:author="zhaofei" w:date="2012-09-12T18:57:00Z">
        <w:r>
          <w:rPr>
            <w:rFonts w:hint="eastAsia"/>
          </w:rPr>
          <w:t>PN</w:t>
        </w:r>
        <w:r>
          <w:rPr>
            <w:rFonts w:hint="eastAsia"/>
          </w:rPr>
          <w:t>扇区</w:t>
        </w:r>
      </w:ins>
      <w:ins w:id="1018" w:author="zhaofei" w:date="2012-09-12T18:58:00Z">
        <w:r>
          <w:rPr>
            <w:rFonts w:hint="eastAsia"/>
          </w:rPr>
          <w:t>为主小区。</w:t>
        </w:r>
      </w:ins>
    </w:p>
    <w:p w:rsidR="00EE4691" w:rsidRDefault="00E00574">
      <w:pPr>
        <w:pStyle w:val="a3"/>
        <w:numPr>
          <w:ilvl w:val="0"/>
          <w:numId w:val="42"/>
        </w:numPr>
        <w:ind w:firstLineChars="0"/>
        <w:rPr>
          <w:ins w:id="1019" w:author="zhaofei" w:date="2012-09-12T18:48:00Z"/>
        </w:rPr>
        <w:pPrChange w:id="1020" w:author="zhaofei" w:date="2012-09-12T19:12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021" w:author="zhaofei" w:date="2012-09-12T18:58:00Z">
        <w:r>
          <w:rPr>
            <w:rFonts w:hint="eastAsia"/>
          </w:rPr>
          <w:t>直放站数据：</w:t>
        </w:r>
      </w:ins>
      <w:ins w:id="1022" w:author="zhaofei" w:date="2012-09-12T19:01:00Z">
        <w:r>
          <w:rPr>
            <w:rFonts w:hint="eastAsia"/>
          </w:rPr>
          <w:t>在直放站台帐中直放站数据</w:t>
        </w:r>
      </w:ins>
    </w:p>
    <w:p w:rsidR="00EE4691" w:rsidRDefault="00F24427">
      <w:pPr>
        <w:pStyle w:val="a3"/>
        <w:numPr>
          <w:ilvl w:val="1"/>
          <w:numId w:val="4"/>
        </w:numPr>
        <w:ind w:firstLineChars="0"/>
        <w:rPr>
          <w:ins w:id="1023" w:author="程明康" w:date="2012-09-18T14:03:00Z"/>
          <w:highlight w:val="yellow"/>
        </w:rPr>
        <w:pPrChange w:id="1024" w:author="zhaofei" w:date="2012-09-12T18:48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025" w:author="zhaofei" w:date="2012-09-12T19:11:00Z">
        <w:r w:rsidRPr="002536A4">
          <w:rPr>
            <w:rFonts w:hint="eastAsia"/>
            <w:highlight w:val="yellow"/>
            <w:rPrChange w:id="1026" w:author="程明康" w:date="2012-09-18T14:02:00Z">
              <w:rPr>
                <w:rFonts w:hint="eastAsia"/>
              </w:rPr>
            </w:rPrChange>
          </w:rPr>
          <w:t>用户选择需要加入伪基站</w:t>
        </w:r>
        <w:r w:rsidRPr="002536A4">
          <w:rPr>
            <w:highlight w:val="yellow"/>
            <w:rPrChange w:id="1027" w:author="程明康" w:date="2012-09-18T14:02:00Z">
              <w:rPr/>
            </w:rPrChange>
          </w:rPr>
          <w:t>BSA</w:t>
        </w:r>
        <w:r w:rsidRPr="002536A4">
          <w:rPr>
            <w:rFonts w:hint="eastAsia"/>
            <w:highlight w:val="yellow"/>
            <w:rPrChange w:id="1028" w:author="程明康" w:date="2012-09-18T14:02:00Z">
              <w:rPr>
                <w:rFonts w:hint="eastAsia"/>
              </w:rPr>
            </w:rPrChange>
          </w:rPr>
          <w:t>数据的同</w:t>
        </w:r>
        <w:r w:rsidRPr="002536A4">
          <w:rPr>
            <w:highlight w:val="yellow"/>
            <w:rPrChange w:id="1029" w:author="程明康" w:date="2012-09-18T14:02:00Z">
              <w:rPr/>
            </w:rPrChange>
          </w:rPr>
          <w:t>PN</w:t>
        </w:r>
        <w:r w:rsidRPr="002536A4">
          <w:rPr>
            <w:rFonts w:hint="eastAsia"/>
            <w:highlight w:val="yellow"/>
            <w:rPrChange w:id="1030" w:author="程明康" w:date="2012-09-18T14:02:00Z">
              <w:rPr>
                <w:rFonts w:hint="eastAsia"/>
              </w:rPr>
            </w:rPrChange>
          </w:rPr>
          <w:t>小区和直放站</w:t>
        </w:r>
        <w:del w:id="1031" w:author="程明康" w:date="2012-09-18T14:02:00Z">
          <w:r w:rsidRPr="002536A4" w:rsidDel="002536A4">
            <w:rPr>
              <w:rFonts w:hint="eastAsia"/>
              <w:highlight w:val="yellow"/>
              <w:rPrChange w:id="1032" w:author="程明康" w:date="2012-09-18T14:02:00Z">
                <w:rPr>
                  <w:rFonts w:hint="eastAsia"/>
                </w:rPr>
              </w:rPrChange>
            </w:rPr>
            <w:delText>数据</w:delText>
          </w:r>
        </w:del>
      </w:ins>
      <w:ins w:id="1033" w:author="程明康" w:date="2012-09-18T14:02:00Z">
        <w:r w:rsidR="002536A4">
          <w:rPr>
            <w:rFonts w:hint="eastAsia"/>
            <w:highlight w:val="yellow"/>
          </w:rPr>
          <w:t>，</w:t>
        </w:r>
        <w:r w:rsidR="002536A4" w:rsidRPr="002536A4">
          <w:rPr>
            <w:rFonts w:hint="eastAsia"/>
            <w:highlight w:val="yellow"/>
            <w:rPrChange w:id="1034" w:author="程明康" w:date="2012-09-18T14:02:00Z">
              <w:rPr>
                <w:rFonts w:hint="eastAsia"/>
              </w:rPr>
            </w:rPrChange>
          </w:rPr>
          <w:t>必须选中一条作为真实小区录入，其余小区可以录入为</w:t>
        </w:r>
        <w:proofErr w:type="gramStart"/>
        <w:r w:rsidR="002536A4" w:rsidRPr="002536A4">
          <w:rPr>
            <w:rFonts w:hint="eastAsia"/>
            <w:highlight w:val="yellow"/>
            <w:rPrChange w:id="1035" w:author="程明康" w:date="2012-09-18T14:02:00Z">
              <w:rPr>
                <w:rFonts w:hint="eastAsia"/>
              </w:rPr>
            </w:rPrChange>
          </w:rPr>
          <w:t>伪</w:t>
        </w:r>
        <w:commentRangeStart w:id="1036"/>
        <w:r w:rsidR="002536A4" w:rsidRPr="002536A4">
          <w:rPr>
            <w:rFonts w:hint="eastAsia"/>
            <w:highlight w:val="yellow"/>
            <w:rPrChange w:id="1037" w:author="程明康" w:date="2012-09-18T14:02:00Z">
              <w:rPr>
                <w:rFonts w:hint="eastAsia"/>
              </w:rPr>
            </w:rPrChange>
          </w:rPr>
          <w:t>小区</w:t>
        </w:r>
      </w:ins>
      <w:commentRangeEnd w:id="1036"/>
      <w:proofErr w:type="gramEnd"/>
      <w:r w:rsidR="003B3CB0">
        <w:rPr>
          <w:rStyle w:val="a7"/>
        </w:rPr>
        <w:commentReference w:id="1036"/>
      </w:r>
      <w:ins w:id="1038" w:author="zhaofei" w:date="2012-09-12T19:11:00Z">
        <w:r w:rsidRPr="002536A4">
          <w:rPr>
            <w:rFonts w:hint="eastAsia"/>
            <w:highlight w:val="yellow"/>
            <w:rPrChange w:id="1039" w:author="程明康" w:date="2012-09-18T14:02:00Z">
              <w:rPr>
                <w:rFonts w:hint="eastAsia"/>
              </w:rPr>
            </w:rPrChange>
          </w:rPr>
          <w:t>。</w:t>
        </w:r>
      </w:ins>
    </w:p>
    <w:p w:rsidR="002536A4" w:rsidRPr="002536A4" w:rsidRDefault="002536A4">
      <w:pPr>
        <w:pStyle w:val="a3"/>
        <w:numPr>
          <w:ilvl w:val="1"/>
          <w:numId w:val="4"/>
        </w:numPr>
        <w:ind w:firstLineChars="0"/>
        <w:rPr>
          <w:ins w:id="1040" w:author="zhaofei" w:date="2012-09-12T19:11:00Z"/>
          <w:highlight w:val="yellow"/>
          <w:rPrChange w:id="1041" w:author="程明康" w:date="2012-09-18T14:02:00Z">
            <w:rPr>
              <w:ins w:id="1042" w:author="zhaofei" w:date="2012-09-12T19:11:00Z"/>
            </w:rPr>
          </w:rPrChange>
        </w:rPr>
        <w:pPrChange w:id="1043" w:author="zhaofei" w:date="2012-09-12T18:48:00Z">
          <w:pPr>
            <w:pStyle w:val="a3"/>
            <w:numPr>
              <w:numId w:val="8"/>
            </w:numPr>
            <w:ind w:left="846" w:firstLineChars="0" w:hanging="420"/>
          </w:pPr>
        </w:pPrChange>
      </w:pPr>
      <w:proofErr w:type="gramStart"/>
      <w:ins w:id="1044" w:author="程明康" w:date="2012-09-18T14:03:00Z">
        <w:r>
          <w:rPr>
            <w:rFonts w:hint="eastAsia"/>
            <w:highlight w:val="yellow"/>
          </w:rPr>
          <w:t>伪小区</w:t>
        </w:r>
        <w:proofErr w:type="gramEnd"/>
        <w:r>
          <w:rPr>
            <w:rFonts w:hint="eastAsia"/>
            <w:highlight w:val="yellow"/>
          </w:rPr>
          <w:t>不标示直放站标志，真实小区由用户</w:t>
        </w:r>
      </w:ins>
      <w:ins w:id="1045" w:author="程明康" w:date="2012-09-18T14:04:00Z">
        <w:r>
          <w:rPr>
            <w:rFonts w:hint="eastAsia"/>
            <w:highlight w:val="yellow"/>
          </w:rPr>
          <w:t>钩选</w:t>
        </w:r>
      </w:ins>
    </w:p>
    <w:p w:rsidR="00EE4691" w:rsidRDefault="00E00574">
      <w:pPr>
        <w:pStyle w:val="a3"/>
        <w:numPr>
          <w:ilvl w:val="1"/>
          <w:numId w:val="4"/>
        </w:numPr>
        <w:ind w:firstLineChars="0"/>
        <w:rPr>
          <w:ins w:id="1046" w:author="zhaofei" w:date="2012-09-12T19:02:00Z"/>
        </w:rPr>
        <w:pPrChange w:id="1047" w:author="zhaofei" w:date="2012-09-12T18:48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048" w:author="zhaofei" w:date="2012-09-12T19:02:00Z">
        <w:r>
          <w:rPr>
            <w:rFonts w:hint="eastAsia"/>
          </w:rPr>
          <w:t>同</w:t>
        </w:r>
        <w:r>
          <w:rPr>
            <w:rFonts w:hint="eastAsia"/>
          </w:rPr>
          <w:t>PN</w:t>
        </w:r>
        <w:proofErr w:type="gramStart"/>
        <w:r>
          <w:rPr>
            <w:rFonts w:hint="eastAsia"/>
          </w:rPr>
          <w:t>小区台</w:t>
        </w:r>
        <w:proofErr w:type="gramEnd"/>
        <w:r>
          <w:rPr>
            <w:rFonts w:hint="eastAsia"/>
          </w:rPr>
          <w:t>帐数据</w:t>
        </w:r>
      </w:ins>
      <w:proofErr w:type="gramStart"/>
      <w:ins w:id="1049" w:author="zhaofei" w:date="2012-09-12T19:04:00Z">
        <w:r w:rsidR="005E046F">
          <w:rPr>
            <w:rFonts w:hint="eastAsia"/>
          </w:rPr>
          <w:t>与</w:t>
        </w:r>
      </w:ins>
      <w:ins w:id="1050" w:author="zhaofei" w:date="2012-09-12T19:02:00Z">
        <w:r>
          <w:rPr>
            <w:rFonts w:hint="eastAsia"/>
          </w:rPr>
          <w:t>载扇网</w:t>
        </w:r>
        <w:proofErr w:type="gramEnd"/>
        <w:r>
          <w:rPr>
            <w:rFonts w:hint="eastAsia"/>
          </w:rPr>
          <w:t>元数据</w:t>
        </w:r>
      </w:ins>
      <w:ins w:id="1051" w:author="zhaofei" w:date="2012-09-12T19:04:00Z">
        <w:r w:rsidR="005E046F">
          <w:rPr>
            <w:rFonts w:hint="eastAsia"/>
          </w:rPr>
          <w:t>关联</w:t>
        </w:r>
      </w:ins>
      <w:ins w:id="1052" w:author="zhaofei" w:date="2012-09-12T19:02:00Z">
        <w:r>
          <w:rPr>
            <w:rFonts w:hint="eastAsia"/>
          </w:rPr>
          <w:t>生成</w:t>
        </w:r>
        <w:r>
          <w:rPr>
            <w:rFonts w:hint="eastAsia"/>
          </w:rPr>
          <w:t>BSA</w:t>
        </w:r>
        <w:r>
          <w:rPr>
            <w:rFonts w:hint="eastAsia"/>
          </w:rPr>
          <w:t>数据</w:t>
        </w:r>
      </w:ins>
      <w:ins w:id="1053" w:author="zhaofei" w:date="2012-09-12T19:11:00Z">
        <w:r w:rsidR="00F24427">
          <w:rPr>
            <w:rFonts w:hint="eastAsia"/>
          </w:rPr>
          <w:t>，</w:t>
        </w:r>
      </w:ins>
      <w:ins w:id="1054" w:author="zhaofei" w:date="2012-09-12T19:03:00Z">
        <w:r w:rsidR="005E046F">
          <w:rPr>
            <w:rFonts w:hint="eastAsia"/>
          </w:rPr>
          <w:t>直放</w:t>
        </w:r>
        <w:proofErr w:type="gramStart"/>
        <w:r w:rsidR="005E046F">
          <w:rPr>
            <w:rFonts w:hint="eastAsia"/>
          </w:rPr>
          <w:t>站数据</w:t>
        </w:r>
      </w:ins>
      <w:ins w:id="1055" w:author="zhaofei" w:date="2012-09-12T19:04:00Z">
        <w:r w:rsidR="005E046F">
          <w:rPr>
            <w:rFonts w:hint="eastAsia"/>
          </w:rPr>
          <w:t>与载扇数据</w:t>
        </w:r>
      </w:ins>
      <w:proofErr w:type="gramEnd"/>
      <w:ins w:id="1056" w:author="zhaofei" w:date="2012-09-12T19:05:00Z">
        <w:r w:rsidR="005E046F">
          <w:rPr>
            <w:rFonts w:hint="eastAsia"/>
          </w:rPr>
          <w:t>关联生成</w:t>
        </w:r>
        <w:r w:rsidR="005E046F">
          <w:rPr>
            <w:rFonts w:hint="eastAsia"/>
          </w:rPr>
          <w:t>BSA</w:t>
        </w:r>
        <w:r w:rsidR="005E046F">
          <w:rPr>
            <w:rFonts w:hint="eastAsia"/>
          </w:rPr>
          <w:t>数据</w:t>
        </w:r>
      </w:ins>
      <w:ins w:id="1057" w:author="zhaofei" w:date="2012-09-12T19:11:00Z">
        <w:r w:rsidR="00F24427">
          <w:rPr>
            <w:rFonts w:hint="eastAsia"/>
          </w:rPr>
          <w:t>；</w:t>
        </w:r>
      </w:ins>
    </w:p>
    <w:p w:rsidR="00EE4691" w:rsidRDefault="000176F3">
      <w:pPr>
        <w:pStyle w:val="a3"/>
        <w:numPr>
          <w:ilvl w:val="1"/>
          <w:numId w:val="4"/>
        </w:numPr>
        <w:ind w:firstLineChars="0"/>
        <w:rPr>
          <w:ins w:id="1058" w:author="zhaofei" w:date="2012-09-12T18:51:00Z"/>
        </w:rPr>
        <w:pPrChange w:id="1059" w:author="zhaofei" w:date="2012-09-12T18:48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060" w:author="zhaofei" w:date="2012-09-12T18:48:00Z">
        <w:r>
          <w:rPr>
            <w:rFonts w:hint="eastAsia"/>
          </w:rPr>
          <w:t>由用户</w:t>
        </w:r>
      </w:ins>
      <w:ins w:id="1061" w:author="zhaofei" w:date="2012-09-12T18:50:00Z">
        <w:r>
          <w:rPr>
            <w:rFonts w:hint="eastAsia"/>
          </w:rPr>
          <w:t>并修改</w:t>
        </w:r>
      </w:ins>
      <w:ins w:id="1062" w:author="zhaofei" w:date="2012-09-12T18:51:00Z">
        <w:r>
          <w:rPr>
            <w:rFonts w:hint="eastAsia"/>
          </w:rPr>
          <w:t>伪基站</w:t>
        </w:r>
        <w:r>
          <w:rPr>
            <w:rFonts w:hint="eastAsia"/>
          </w:rPr>
          <w:t>BSA</w:t>
        </w:r>
        <w:r>
          <w:rPr>
            <w:rFonts w:hint="eastAsia"/>
          </w:rPr>
          <w:t>数据字段</w:t>
        </w:r>
      </w:ins>
      <w:ins w:id="1063" w:author="zhaofei" w:date="2012-09-12T18:50:00Z">
        <w:r>
          <w:rPr>
            <w:rFonts w:hint="eastAsia"/>
          </w:rPr>
          <w:t>值（</w:t>
        </w:r>
        <w:r>
          <w:rPr>
            <w:rFonts w:hint="eastAsia"/>
          </w:rPr>
          <w:t>SID</w:t>
        </w:r>
        <w:r>
          <w:rPr>
            <w:rFonts w:hint="eastAsia"/>
          </w:rPr>
          <w:t>不能修改</w:t>
        </w:r>
      </w:ins>
      <w:ins w:id="1064" w:author="zhaofei" w:date="2012-09-12T18:51:00Z">
        <w:r>
          <w:rPr>
            <w:rFonts w:hint="eastAsia"/>
          </w:rPr>
          <w:t>和直放站信息字段不能修改</w:t>
        </w:r>
      </w:ins>
      <w:ins w:id="1065" w:author="zhaofei" w:date="2012-09-12T18:50:00Z">
        <w:r>
          <w:rPr>
            <w:rFonts w:hint="eastAsia"/>
          </w:rPr>
          <w:t>）；</w:t>
        </w:r>
      </w:ins>
    </w:p>
    <w:p w:rsidR="00EE4691" w:rsidRDefault="000176F3">
      <w:pPr>
        <w:pStyle w:val="a3"/>
        <w:numPr>
          <w:ilvl w:val="1"/>
          <w:numId w:val="4"/>
        </w:numPr>
        <w:ind w:firstLineChars="0"/>
        <w:rPr>
          <w:ins w:id="1066" w:author="zhaofei" w:date="2012-09-12T18:52:00Z"/>
        </w:rPr>
        <w:pPrChange w:id="1067" w:author="zhaofei" w:date="2012-09-12T18:53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068" w:author="zhaofei" w:date="2012-09-12T18:52:00Z">
        <w:r>
          <w:rPr>
            <w:rFonts w:hint="eastAsia"/>
          </w:rPr>
          <w:t>检查数据合法性：</w:t>
        </w:r>
      </w:ins>
    </w:p>
    <w:p w:rsidR="00EE4691" w:rsidRDefault="000176F3">
      <w:pPr>
        <w:pStyle w:val="a3"/>
        <w:numPr>
          <w:ilvl w:val="0"/>
          <w:numId w:val="41"/>
        </w:numPr>
        <w:ind w:firstLineChars="0"/>
        <w:rPr>
          <w:ins w:id="1069" w:author="zhaofei" w:date="2012-09-12T18:52:00Z"/>
        </w:rPr>
        <w:pPrChange w:id="1070" w:author="zhaofei" w:date="2012-09-12T18:53:00Z">
          <w:pPr>
            <w:pStyle w:val="a3"/>
            <w:numPr>
              <w:numId w:val="27"/>
            </w:numPr>
            <w:ind w:left="1266" w:firstLineChars="0" w:hanging="420"/>
          </w:pPr>
        </w:pPrChange>
      </w:pPr>
      <w:ins w:id="1071" w:author="zhaofei" w:date="2012-09-12T18:52:00Z">
        <w:r>
          <w:rPr>
            <w:rFonts w:hint="eastAsia"/>
          </w:rPr>
          <w:t>除五项推导字段外，其它字段不应该为空。</w:t>
        </w:r>
      </w:ins>
    </w:p>
    <w:p w:rsidR="00EE4691" w:rsidRDefault="000176F3">
      <w:pPr>
        <w:pStyle w:val="a3"/>
        <w:numPr>
          <w:ilvl w:val="0"/>
          <w:numId w:val="41"/>
        </w:numPr>
        <w:ind w:firstLineChars="0"/>
        <w:rPr>
          <w:ins w:id="1072" w:author="zhaofei" w:date="2012-09-12T18:52:00Z"/>
        </w:rPr>
        <w:pPrChange w:id="1073" w:author="zhaofei" w:date="2012-09-12T18:53:00Z">
          <w:pPr>
            <w:pStyle w:val="a3"/>
            <w:numPr>
              <w:numId w:val="27"/>
            </w:numPr>
            <w:ind w:left="1266" w:firstLineChars="0" w:hanging="420"/>
          </w:pPr>
        </w:pPrChange>
      </w:pPr>
      <w:ins w:id="1074" w:author="zhaofei" w:date="2012-09-12T18:52:00Z">
        <w:r>
          <w:rPr>
            <w:rFonts w:hint="eastAsia"/>
          </w:rPr>
          <w:t>第一个字段</w:t>
        </w:r>
        <w:r>
          <w:rPr>
            <w:rFonts w:hint="eastAsia"/>
          </w:rPr>
          <w:t>Pilot Sector Name</w:t>
        </w:r>
        <w:r>
          <w:rPr>
            <w:rFonts w:hint="eastAsia"/>
          </w:rPr>
          <w:t>为字符型，长度不超过</w:t>
        </w:r>
        <w:r>
          <w:rPr>
            <w:rFonts w:hint="eastAsia"/>
          </w:rPr>
          <w:t>50</w:t>
        </w:r>
        <w:r>
          <w:rPr>
            <w:rFonts w:hint="eastAsia"/>
          </w:rPr>
          <w:t>个；其它字段为数字型；</w:t>
        </w:r>
      </w:ins>
    </w:p>
    <w:p w:rsidR="00EE4691" w:rsidRDefault="000176F3">
      <w:pPr>
        <w:pStyle w:val="a3"/>
        <w:numPr>
          <w:ilvl w:val="0"/>
          <w:numId w:val="41"/>
        </w:numPr>
        <w:ind w:firstLineChars="0"/>
        <w:rPr>
          <w:ins w:id="1075" w:author="zhaofei" w:date="2012-09-12T18:52:00Z"/>
        </w:rPr>
        <w:pPrChange w:id="1076" w:author="zhaofei" w:date="2012-09-12T18:53:00Z">
          <w:pPr>
            <w:pStyle w:val="a3"/>
            <w:numPr>
              <w:numId w:val="27"/>
            </w:numPr>
            <w:ind w:left="1266" w:firstLineChars="0" w:hanging="420"/>
          </w:pPr>
        </w:pPrChange>
      </w:pPr>
      <w:ins w:id="1077" w:author="zhaofei" w:date="2012-09-12T18:52:00Z">
        <w:r>
          <w:rPr>
            <w:rFonts w:hint="eastAsia"/>
          </w:rPr>
          <w:t>数据中</w:t>
        </w:r>
        <w:r>
          <w:rPr>
            <w:rFonts w:hint="eastAsia"/>
          </w:rPr>
          <w:t>SID</w:t>
        </w:r>
        <w:r>
          <w:rPr>
            <w:rFonts w:hint="eastAsia"/>
          </w:rPr>
          <w:t>所属地市在客户端界面所选地市中；</w:t>
        </w:r>
      </w:ins>
    </w:p>
    <w:p w:rsidR="00EE4691" w:rsidRDefault="000176F3">
      <w:pPr>
        <w:pStyle w:val="a3"/>
        <w:numPr>
          <w:ilvl w:val="0"/>
          <w:numId w:val="41"/>
        </w:numPr>
        <w:ind w:firstLineChars="0"/>
        <w:rPr>
          <w:ins w:id="1078" w:author="zhaofei" w:date="2012-09-12T18:52:00Z"/>
        </w:rPr>
        <w:pPrChange w:id="1079" w:author="zhaofei" w:date="2012-09-12T18:53:00Z">
          <w:pPr>
            <w:pStyle w:val="a3"/>
            <w:numPr>
              <w:numId w:val="27"/>
            </w:numPr>
            <w:ind w:left="1266" w:firstLineChars="0" w:hanging="420"/>
          </w:pPr>
        </w:pPrChange>
      </w:pPr>
      <w:ins w:id="1080" w:author="zhaofei" w:date="2012-09-12T18:52:00Z">
        <w:r>
          <w:rPr>
            <w:rFonts w:hint="eastAsia"/>
          </w:rPr>
          <w:t>NID</w:t>
        </w:r>
        <w:r>
          <w:rPr>
            <w:rFonts w:hint="eastAsia"/>
          </w:rPr>
          <w:t>不为</w:t>
        </w:r>
        <w:r>
          <w:rPr>
            <w:rFonts w:hint="eastAsia"/>
          </w:rPr>
          <w:t>SID</w:t>
        </w:r>
        <w:r>
          <w:rPr>
            <w:rFonts w:hint="eastAsia"/>
          </w:rPr>
          <w:t>所属地市（通过网元表判断）；</w:t>
        </w:r>
      </w:ins>
    </w:p>
    <w:p w:rsidR="00EE4691" w:rsidRDefault="000176F3">
      <w:pPr>
        <w:pStyle w:val="a3"/>
        <w:numPr>
          <w:ilvl w:val="0"/>
          <w:numId w:val="41"/>
        </w:numPr>
        <w:ind w:firstLineChars="0"/>
        <w:rPr>
          <w:ins w:id="1081" w:author="程明康" w:date="2012-09-18T13:45:00Z"/>
        </w:rPr>
        <w:pPrChange w:id="1082" w:author="zhaofei" w:date="2012-09-12T18:53:00Z">
          <w:pPr>
            <w:pStyle w:val="a3"/>
            <w:numPr>
              <w:numId w:val="27"/>
            </w:numPr>
            <w:ind w:left="1266" w:firstLineChars="0" w:hanging="420"/>
          </w:pPr>
        </w:pPrChange>
      </w:pPr>
      <w:ins w:id="1083" w:author="zhaofei" w:date="2012-09-12T18:52:00Z">
        <w:r>
          <w:rPr>
            <w:rFonts w:hint="eastAsia"/>
          </w:rPr>
          <w:t>检查“</w:t>
        </w:r>
        <w:r>
          <w:rPr>
            <w:rFonts w:hint="eastAsia"/>
          </w:rPr>
          <w:t>BSA</w:t>
        </w:r>
        <w:r>
          <w:rPr>
            <w:rFonts w:hint="eastAsia"/>
          </w:rPr>
          <w:t>工参数据合法性检查”中的第</w:t>
        </w:r>
        <w:r>
          <w:rPr>
            <w:rFonts w:hint="eastAsia"/>
          </w:rPr>
          <w:t>3),4),5),7),8),9),10)</w:t>
        </w:r>
      </w:ins>
      <w:ins w:id="1084" w:author="zhaofei" w:date="2012-09-19T16:08:00Z">
        <w:r w:rsidR="004B722B">
          <w:rPr>
            <w:rFonts w:hint="eastAsia"/>
          </w:rPr>
          <w:t>,12)</w:t>
        </w:r>
      </w:ins>
      <w:ins w:id="1085" w:author="zhaofei" w:date="2012-09-12T18:52:00Z">
        <w:r>
          <w:rPr>
            <w:rFonts w:hint="eastAsia"/>
          </w:rPr>
          <w:t>项；</w:t>
        </w:r>
      </w:ins>
    </w:p>
    <w:p w:rsidR="003913AB" w:rsidRPr="002536A4" w:rsidRDefault="003913AB">
      <w:pPr>
        <w:pStyle w:val="a3"/>
        <w:numPr>
          <w:ilvl w:val="0"/>
          <w:numId w:val="41"/>
        </w:numPr>
        <w:ind w:firstLineChars="0"/>
        <w:rPr>
          <w:ins w:id="1086" w:author="程明康" w:date="2012-09-18T13:46:00Z"/>
          <w:highlight w:val="yellow"/>
          <w:rPrChange w:id="1087" w:author="程明康" w:date="2012-09-18T14:00:00Z">
            <w:rPr>
              <w:ins w:id="1088" w:author="程明康" w:date="2012-09-18T13:46:00Z"/>
            </w:rPr>
          </w:rPrChange>
        </w:rPr>
        <w:pPrChange w:id="1089" w:author="zhaofei" w:date="2012-09-12T18:53:00Z">
          <w:pPr>
            <w:pStyle w:val="a3"/>
            <w:numPr>
              <w:numId w:val="27"/>
            </w:numPr>
            <w:ind w:left="1266" w:firstLineChars="0" w:hanging="420"/>
          </w:pPr>
        </w:pPrChange>
      </w:pPr>
      <w:commentRangeStart w:id="1090"/>
      <w:ins w:id="1091" w:author="程明康" w:date="2012-09-18T13:46:00Z">
        <w:r w:rsidRPr="002536A4">
          <w:rPr>
            <w:rFonts w:hint="eastAsia"/>
            <w:highlight w:val="yellow"/>
            <w:rPrChange w:id="1092" w:author="程明康" w:date="2012-09-18T14:00:00Z">
              <w:rPr>
                <w:rFonts w:hint="eastAsia"/>
              </w:rPr>
            </w:rPrChange>
          </w:rPr>
          <w:t>伪</w:t>
        </w:r>
      </w:ins>
      <w:commentRangeEnd w:id="1090"/>
      <w:r w:rsidR="003B3CB0">
        <w:rPr>
          <w:rStyle w:val="a7"/>
        </w:rPr>
        <w:commentReference w:id="1090"/>
      </w:r>
      <w:ins w:id="1093" w:author="程明康" w:date="2012-09-18T13:46:00Z">
        <w:r w:rsidRPr="002536A4">
          <w:rPr>
            <w:rFonts w:hint="eastAsia"/>
            <w:highlight w:val="yellow"/>
            <w:rPrChange w:id="1094" w:author="程明康" w:date="2012-09-18T14:00:00Z">
              <w:rPr>
                <w:rFonts w:hint="eastAsia"/>
              </w:rPr>
            </w:rPrChange>
          </w:rPr>
          <w:t>小区合法性检查</w:t>
        </w:r>
        <w:r w:rsidR="00EE4691" w:rsidRPr="002536A4">
          <w:rPr>
            <w:rFonts w:hint="eastAsia"/>
            <w:highlight w:val="yellow"/>
            <w:rPrChange w:id="1095" w:author="程明康" w:date="2012-09-18T14:00:00Z">
              <w:rPr>
                <w:rFonts w:hint="eastAsia"/>
              </w:rPr>
            </w:rPrChange>
          </w:rPr>
          <w:t>：</w:t>
        </w:r>
      </w:ins>
    </w:p>
    <w:p w:rsidR="00EE4691" w:rsidRPr="002536A4" w:rsidRDefault="00EE4691" w:rsidP="004B722B">
      <w:pPr>
        <w:ind w:firstLine="420"/>
        <w:rPr>
          <w:ins w:id="1096" w:author="程明康" w:date="2012-09-18T13:46:00Z"/>
          <w:highlight w:val="yellow"/>
          <w:rPrChange w:id="1097" w:author="程明康" w:date="2012-09-18T14:00:00Z">
            <w:rPr>
              <w:ins w:id="1098" w:author="程明康" w:date="2012-09-18T13:46:00Z"/>
            </w:rPr>
          </w:rPrChange>
        </w:rPr>
        <w:pPrChange w:id="1099" w:author="zhaofei" w:date="2012-09-19T16:13:00Z">
          <w:pPr>
            <w:pStyle w:val="a3"/>
            <w:numPr>
              <w:numId w:val="41"/>
            </w:numPr>
            <w:ind w:left="1266"/>
          </w:pPr>
        </w:pPrChange>
      </w:pPr>
      <w:ins w:id="1100" w:author="程明康" w:date="2012-09-18T13:47:00Z">
        <w:r w:rsidRPr="002536A4">
          <w:rPr>
            <w:highlight w:val="yellow"/>
            <w:rPrChange w:id="1101" w:author="程明康" w:date="2012-09-18T14:00:00Z">
              <w:rPr/>
            </w:rPrChange>
          </w:rPr>
          <w:t xml:space="preserve">    </w:t>
        </w:r>
      </w:ins>
      <w:ins w:id="1102" w:author="程明康" w:date="2012-09-18T13:46:00Z">
        <w:r w:rsidRPr="002536A4">
          <w:rPr>
            <w:rFonts w:hint="eastAsia"/>
            <w:highlight w:val="yellow"/>
            <w:rPrChange w:id="1103" w:author="程明康" w:date="2012-09-18T14:00:00Z">
              <w:rPr>
                <w:rFonts w:hint="eastAsia"/>
              </w:rPr>
            </w:rPrChange>
          </w:rPr>
          <w:t>检查伪基站和真实扇区信息的如下字段：天线经纬度、扇区方向角、前向链路校准，按照如下顺序进行检查：</w:t>
        </w:r>
      </w:ins>
    </w:p>
    <w:p w:rsidR="00EE4691" w:rsidRPr="002536A4" w:rsidRDefault="00EE4691" w:rsidP="004B722B">
      <w:pPr>
        <w:pStyle w:val="a3"/>
        <w:numPr>
          <w:ilvl w:val="1"/>
          <w:numId w:val="41"/>
        </w:numPr>
        <w:ind w:left="851" w:firstLineChars="0" w:firstLine="420"/>
        <w:rPr>
          <w:ins w:id="1104" w:author="程明康" w:date="2012-09-18T13:46:00Z"/>
          <w:highlight w:val="yellow"/>
          <w:rPrChange w:id="1105" w:author="程明康" w:date="2012-09-18T14:00:00Z">
            <w:rPr>
              <w:ins w:id="1106" w:author="程明康" w:date="2012-09-18T13:46:00Z"/>
            </w:rPr>
          </w:rPrChange>
        </w:rPr>
        <w:pPrChange w:id="1107" w:author="zhaofei" w:date="2012-09-19T16:13:00Z">
          <w:pPr>
            <w:pStyle w:val="a3"/>
            <w:numPr>
              <w:numId w:val="41"/>
            </w:numPr>
            <w:ind w:left="1266"/>
          </w:pPr>
        </w:pPrChange>
      </w:pPr>
      <w:ins w:id="1108" w:author="程明康" w:date="2012-09-18T13:46:00Z">
        <w:r w:rsidRPr="002536A4">
          <w:rPr>
            <w:rFonts w:hint="eastAsia"/>
            <w:highlight w:val="yellow"/>
            <w:rPrChange w:id="1109" w:author="程明康" w:date="2012-09-18T14:00:00Z">
              <w:rPr>
                <w:rFonts w:hint="eastAsia"/>
              </w:rPr>
            </w:rPrChange>
          </w:rPr>
          <w:t>几个扇区的天线经纬度差异很大（如</w:t>
        </w:r>
        <w:r w:rsidRPr="002536A4">
          <w:rPr>
            <w:highlight w:val="yellow"/>
            <w:rPrChange w:id="1110" w:author="程明康" w:date="2012-09-18T14:00:00Z">
              <w:rPr/>
            </w:rPrChange>
          </w:rPr>
          <w:t>500</w:t>
        </w:r>
        <w:r w:rsidRPr="002536A4">
          <w:rPr>
            <w:rFonts w:hint="eastAsia"/>
            <w:highlight w:val="yellow"/>
            <w:rPrChange w:id="1111" w:author="程明康" w:date="2012-09-18T14:00:00Z">
              <w:rPr>
                <w:rFonts w:hint="eastAsia"/>
              </w:rPr>
            </w:rPrChange>
          </w:rPr>
          <w:t>米以上），通过</w:t>
        </w:r>
      </w:ins>
    </w:p>
    <w:p w:rsidR="003913AB" w:rsidRPr="002536A4" w:rsidRDefault="00EE4691">
      <w:pPr>
        <w:pStyle w:val="a3"/>
        <w:numPr>
          <w:ilvl w:val="1"/>
          <w:numId w:val="41"/>
        </w:numPr>
        <w:ind w:firstLineChars="0"/>
        <w:rPr>
          <w:ins w:id="1112" w:author="程明康" w:date="2012-09-18T14:00:00Z"/>
          <w:highlight w:val="yellow"/>
          <w:rPrChange w:id="1113" w:author="程明康" w:date="2012-09-18T14:00:00Z">
            <w:rPr>
              <w:ins w:id="1114" w:author="程明康" w:date="2012-09-18T14:00:00Z"/>
            </w:rPr>
          </w:rPrChange>
        </w:rPr>
        <w:pPrChange w:id="1115" w:author="程明康" w:date="2012-09-18T13:47:00Z">
          <w:pPr>
            <w:pStyle w:val="a3"/>
            <w:numPr>
              <w:numId w:val="27"/>
            </w:numPr>
            <w:ind w:left="1266" w:firstLineChars="0" w:hanging="420"/>
          </w:pPr>
        </w:pPrChange>
      </w:pPr>
      <w:ins w:id="1116" w:author="程明康" w:date="2012-09-18T13:46:00Z">
        <w:r w:rsidRPr="002536A4">
          <w:rPr>
            <w:rFonts w:hint="eastAsia"/>
            <w:highlight w:val="yellow"/>
            <w:rPrChange w:id="1117" w:author="程明康" w:date="2012-09-18T14:00:00Z">
              <w:rPr>
                <w:rFonts w:hint="eastAsia"/>
              </w:rPr>
            </w:rPrChange>
          </w:rPr>
          <w:t>如果两个扇区距离较近，则</w:t>
        </w:r>
      </w:ins>
      <w:ins w:id="1118" w:author="程明康" w:date="2012-09-18T13:49:00Z">
        <w:r w:rsidRPr="002536A4">
          <w:rPr>
            <w:rFonts w:hint="eastAsia"/>
            <w:highlight w:val="yellow"/>
            <w:rPrChange w:id="1119" w:author="程明康" w:date="2012-09-18T14:00:00Z">
              <w:rPr>
                <w:rFonts w:hint="eastAsia"/>
              </w:rPr>
            </w:rPrChange>
          </w:rPr>
          <w:t>检查前向链路校准字段是否相差较大</w:t>
        </w:r>
      </w:ins>
      <w:ins w:id="1120" w:author="程明康" w:date="2012-09-18T13:59:00Z">
        <w:r w:rsidR="002536A4" w:rsidRPr="002536A4">
          <w:rPr>
            <w:rFonts w:hint="eastAsia"/>
            <w:highlight w:val="yellow"/>
            <w:rPrChange w:id="1121" w:author="程明康" w:date="2012-09-18T14:00:00Z">
              <w:rPr>
                <w:rFonts w:hint="eastAsia"/>
              </w:rPr>
            </w:rPrChange>
          </w:rPr>
          <w:t>，如果相差大（</w:t>
        </w:r>
        <w:r w:rsidR="002536A4" w:rsidRPr="002536A4">
          <w:rPr>
            <w:highlight w:val="yellow"/>
            <w:rPrChange w:id="1122" w:author="程明康" w:date="2012-09-18T14:00:00Z">
              <w:rPr/>
            </w:rPrChange>
          </w:rPr>
          <w:t>15</w:t>
        </w:r>
        <w:r w:rsidR="002536A4" w:rsidRPr="002536A4">
          <w:rPr>
            <w:rFonts w:hint="eastAsia"/>
            <w:highlight w:val="yellow"/>
            <w:rPrChange w:id="1123" w:author="程明康" w:date="2012-09-18T14:00:00Z">
              <w:rPr>
                <w:rFonts w:hint="eastAsia"/>
              </w:rPr>
            </w:rPrChange>
          </w:rPr>
          <w:t>以上），通过</w:t>
        </w:r>
      </w:ins>
    </w:p>
    <w:p w:rsidR="002536A4" w:rsidRPr="002536A4" w:rsidRDefault="002536A4">
      <w:pPr>
        <w:pStyle w:val="a3"/>
        <w:numPr>
          <w:ilvl w:val="1"/>
          <w:numId w:val="41"/>
        </w:numPr>
        <w:ind w:firstLineChars="0"/>
        <w:rPr>
          <w:ins w:id="1124" w:author="zhaofei" w:date="2012-09-12T18:52:00Z"/>
          <w:highlight w:val="yellow"/>
          <w:rPrChange w:id="1125" w:author="程明康" w:date="2012-09-18T14:00:00Z">
            <w:rPr>
              <w:ins w:id="1126" w:author="zhaofei" w:date="2012-09-12T18:52:00Z"/>
            </w:rPr>
          </w:rPrChange>
        </w:rPr>
        <w:pPrChange w:id="1127" w:author="程明康" w:date="2012-09-18T13:47:00Z">
          <w:pPr>
            <w:pStyle w:val="a3"/>
            <w:numPr>
              <w:numId w:val="27"/>
            </w:numPr>
            <w:ind w:left="1266" w:firstLineChars="0" w:hanging="420"/>
          </w:pPr>
        </w:pPrChange>
      </w:pPr>
      <w:ins w:id="1128" w:author="程明康" w:date="2012-09-18T14:00:00Z">
        <w:r w:rsidRPr="002536A4">
          <w:rPr>
            <w:rFonts w:hint="eastAsia"/>
            <w:highlight w:val="yellow"/>
            <w:rPrChange w:id="1129" w:author="程明康" w:date="2012-09-18T14:00:00Z">
              <w:rPr>
                <w:rFonts w:hint="eastAsia"/>
              </w:rPr>
            </w:rPrChange>
          </w:rPr>
          <w:t>经纬度一致且前向链路校准一致的不允许录入</w:t>
        </w:r>
      </w:ins>
    </w:p>
    <w:p w:rsidR="00EE4691" w:rsidRDefault="00A02DF1">
      <w:pPr>
        <w:pStyle w:val="a3"/>
        <w:numPr>
          <w:ilvl w:val="1"/>
          <w:numId w:val="4"/>
        </w:numPr>
        <w:ind w:firstLineChars="0"/>
        <w:rPr>
          <w:ins w:id="1130" w:author="zhaofei" w:date="2012-09-12T18:54:00Z"/>
        </w:rPr>
        <w:pPrChange w:id="1131" w:author="zhaofei" w:date="2012-09-12T18:54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132" w:author="zhaofei" w:date="2012-09-12T18:54:00Z">
        <w:r>
          <w:rPr>
            <w:rFonts w:hint="eastAsia"/>
          </w:rPr>
          <w:t>如果所有检查项目都通过，则</w:t>
        </w:r>
      </w:ins>
      <w:ins w:id="1133" w:author="zhaofei" w:date="2012-09-12T18:55:00Z">
        <w:r w:rsidR="002D7556">
          <w:rPr>
            <w:rFonts w:hint="eastAsia"/>
          </w:rPr>
          <w:t>可保存伪基站</w:t>
        </w:r>
        <w:r w:rsidR="002D7556">
          <w:rPr>
            <w:rFonts w:hint="eastAsia"/>
          </w:rPr>
          <w:t>BSA</w:t>
        </w:r>
        <w:r w:rsidR="002D7556">
          <w:rPr>
            <w:rFonts w:hint="eastAsia"/>
          </w:rPr>
          <w:t>数据</w:t>
        </w:r>
      </w:ins>
      <w:ins w:id="1134" w:author="zhaofei" w:date="2012-09-12T18:54:00Z">
        <w:r>
          <w:rPr>
            <w:rFonts w:hint="eastAsia"/>
          </w:rPr>
          <w:t>；否则提醒用户数据错误需要修改；</w:t>
        </w:r>
      </w:ins>
    </w:p>
    <w:p w:rsidR="00EE4691" w:rsidRDefault="00A02DF1">
      <w:pPr>
        <w:pStyle w:val="a3"/>
        <w:numPr>
          <w:ilvl w:val="1"/>
          <w:numId w:val="4"/>
        </w:numPr>
        <w:ind w:firstLineChars="0"/>
        <w:rPr>
          <w:ins w:id="1135" w:author="zhaofei" w:date="2012-09-12T18:54:00Z"/>
        </w:rPr>
        <w:pPrChange w:id="1136" w:author="zhaofei" w:date="2012-09-12T18:54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137" w:author="zhaofei" w:date="2012-09-12T18:54:00Z">
        <w:r>
          <w:rPr>
            <w:rFonts w:hint="eastAsia"/>
          </w:rPr>
          <w:t>利用导入的数据维护伪</w:t>
        </w:r>
        <w:proofErr w:type="gramStart"/>
        <w:r>
          <w:rPr>
            <w:rFonts w:hint="eastAsia"/>
          </w:rPr>
          <w:t>基站载扇</w:t>
        </w:r>
        <w:proofErr w:type="gramEnd"/>
        <w:r>
          <w:rPr>
            <w:rFonts w:hint="eastAsia"/>
          </w:rPr>
          <w:t>BSA</w:t>
        </w:r>
        <w:r>
          <w:rPr>
            <w:rFonts w:hint="eastAsia"/>
          </w:rPr>
          <w:t>数据，对于不存在的</w:t>
        </w:r>
        <w:proofErr w:type="gramStart"/>
        <w:r>
          <w:rPr>
            <w:rFonts w:hint="eastAsia"/>
          </w:rPr>
          <w:t>载扇则</w:t>
        </w:r>
        <w:proofErr w:type="gramEnd"/>
        <w:r>
          <w:rPr>
            <w:rFonts w:hint="eastAsia"/>
          </w:rPr>
          <w:t>新增；对应存在的网元，则修改。利用</w:t>
        </w:r>
        <w:r>
          <w:rPr>
            <w:rFonts w:hint="eastAsia"/>
          </w:rPr>
          <w:t>SnapCell</w:t>
        </w:r>
        <w:r>
          <w:rPr>
            <w:rFonts w:hint="eastAsia"/>
          </w:rPr>
          <w:t>推导五项值，填入伪</w:t>
        </w:r>
        <w:proofErr w:type="gramStart"/>
        <w:r>
          <w:rPr>
            <w:rFonts w:hint="eastAsia"/>
          </w:rPr>
          <w:t>基站载扇</w:t>
        </w:r>
        <w:proofErr w:type="gramEnd"/>
        <w:r>
          <w:rPr>
            <w:rFonts w:hint="eastAsia"/>
          </w:rPr>
          <w:t>BSA</w:t>
        </w:r>
        <w:r>
          <w:rPr>
            <w:rFonts w:hint="eastAsia"/>
          </w:rPr>
          <w:t>数据中。</w:t>
        </w:r>
      </w:ins>
    </w:p>
    <w:p w:rsidR="00EE4691" w:rsidRDefault="00A02DF1">
      <w:pPr>
        <w:pStyle w:val="a3"/>
        <w:numPr>
          <w:ilvl w:val="1"/>
          <w:numId w:val="4"/>
        </w:numPr>
        <w:ind w:firstLineChars="0"/>
        <w:rPr>
          <w:ins w:id="1138" w:author="zhaofei" w:date="2012-09-12T18:54:00Z"/>
        </w:rPr>
        <w:pPrChange w:id="1139" w:author="zhaofei" w:date="2012-09-12T18:54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140" w:author="zhaofei" w:date="2012-09-12T18:54:00Z">
        <w:r>
          <w:rPr>
            <w:rFonts w:hint="eastAsia"/>
          </w:rPr>
          <w:t>将伪</w:t>
        </w:r>
        <w:proofErr w:type="gramStart"/>
        <w:r>
          <w:rPr>
            <w:rFonts w:hint="eastAsia"/>
          </w:rPr>
          <w:t>基站载扇</w:t>
        </w:r>
        <w:proofErr w:type="gramEnd"/>
        <w:r>
          <w:rPr>
            <w:rFonts w:hint="eastAsia"/>
          </w:rPr>
          <w:t>BSA</w:t>
        </w:r>
        <w:r>
          <w:rPr>
            <w:rFonts w:hint="eastAsia"/>
          </w:rPr>
          <w:t>数据表中的所有修改同步到平台</w:t>
        </w:r>
        <w:r>
          <w:rPr>
            <w:rFonts w:hint="eastAsia"/>
          </w:rPr>
          <w:t>BSA</w:t>
        </w:r>
        <w:r>
          <w:rPr>
            <w:rFonts w:hint="eastAsia"/>
          </w:rPr>
          <w:t>数据中。</w:t>
        </w:r>
      </w:ins>
    </w:p>
    <w:p w:rsidR="00EE4691" w:rsidRDefault="00A02DF1">
      <w:pPr>
        <w:pStyle w:val="a3"/>
        <w:numPr>
          <w:ilvl w:val="1"/>
          <w:numId w:val="4"/>
        </w:numPr>
        <w:ind w:firstLineChars="0"/>
        <w:pPrChange w:id="1141" w:author="zhaofei" w:date="2012-09-12T18:48:00Z">
          <w:pPr>
            <w:pStyle w:val="a3"/>
            <w:numPr>
              <w:numId w:val="8"/>
            </w:numPr>
            <w:ind w:left="846" w:firstLineChars="0" w:hanging="420"/>
          </w:pPr>
        </w:pPrChange>
      </w:pPr>
      <w:ins w:id="1142" w:author="zhaofei" w:date="2012-09-12T18:54:00Z">
        <w:r>
          <w:rPr>
            <w:rFonts w:hint="eastAsia"/>
          </w:rPr>
          <w:t>记录更新日志，相见“记录更新日志”章节。</w:t>
        </w:r>
      </w:ins>
    </w:p>
    <w:p w:rsidR="005C5DE6" w:rsidRDefault="005C5DE6" w:rsidP="000F51FC">
      <w:pPr>
        <w:pStyle w:val="3"/>
        <w:numPr>
          <w:ilvl w:val="2"/>
          <w:numId w:val="36"/>
        </w:numPr>
      </w:pPr>
      <w:r>
        <w:rPr>
          <w:rFonts w:hint="eastAsia"/>
        </w:rPr>
        <w:lastRenderedPageBreak/>
        <w:t>定位日志中获取缺失的</w:t>
      </w:r>
      <w:r>
        <w:rPr>
          <w:rFonts w:hint="eastAsia"/>
        </w:rPr>
        <w:t>BSA</w:t>
      </w:r>
      <w:proofErr w:type="gramStart"/>
      <w:r>
        <w:rPr>
          <w:rFonts w:hint="eastAsia"/>
        </w:rPr>
        <w:t>工参网</w:t>
      </w:r>
      <w:proofErr w:type="gramEnd"/>
      <w:r>
        <w:rPr>
          <w:rFonts w:hint="eastAsia"/>
        </w:rPr>
        <w:t>元</w:t>
      </w:r>
    </w:p>
    <w:p w:rsidR="00F21B0F" w:rsidRPr="00F21B0F" w:rsidRDefault="00F80646" w:rsidP="00F21B0F">
      <w:r>
        <w:object w:dxaOrig="6321" w:dyaOrig="7044">
          <v:shape id="_x0000_i1027" type="#_x0000_t75" style="width:241.5pt;height:268.5pt" o:ole="">
            <v:imagedata r:id="rId15" o:title=""/>
          </v:shape>
          <o:OLEObject Type="Embed" ProgID="Visio.Drawing.11" ShapeID="_x0000_i1027" DrawAspect="Content" ObjectID="_1409581528" r:id="rId16"/>
        </w:object>
      </w:r>
    </w:p>
    <w:p w:rsidR="00153B9A" w:rsidRDefault="006D03D4" w:rsidP="006D03D4">
      <w:r>
        <w:rPr>
          <w:rFonts w:hint="eastAsia"/>
        </w:rPr>
        <w:tab/>
      </w:r>
      <w:r w:rsidR="00153B9A">
        <w:rPr>
          <w:rFonts w:hint="eastAsia"/>
        </w:rPr>
        <w:t>将定位日志中</w:t>
      </w:r>
      <w:r w:rsidR="00153B9A">
        <w:rPr>
          <w:rFonts w:hint="eastAsia"/>
        </w:rPr>
        <w:t>BS</w:t>
      </w:r>
      <w:r w:rsidR="00153B9A">
        <w:rPr>
          <w:rFonts w:hint="eastAsia"/>
        </w:rPr>
        <w:t>查找失败的</w:t>
      </w:r>
      <w:proofErr w:type="gramStart"/>
      <w:r w:rsidR="00153B9A">
        <w:rPr>
          <w:rFonts w:hint="eastAsia"/>
        </w:rPr>
        <w:t>载扇加入</w:t>
      </w:r>
      <w:proofErr w:type="gramEnd"/>
      <w:r w:rsidR="00153B9A">
        <w:rPr>
          <w:rFonts w:hint="eastAsia"/>
        </w:rPr>
        <w:t>到</w:t>
      </w:r>
      <w:r w:rsidR="00153B9A">
        <w:rPr>
          <w:rFonts w:hint="eastAsia"/>
        </w:rPr>
        <w:t>BSA</w:t>
      </w:r>
      <w:r w:rsidR="00153B9A">
        <w:rPr>
          <w:rFonts w:hint="eastAsia"/>
        </w:rPr>
        <w:t>工参数据中：</w:t>
      </w:r>
    </w:p>
    <w:p w:rsidR="00153B9A" w:rsidRPr="00153B9A" w:rsidRDefault="00153B9A" w:rsidP="000F51FC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获取数据：</w:t>
      </w:r>
    </w:p>
    <w:p w:rsidR="00153B9A" w:rsidRDefault="00153B9A" w:rsidP="006D03D4">
      <w:r>
        <w:rPr>
          <w:rFonts w:hint="eastAsia"/>
        </w:rPr>
        <w:tab/>
      </w:r>
      <w:r w:rsidR="007414DC">
        <w:rPr>
          <w:rFonts w:hint="eastAsia"/>
        </w:rPr>
        <w:t>此处数据为定位日志</w:t>
      </w:r>
      <w:r w:rsidR="007414DC">
        <w:rPr>
          <w:rFonts w:hint="eastAsia"/>
        </w:rPr>
        <w:t>fix</w:t>
      </w:r>
      <w:r w:rsidR="007414DC">
        <w:rPr>
          <w:rFonts w:hint="eastAsia"/>
        </w:rPr>
        <w:t>文件中</w:t>
      </w:r>
      <w:r w:rsidR="007414DC">
        <w:rPr>
          <w:rFonts w:hint="eastAsia"/>
        </w:rPr>
        <w:t>Found 0 match</w:t>
      </w:r>
      <w:r w:rsidR="007414DC">
        <w:rPr>
          <w:rFonts w:hint="eastAsia"/>
        </w:rPr>
        <w:t>对应</w:t>
      </w:r>
      <w:proofErr w:type="gramStart"/>
      <w:r w:rsidR="007414DC">
        <w:rPr>
          <w:rFonts w:hint="eastAsia"/>
        </w:rPr>
        <w:t>的载扇数据</w:t>
      </w:r>
      <w:proofErr w:type="gramEnd"/>
      <w:r w:rsidR="007414DC">
        <w:rPr>
          <w:rFonts w:hint="eastAsia"/>
        </w:rPr>
        <w:t>。具体为定位日志</w:t>
      </w:r>
      <w:r w:rsidR="00BF1096">
        <w:rPr>
          <w:rFonts w:hint="eastAsia"/>
        </w:rPr>
        <w:t>采集</w:t>
      </w:r>
      <w:r w:rsidR="007414DC">
        <w:rPr>
          <w:rFonts w:hint="eastAsia"/>
        </w:rPr>
        <w:t>主表中</w:t>
      </w:r>
      <w:r w:rsidR="007414DC" w:rsidRPr="00A46F2A">
        <w:rPr>
          <w:rFonts w:hint="eastAsia"/>
        </w:rPr>
        <w:t>Serving BS Found Matches</w:t>
      </w:r>
      <w:r w:rsidR="007414DC" w:rsidRPr="00A46F2A">
        <w:rPr>
          <w:rFonts w:hint="eastAsia"/>
        </w:rPr>
        <w:t>字段为</w:t>
      </w:r>
      <w:r w:rsidR="007414DC" w:rsidRPr="00A46F2A">
        <w:rPr>
          <w:rFonts w:hint="eastAsia"/>
        </w:rPr>
        <w:t>0</w:t>
      </w:r>
      <w:r w:rsidR="007414DC" w:rsidRPr="00A46F2A">
        <w:rPr>
          <w:rFonts w:hint="eastAsia"/>
        </w:rPr>
        <w:t>时对应记录的网元</w:t>
      </w:r>
      <w:r>
        <w:rPr>
          <w:rFonts w:hint="eastAsia"/>
        </w:rPr>
        <w:t>。</w:t>
      </w:r>
    </w:p>
    <w:p w:rsidR="00153B9A" w:rsidRPr="00153B9A" w:rsidRDefault="00153B9A" w:rsidP="006D03D4">
      <w:r>
        <w:rPr>
          <w:rFonts w:hint="eastAsia"/>
        </w:rPr>
        <w:tab/>
      </w:r>
      <w:r w:rsidR="00E5028A">
        <w:rPr>
          <w:rFonts w:hint="eastAsia"/>
        </w:rPr>
        <w:tab/>
      </w:r>
      <w:r>
        <w:rPr>
          <w:rFonts w:hint="eastAsia"/>
        </w:rPr>
        <w:t>网元标识：</w:t>
      </w:r>
    </w:p>
    <w:p w:rsidR="00153B9A" w:rsidRDefault="00E5028A" w:rsidP="006D03D4">
      <w:r>
        <w:rPr>
          <w:rFonts w:hint="eastAsia"/>
        </w:rPr>
        <w:tab/>
      </w:r>
      <w:r w:rsidR="00BF1096" w:rsidRPr="00A46F2A">
        <w:rPr>
          <w:rFonts w:hint="eastAsia"/>
        </w:rPr>
        <w:t>（</w:t>
      </w:r>
      <w:r w:rsidR="00BF1096" w:rsidRPr="00A46F2A">
        <w:rPr>
          <w:rFonts w:hint="eastAsia"/>
        </w:rPr>
        <w:t>PILOT_PHASE_DATA SID</w:t>
      </w:r>
      <w:r w:rsidR="00BF1096" w:rsidRPr="00A46F2A">
        <w:rPr>
          <w:rFonts w:hint="eastAsia"/>
        </w:rPr>
        <w:t>，</w:t>
      </w:r>
      <w:r w:rsidR="00BF1096" w:rsidRPr="00A46F2A">
        <w:rPr>
          <w:rFonts w:hint="eastAsia"/>
        </w:rPr>
        <w:t>PILOT_PHASE_DATA NID</w:t>
      </w:r>
      <w:r w:rsidR="00BF1096" w:rsidRPr="00A46F2A">
        <w:rPr>
          <w:rFonts w:hint="eastAsia"/>
        </w:rPr>
        <w:t>，</w:t>
      </w:r>
      <w:r w:rsidR="00BF1096" w:rsidRPr="00A46F2A">
        <w:rPr>
          <w:rFonts w:hint="eastAsia"/>
        </w:rPr>
        <w:t>PILOT_PHASE_DATA SRV_BS</w:t>
      </w:r>
      <w:r w:rsidR="00BF1096" w:rsidRPr="00A46F2A">
        <w:rPr>
          <w:rFonts w:hint="eastAsia"/>
        </w:rPr>
        <w:t>，</w:t>
      </w:r>
      <w:r w:rsidR="00BF1096" w:rsidRPr="00A46F2A">
        <w:rPr>
          <w:rFonts w:hint="eastAsia"/>
        </w:rPr>
        <w:t>PILOT_PHASE_DATA BAND/FREQ</w:t>
      </w:r>
      <w:r w:rsidR="00BF1096" w:rsidRPr="00A46F2A">
        <w:rPr>
          <w:rFonts w:hint="eastAsia"/>
        </w:rPr>
        <w:t>）</w:t>
      </w:r>
      <w:r w:rsidR="007414DC" w:rsidRPr="00A46F2A">
        <w:rPr>
          <w:rFonts w:hint="eastAsia"/>
        </w:rPr>
        <w:t>。</w:t>
      </w:r>
    </w:p>
    <w:p w:rsidR="006D03D4" w:rsidRDefault="00153B9A" w:rsidP="006D03D4">
      <w:pPr>
        <w:rPr>
          <w:rFonts w:ascii="宋体" w:hAnsi="宋体" w:cs="宋体"/>
          <w:color w:val="000000"/>
          <w:kern w:val="0"/>
          <w:sz w:val="22"/>
        </w:rPr>
      </w:pPr>
      <w:r>
        <w:rPr>
          <w:rFonts w:hint="eastAsia"/>
        </w:rPr>
        <w:tab/>
      </w:r>
      <w:r w:rsidR="00BF1096" w:rsidRPr="00A46F2A">
        <w:rPr>
          <w:rFonts w:hint="eastAsia"/>
        </w:rPr>
        <w:t>这四个字段分别为缺失</w:t>
      </w:r>
      <w:r>
        <w:rPr>
          <w:rFonts w:hint="eastAsia"/>
        </w:rPr>
        <w:t>BS</w:t>
      </w:r>
      <w:r w:rsidR="00BF1096" w:rsidRPr="00A46F2A">
        <w:rPr>
          <w:rFonts w:hint="eastAsia"/>
        </w:rPr>
        <w:t>网元的</w:t>
      </w:r>
      <w:r w:rsidR="00BF1096" w:rsidRPr="00A46F2A">
        <w:rPr>
          <w:rFonts w:hint="eastAsia"/>
        </w:rPr>
        <w:t>SID</w:t>
      </w:r>
      <w:r w:rsidR="00BF1096" w:rsidRPr="00A46F2A">
        <w:rPr>
          <w:rFonts w:hint="eastAsia"/>
        </w:rPr>
        <w:t>，</w:t>
      </w:r>
      <w:r w:rsidR="00BF1096" w:rsidRPr="00A46F2A">
        <w:rPr>
          <w:rFonts w:hint="eastAsia"/>
        </w:rPr>
        <w:t>NID</w:t>
      </w:r>
      <w:r w:rsidR="00BF1096" w:rsidRPr="00A46F2A">
        <w:rPr>
          <w:rFonts w:hint="eastAsia"/>
        </w:rPr>
        <w:t>，</w:t>
      </w:r>
      <w:del w:id="1143" w:author="zhaofei" w:date="2012-09-19T16:00:00Z">
        <w:r w:rsidR="00BF1096" w:rsidRPr="00A46F2A" w:rsidDel="00F16046">
          <w:rPr>
            <w:rFonts w:hint="eastAsia"/>
          </w:rPr>
          <w:delText>CI</w:delText>
        </w:r>
      </w:del>
      <w:ins w:id="1144" w:author="zhaofei" w:date="2012-09-19T16:00:00Z">
        <w:r w:rsidR="00F16046">
          <w:rPr>
            <w:rFonts w:hint="eastAsia"/>
          </w:rPr>
          <w:t>BASE_ID</w:t>
        </w:r>
      </w:ins>
      <w:r w:rsidR="00BF1096" w:rsidRPr="00A46F2A">
        <w:rPr>
          <w:rFonts w:hint="eastAsia"/>
        </w:rPr>
        <w:t>和频点</w:t>
      </w:r>
      <w:r w:rsidR="00BF1096" w:rsidRPr="00A46F2A">
        <w:rPr>
          <w:rFonts w:hint="eastAsia"/>
        </w:rPr>
        <w:t>CDMA_FREQ</w:t>
      </w:r>
      <w:r>
        <w:rPr>
          <w:rFonts w:hint="eastAsia"/>
        </w:rPr>
        <w:t>。</w:t>
      </w:r>
      <w:r w:rsidR="00BF1096" w:rsidRPr="00A46F2A">
        <w:rPr>
          <w:rFonts w:hint="eastAsia"/>
        </w:rPr>
        <w:t>其中</w:t>
      </w:r>
      <w:del w:id="1145" w:author="zhaofei" w:date="2012-09-19T16:00:00Z">
        <w:r w:rsidR="00BF1096" w:rsidRPr="00A46F2A" w:rsidDel="00F16046">
          <w:rPr>
            <w:rFonts w:hint="eastAsia"/>
          </w:rPr>
          <w:delText>CI</w:delText>
        </w:r>
      </w:del>
      <w:ins w:id="1146" w:author="zhaofei" w:date="2012-09-19T16:00:00Z">
        <w:r w:rsidR="00F16046">
          <w:rPr>
            <w:rFonts w:hint="eastAsia"/>
          </w:rPr>
          <w:t>BASE_ID</w:t>
        </w:r>
      </w:ins>
      <w:r w:rsidR="00BF1096" w:rsidRPr="00A46F2A">
        <w:rPr>
          <w:rFonts w:hint="eastAsia"/>
        </w:rPr>
        <w:t>和</w:t>
      </w:r>
      <w:r w:rsidR="00BF1096" w:rsidRPr="00A46F2A">
        <w:rPr>
          <w:rFonts w:hint="eastAsia"/>
        </w:rPr>
        <w:t>CDMA_FREQ</w:t>
      </w:r>
      <w:r w:rsidR="00BF1096" w:rsidRPr="00A46F2A">
        <w:rPr>
          <w:rFonts w:hint="eastAsia"/>
        </w:rPr>
        <w:t>原始为</w:t>
      </w:r>
      <w:r w:rsidR="00BF1096" w:rsidRPr="00A46F2A">
        <w:rPr>
          <w:rFonts w:hint="eastAsia"/>
        </w:rPr>
        <w:t>16</w:t>
      </w:r>
      <w:r w:rsidR="00BF1096" w:rsidRPr="00A46F2A">
        <w:rPr>
          <w:rFonts w:hint="eastAsia"/>
        </w:rPr>
        <w:t>进制数，需要分别转换为</w:t>
      </w:r>
      <w:r w:rsidR="00BF1096" w:rsidRPr="00A46F2A">
        <w:rPr>
          <w:rFonts w:hint="eastAsia"/>
        </w:rPr>
        <w:t>10</w:t>
      </w:r>
      <w:r w:rsidR="00BF1096" w:rsidRPr="00A46F2A">
        <w:rPr>
          <w:rFonts w:hint="eastAsia"/>
        </w:rPr>
        <w:t>进制</w:t>
      </w:r>
      <w:r>
        <w:rPr>
          <w:rFonts w:hint="eastAsia"/>
        </w:rPr>
        <w:t>，</w:t>
      </w:r>
      <w:r w:rsidR="00BF1096" w:rsidRPr="00A46F2A">
        <w:rPr>
          <w:rFonts w:hint="eastAsia"/>
        </w:rPr>
        <w:t>然后按</w:t>
      </w:r>
      <w:r w:rsidR="00BF1096" w:rsidRPr="00A46F2A">
        <w:rPr>
          <w:rFonts w:hint="eastAsia"/>
        </w:rPr>
        <w:t>65536*CDMA_FREQ+</w:t>
      </w:r>
      <w:del w:id="1147" w:author="zhaofei" w:date="2012-09-19T16:00:00Z">
        <w:r w:rsidR="00BF1096" w:rsidRPr="00A46F2A" w:rsidDel="00F16046">
          <w:rPr>
            <w:rFonts w:hint="eastAsia"/>
          </w:rPr>
          <w:delText>CI</w:delText>
        </w:r>
      </w:del>
      <w:ins w:id="1148" w:author="zhaofei" w:date="2012-09-19T16:00:00Z">
        <w:r w:rsidR="00F16046">
          <w:rPr>
            <w:rFonts w:hint="eastAsia"/>
          </w:rPr>
          <w:t>BASE_ID</w:t>
        </w:r>
      </w:ins>
      <w:commentRangeStart w:id="1149"/>
      <w:r w:rsidR="00BF1096" w:rsidRPr="00A46F2A">
        <w:rPr>
          <w:rFonts w:hint="eastAsia"/>
        </w:rPr>
        <w:t>的</w:t>
      </w:r>
      <w:commentRangeEnd w:id="1149"/>
      <w:r w:rsidR="003B3CB0">
        <w:rPr>
          <w:rStyle w:val="a7"/>
        </w:rPr>
        <w:commentReference w:id="1149"/>
      </w:r>
      <w:r w:rsidR="00BF1096" w:rsidRPr="00A46F2A">
        <w:rPr>
          <w:rFonts w:hint="eastAsia"/>
        </w:rPr>
        <w:t>公式计算出</w:t>
      </w:r>
      <w:r w:rsidR="00BF1096" w:rsidRPr="00A46F2A">
        <w:rPr>
          <w:rFonts w:hint="eastAsia"/>
        </w:rPr>
        <w:t>Extend BID</w:t>
      </w:r>
      <w:r w:rsidR="00BF1096" w:rsidRPr="00A46F2A">
        <w:rPr>
          <w:rFonts w:hint="eastAsia"/>
        </w:rPr>
        <w:t>。</w:t>
      </w:r>
    </w:p>
    <w:p w:rsidR="00BF1096" w:rsidRDefault="00BF1096" w:rsidP="006D03D4">
      <w:r>
        <w:rPr>
          <w:noProof/>
        </w:rPr>
        <w:drawing>
          <wp:inline distT="0" distB="0" distL="0" distR="0">
            <wp:extent cx="5274310" cy="1275235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C6" w:rsidRDefault="00CD28C6" w:rsidP="000F51FC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将该网</w:t>
      </w:r>
      <w:proofErr w:type="gramStart"/>
      <w:r>
        <w:rPr>
          <w:rFonts w:hint="eastAsia"/>
        </w:rPr>
        <w:t>元加入</w:t>
      </w:r>
      <w:r>
        <w:rPr>
          <w:rFonts w:hint="eastAsia"/>
        </w:rPr>
        <w:t>BSA</w:t>
      </w:r>
      <w:r>
        <w:rPr>
          <w:rFonts w:hint="eastAsia"/>
        </w:rPr>
        <w:t>工参</w:t>
      </w:r>
      <w:proofErr w:type="gramEnd"/>
      <w:r>
        <w:rPr>
          <w:rFonts w:hint="eastAsia"/>
        </w:rPr>
        <w:t>表中</w:t>
      </w:r>
    </w:p>
    <w:p w:rsidR="00F27365" w:rsidRDefault="00CD28C6" w:rsidP="006D03D4">
      <w:r>
        <w:rPr>
          <w:rFonts w:hint="eastAsia"/>
        </w:rPr>
        <w:tab/>
      </w:r>
      <w:proofErr w:type="gramStart"/>
      <w:r w:rsidR="008505DF">
        <w:rPr>
          <w:rFonts w:hint="eastAsia"/>
        </w:rPr>
        <w:t>需判断</w:t>
      </w:r>
      <w:proofErr w:type="gramEnd"/>
      <w:r w:rsidR="008505DF">
        <w:rPr>
          <w:rFonts w:hint="eastAsia"/>
        </w:rPr>
        <w:t>上述得到的网元是否已通过“主设备</w:t>
      </w:r>
      <w:r w:rsidR="008505DF">
        <w:rPr>
          <w:rFonts w:hint="eastAsia"/>
        </w:rPr>
        <w:t>1X</w:t>
      </w:r>
      <w:r w:rsidR="008505DF">
        <w:rPr>
          <w:rFonts w:hint="eastAsia"/>
        </w:rPr>
        <w:t>参数配置数据”中的步骤获取，即已从参数配置中获取了</w:t>
      </w:r>
      <w:proofErr w:type="gramStart"/>
      <w:r w:rsidR="008505DF">
        <w:rPr>
          <w:rFonts w:hint="eastAsia"/>
        </w:rPr>
        <w:t>待增加</w:t>
      </w:r>
      <w:proofErr w:type="gramEnd"/>
      <w:r w:rsidR="008505DF">
        <w:rPr>
          <w:rFonts w:hint="eastAsia"/>
        </w:rPr>
        <w:t>到</w:t>
      </w:r>
      <w:r w:rsidR="008505DF">
        <w:rPr>
          <w:rFonts w:hint="eastAsia"/>
        </w:rPr>
        <w:t>BSA</w:t>
      </w:r>
      <w:proofErr w:type="gramStart"/>
      <w:r w:rsidR="008505DF">
        <w:rPr>
          <w:rFonts w:hint="eastAsia"/>
        </w:rPr>
        <w:t>工参表中</w:t>
      </w:r>
      <w:proofErr w:type="gramEnd"/>
      <w:r w:rsidR="008505DF">
        <w:rPr>
          <w:rFonts w:hint="eastAsia"/>
        </w:rPr>
        <w:t>的</w:t>
      </w:r>
      <w:proofErr w:type="gramStart"/>
      <w:r w:rsidR="008505DF">
        <w:rPr>
          <w:rFonts w:hint="eastAsia"/>
        </w:rPr>
        <w:t>的载扇</w:t>
      </w:r>
      <w:proofErr w:type="gramEnd"/>
      <w:r w:rsidR="008505DF">
        <w:rPr>
          <w:rFonts w:hint="eastAsia"/>
        </w:rPr>
        <w:t>数据。如果已从参数配置中获取了此网元，则此网元不用再添加，但需</w:t>
      </w:r>
      <w:proofErr w:type="gramStart"/>
      <w:r w:rsidR="008505DF">
        <w:rPr>
          <w:rFonts w:hint="eastAsia"/>
        </w:rPr>
        <w:t>对此网</w:t>
      </w:r>
      <w:proofErr w:type="gramEnd"/>
      <w:r w:rsidR="008505DF">
        <w:rPr>
          <w:rFonts w:hint="eastAsia"/>
        </w:rPr>
        <w:t>元进行标注，表示此网元已在定位日志中</w:t>
      </w:r>
      <w:proofErr w:type="gramStart"/>
      <w:r w:rsidR="008505DF">
        <w:rPr>
          <w:rFonts w:hint="eastAsia"/>
        </w:rPr>
        <w:t>提示过未找到</w:t>
      </w:r>
      <w:proofErr w:type="gramEnd"/>
      <w:r w:rsidR="008505DF">
        <w:rPr>
          <w:rFonts w:hint="eastAsia"/>
        </w:rPr>
        <w:t>工参；如果参数配置和</w:t>
      </w:r>
      <w:r w:rsidR="008505DF">
        <w:rPr>
          <w:rFonts w:hint="eastAsia"/>
        </w:rPr>
        <w:t>BSA</w:t>
      </w:r>
      <w:proofErr w:type="gramStart"/>
      <w:r w:rsidR="008505DF">
        <w:rPr>
          <w:rFonts w:hint="eastAsia"/>
        </w:rPr>
        <w:t>工参表中</w:t>
      </w:r>
      <w:proofErr w:type="gramEnd"/>
      <w:r w:rsidR="008505DF">
        <w:rPr>
          <w:rFonts w:hint="eastAsia"/>
        </w:rPr>
        <w:t>均无，则需将此</w:t>
      </w:r>
      <w:proofErr w:type="gramStart"/>
      <w:r w:rsidR="008505DF">
        <w:rPr>
          <w:rFonts w:hint="eastAsia"/>
        </w:rPr>
        <w:t>网元需增加</w:t>
      </w:r>
      <w:proofErr w:type="gramEnd"/>
      <w:r w:rsidR="008505DF">
        <w:rPr>
          <w:rFonts w:hint="eastAsia"/>
        </w:rPr>
        <w:t>到</w:t>
      </w:r>
      <w:r w:rsidR="008505DF">
        <w:rPr>
          <w:rFonts w:hint="eastAsia"/>
        </w:rPr>
        <w:t>BSA</w:t>
      </w:r>
      <w:proofErr w:type="gramStart"/>
      <w:r w:rsidR="008505DF">
        <w:rPr>
          <w:rFonts w:hint="eastAsia"/>
        </w:rPr>
        <w:t>工参表中</w:t>
      </w:r>
      <w:proofErr w:type="gramEnd"/>
      <w:r w:rsidR="008505DF">
        <w:rPr>
          <w:rFonts w:hint="eastAsia"/>
        </w:rPr>
        <w:t>。</w:t>
      </w:r>
      <w:r w:rsidR="00F27365">
        <w:rPr>
          <w:rFonts w:hint="eastAsia"/>
        </w:rPr>
        <w:t>定位日志中可得到如下字段：</w:t>
      </w:r>
    </w:p>
    <w:tbl>
      <w:tblPr>
        <w:tblW w:w="8020" w:type="dxa"/>
        <w:tblInd w:w="93" w:type="dxa"/>
        <w:tblLook w:val="04A0" w:firstRow="1" w:lastRow="0" w:firstColumn="1" w:lastColumn="0" w:noHBand="0" w:noVBand="1"/>
      </w:tblPr>
      <w:tblGrid>
        <w:gridCol w:w="1420"/>
        <w:gridCol w:w="1540"/>
        <w:gridCol w:w="5060"/>
      </w:tblGrid>
      <w:tr w:rsidR="004F5116" w:rsidRPr="004F5116" w:rsidTr="004F5116">
        <w:trPr>
          <w:trHeight w:val="420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lastRenderedPageBreak/>
              <w:t>Pilot Sector Name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导频扇区名</w:t>
            </w:r>
          </w:p>
        </w:tc>
        <w:tc>
          <w:tcPr>
            <w:tcW w:w="5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此字段命名为[SID]-[NID]-[Extend BID]-[T-PN]</w:t>
            </w:r>
          </w:p>
        </w:tc>
      </w:tr>
      <w:tr w:rsidR="004F5116" w:rsidRPr="004F5116" w:rsidTr="004F5116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SID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SID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PILOT_PHASE_DATA SID</w:t>
            </w:r>
          </w:p>
        </w:tc>
      </w:tr>
      <w:tr w:rsidR="004F5116" w:rsidRPr="004F5116" w:rsidTr="004F5116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NID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NID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PILOT_PHASE_DATA NID</w:t>
            </w:r>
          </w:p>
        </w:tc>
      </w:tr>
      <w:tr w:rsidR="004F5116" w:rsidRPr="004F5116" w:rsidTr="004F5116">
        <w:trPr>
          <w:trHeight w:val="63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Extend BID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扩展基站</w:t>
            </w:r>
            <w:r w:rsidRPr="004F511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ID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通过PILOT_PHASE_DATA SRV_BS（16进制，转换为十进制后记为</w:t>
            </w:r>
            <w:del w:id="1150" w:author="zhaofei" w:date="2012-09-19T16:00:00Z">
              <w:r w:rsidRPr="004F5116" w:rsidDel="00F16046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CI</w:delText>
              </w:r>
            </w:del>
            <w:ins w:id="1151" w:author="zhaofei" w:date="2012-09-19T16:00:00Z">
              <w:r w:rsidR="00F16046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BASE_ID</w:t>
              </w:r>
            </w:ins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）和PILOT_PHASE_DATA BAND/FREQ（16进制，转换为十进制后为CDMA_FREQ）计算。公式为CDMA_FREQ*65536+</w:t>
            </w:r>
            <w:del w:id="1152" w:author="zhaofei" w:date="2012-09-19T16:00:00Z">
              <w:r w:rsidRPr="004F5116" w:rsidDel="00F16046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CI</w:delText>
              </w:r>
            </w:del>
            <w:ins w:id="1153" w:author="zhaofei" w:date="2012-09-19T16:00:00Z">
              <w:r w:rsidR="00F16046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BASE_ID</w:t>
              </w:r>
            </w:ins>
          </w:p>
        </w:tc>
      </w:tr>
      <w:tr w:rsidR="004F5116" w:rsidRPr="004F5116" w:rsidTr="004F5116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T-PN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发射</w:t>
            </w:r>
            <w:r w:rsidRPr="004F5116">
              <w:rPr>
                <w:rFonts w:ascii="Calibri" w:eastAsia="宋体" w:hAnsi="Calibri" w:cs="Calibri"/>
                <w:color w:val="000000"/>
                <w:kern w:val="0"/>
                <w:sz w:val="16"/>
                <w:szCs w:val="16"/>
              </w:rPr>
              <w:t>PN</w:t>
            </w: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码</w:t>
            </w:r>
          </w:p>
        </w:tc>
        <w:tc>
          <w:tcPr>
            <w:tcW w:w="5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F5116" w:rsidRPr="004F5116" w:rsidRDefault="004F5116" w:rsidP="004F511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F5116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PILOT_PHASE_DATA REF_PN</w:t>
            </w:r>
          </w:p>
        </w:tc>
      </w:tr>
    </w:tbl>
    <w:p w:rsidR="00F27365" w:rsidRPr="004F5116" w:rsidRDefault="00CD28C6" w:rsidP="000F51FC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从台账中</w:t>
      </w:r>
      <w:proofErr w:type="gramStart"/>
      <w:r>
        <w:rPr>
          <w:rFonts w:hint="eastAsia"/>
        </w:rPr>
        <w:t>获取工参字段</w:t>
      </w:r>
      <w:proofErr w:type="gramEnd"/>
      <w:r>
        <w:rPr>
          <w:rFonts w:hint="eastAsia"/>
        </w:rPr>
        <w:t>数据</w:t>
      </w:r>
    </w:p>
    <w:p w:rsidR="00BF1096" w:rsidRDefault="00BF1096" w:rsidP="006D03D4">
      <w:r>
        <w:rPr>
          <w:rFonts w:hint="eastAsia"/>
        </w:rPr>
        <w:tab/>
      </w:r>
      <w:r w:rsidR="00D15033">
        <w:rPr>
          <w:rFonts w:hint="eastAsia"/>
        </w:rPr>
        <w:t>此处得到缺失</w:t>
      </w:r>
      <w:r w:rsidR="00D15033">
        <w:rPr>
          <w:rFonts w:hint="eastAsia"/>
        </w:rPr>
        <w:t>BSA</w:t>
      </w:r>
      <w:proofErr w:type="gramStart"/>
      <w:r w:rsidR="00D15033">
        <w:rPr>
          <w:rFonts w:hint="eastAsia"/>
        </w:rPr>
        <w:t>工参信息</w:t>
      </w:r>
      <w:proofErr w:type="gramEnd"/>
      <w:r w:rsidR="00D15033">
        <w:rPr>
          <w:rFonts w:hint="eastAsia"/>
        </w:rPr>
        <w:t>的网元，然后需根据台账中的</w:t>
      </w:r>
      <w:proofErr w:type="gramStart"/>
      <w:r w:rsidR="00D15033">
        <w:rPr>
          <w:rFonts w:hint="eastAsia"/>
        </w:rPr>
        <w:t>小区台</w:t>
      </w:r>
      <w:proofErr w:type="gramEnd"/>
      <w:r w:rsidR="00D15033">
        <w:rPr>
          <w:rFonts w:hint="eastAsia"/>
        </w:rPr>
        <w:t>账和</w:t>
      </w:r>
      <w:r w:rsidR="00D72A24">
        <w:rPr>
          <w:rFonts w:hint="eastAsia"/>
        </w:rPr>
        <w:t>特殊覆盖小区</w:t>
      </w:r>
      <w:r w:rsidR="00D15033">
        <w:rPr>
          <w:rFonts w:hint="eastAsia"/>
        </w:rPr>
        <w:t>BSA</w:t>
      </w:r>
      <w:proofErr w:type="gramStart"/>
      <w:r w:rsidR="00D15033">
        <w:rPr>
          <w:rFonts w:hint="eastAsia"/>
        </w:rPr>
        <w:t>工参更新</w:t>
      </w:r>
      <w:proofErr w:type="gramEnd"/>
      <w:r w:rsidR="00D15033">
        <w:rPr>
          <w:rFonts w:hint="eastAsia"/>
        </w:rPr>
        <w:t>除五项推导外的</w:t>
      </w:r>
      <w:proofErr w:type="gramStart"/>
      <w:r w:rsidR="00D15033">
        <w:rPr>
          <w:rFonts w:hint="eastAsia"/>
        </w:rPr>
        <w:t>其他工参字段</w:t>
      </w:r>
      <w:proofErr w:type="gramEnd"/>
      <w:r w:rsidR="00A53E86">
        <w:rPr>
          <w:rFonts w:hint="eastAsia"/>
        </w:rPr>
        <w:t>。</w:t>
      </w:r>
      <w:r w:rsidR="00F27365">
        <w:rPr>
          <w:rFonts w:hint="eastAsia"/>
        </w:rPr>
        <w:t>更新方法同“主设备</w:t>
      </w:r>
      <w:r w:rsidR="00F27365">
        <w:rPr>
          <w:rFonts w:hint="eastAsia"/>
        </w:rPr>
        <w:t>1X</w:t>
      </w:r>
      <w:r w:rsidR="00F27365">
        <w:rPr>
          <w:rFonts w:hint="eastAsia"/>
        </w:rPr>
        <w:t>参数配置数据”中“</w:t>
      </w:r>
      <w:r w:rsidR="00F27365">
        <w:rPr>
          <w:rFonts w:hint="eastAsia"/>
        </w:rPr>
        <w:t>2</w:t>
      </w:r>
      <w:r w:rsidR="00F27365">
        <w:rPr>
          <w:rFonts w:hint="eastAsia"/>
        </w:rPr>
        <w:t>）从台账更新除可五项推导的其它字段”。</w:t>
      </w:r>
    </w:p>
    <w:p w:rsidR="004F5116" w:rsidRDefault="004F5116" w:rsidP="006D03D4">
      <w:r>
        <w:rPr>
          <w:rFonts w:hint="eastAsia"/>
        </w:rPr>
        <w:tab/>
      </w:r>
      <w:r>
        <w:rPr>
          <w:rFonts w:hint="eastAsia"/>
        </w:rPr>
        <w:t>经过上述维护后，这些网元</w:t>
      </w:r>
      <w:r>
        <w:rPr>
          <w:rFonts w:hint="eastAsia"/>
        </w:rPr>
        <w:t>BSA</w:t>
      </w:r>
      <w:proofErr w:type="gramStart"/>
      <w:r>
        <w:rPr>
          <w:rFonts w:hint="eastAsia"/>
        </w:rPr>
        <w:t>工参数据</w:t>
      </w:r>
      <w:proofErr w:type="gramEnd"/>
      <w:r>
        <w:rPr>
          <w:rFonts w:hint="eastAsia"/>
        </w:rPr>
        <w:t>字段中还有为空的网元将被在客户端上提示用户维护。</w:t>
      </w:r>
    </w:p>
    <w:p w:rsidR="008E59D4" w:rsidRPr="006D03D4" w:rsidRDefault="008E59D4" w:rsidP="000F51FC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记录更新日志，相见“记录更新日志”章节。</w:t>
      </w:r>
    </w:p>
    <w:p w:rsidR="001A5EE1" w:rsidRDefault="00E84FEF" w:rsidP="000F51FC">
      <w:pPr>
        <w:pStyle w:val="3"/>
        <w:numPr>
          <w:ilvl w:val="2"/>
          <w:numId w:val="36"/>
        </w:numPr>
        <w:rPr>
          <w:ins w:id="1154" w:author="zhaofei" w:date="2012-09-12T14:30:00Z"/>
        </w:rPr>
      </w:pPr>
      <w:r>
        <w:rPr>
          <w:rFonts w:hint="eastAsia"/>
        </w:rPr>
        <w:t>台</w:t>
      </w:r>
      <w:proofErr w:type="gramStart"/>
      <w:r>
        <w:rPr>
          <w:rFonts w:hint="eastAsia"/>
        </w:rPr>
        <w:t>账数据</w:t>
      </w:r>
      <w:proofErr w:type="gramEnd"/>
      <w:r>
        <w:rPr>
          <w:rFonts w:hint="eastAsia"/>
        </w:rPr>
        <w:t>维护</w:t>
      </w:r>
    </w:p>
    <w:p w:rsidR="00EE4691" w:rsidRDefault="009A4612">
      <w:pPr>
        <w:rPr>
          <w:ins w:id="1155" w:author="zhaofei" w:date="2012-09-12T14:32:00Z"/>
          <w:rFonts w:asciiTheme="minorEastAsia" w:hAnsiTheme="minorEastAsia"/>
          <w:szCs w:val="21"/>
          <w:rPrChange w:id="1156" w:author="zhaofei" w:date="2012-09-12T14:53:00Z">
            <w:rPr>
              <w:ins w:id="1157" w:author="zhaofei" w:date="2012-09-12T14:32:00Z"/>
            </w:rPr>
          </w:rPrChange>
        </w:rPr>
        <w:pPrChange w:id="1158" w:author="zhaofei" w:date="2012-09-12T14:30:00Z">
          <w:pPr>
            <w:pStyle w:val="3"/>
            <w:numPr>
              <w:ilvl w:val="2"/>
              <w:numId w:val="36"/>
            </w:numPr>
            <w:ind w:left="709" w:hanging="709"/>
          </w:pPr>
        </w:pPrChange>
      </w:pPr>
      <w:ins w:id="1159" w:author="zhaofei" w:date="2012-09-12T14:30:00Z">
        <w:r w:rsidRPr="009A4612">
          <w:rPr>
            <w:rFonts w:asciiTheme="minorEastAsia" w:hAnsiTheme="minorEastAsia" w:hint="eastAsia"/>
            <w:szCs w:val="21"/>
            <w:rPrChange w:id="1160" w:author="zhaofei" w:date="2012-09-12T14:53:00Z">
              <w:rPr>
                <w:rFonts w:hint="eastAsia"/>
              </w:rPr>
            </w:rPrChange>
          </w:rPr>
          <w:t>台帐数据维护涉及到</w:t>
        </w:r>
        <w:proofErr w:type="gramStart"/>
        <w:r w:rsidRPr="009A4612">
          <w:rPr>
            <w:rFonts w:asciiTheme="minorEastAsia" w:hAnsiTheme="minorEastAsia" w:hint="eastAsia"/>
            <w:szCs w:val="21"/>
            <w:rPrChange w:id="1161" w:author="zhaofei" w:date="2012-09-12T14:53:00Z">
              <w:rPr>
                <w:rFonts w:hint="eastAsia"/>
              </w:rPr>
            </w:rPrChange>
          </w:rPr>
          <w:t>小区台</w:t>
        </w:r>
        <w:proofErr w:type="gramEnd"/>
        <w:r w:rsidRPr="009A4612">
          <w:rPr>
            <w:rFonts w:asciiTheme="minorEastAsia" w:hAnsiTheme="minorEastAsia" w:hint="eastAsia"/>
            <w:szCs w:val="21"/>
            <w:rPrChange w:id="1162" w:author="zhaofei" w:date="2012-09-12T14:53:00Z">
              <w:rPr>
                <w:rFonts w:hint="eastAsia"/>
              </w:rPr>
            </w:rPrChange>
          </w:rPr>
          <w:t>帐、直放站台帐和新增的特殊覆盖</w:t>
        </w:r>
        <w:proofErr w:type="gramStart"/>
        <w:r w:rsidRPr="009A4612">
          <w:rPr>
            <w:rFonts w:asciiTheme="minorEastAsia" w:hAnsiTheme="minorEastAsia" w:hint="eastAsia"/>
            <w:szCs w:val="21"/>
            <w:rPrChange w:id="1163" w:author="zhaofei" w:date="2012-09-12T14:53:00Z">
              <w:rPr>
                <w:rFonts w:hint="eastAsia"/>
              </w:rPr>
            </w:rPrChange>
          </w:rPr>
          <w:t>小区台</w:t>
        </w:r>
        <w:proofErr w:type="gramEnd"/>
        <w:r w:rsidRPr="009A4612">
          <w:rPr>
            <w:rFonts w:asciiTheme="minorEastAsia" w:hAnsiTheme="minorEastAsia" w:hint="eastAsia"/>
            <w:szCs w:val="21"/>
            <w:rPrChange w:id="1164" w:author="zhaofei" w:date="2012-09-12T14:53:00Z">
              <w:rPr>
                <w:rFonts w:hint="eastAsia"/>
              </w:rPr>
            </w:rPrChange>
          </w:rPr>
          <w:t>帐。</w:t>
        </w:r>
      </w:ins>
    </w:p>
    <w:p w:rsidR="00EE4691" w:rsidRDefault="009A4612">
      <w:pPr>
        <w:pStyle w:val="a3"/>
        <w:numPr>
          <w:ilvl w:val="2"/>
          <w:numId w:val="7"/>
        </w:numPr>
        <w:ind w:firstLineChars="0"/>
        <w:rPr>
          <w:ins w:id="1165" w:author="zhaofei" w:date="2012-09-12T14:34:00Z"/>
          <w:rFonts w:asciiTheme="minorEastAsia" w:hAnsiTheme="minorEastAsia"/>
          <w:szCs w:val="21"/>
          <w:rPrChange w:id="1166" w:author="zhaofei" w:date="2012-09-12T14:53:00Z">
            <w:rPr>
              <w:ins w:id="1167" w:author="zhaofei" w:date="2012-09-12T14:34:00Z"/>
            </w:rPr>
          </w:rPrChange>
        </w:rPr>
        <w:pPrChange w:id="1168" w:author="zhaofei" w:date="2012-09-12T14:33:00Z">
          <w:pPr>
            <w:pStyle w:val="3"/>
            <w:numPr>
              <w:ilvl w:val="2"/>
              <w:numId w:val="36"/>
            </w:numPr>
            <w:ind w:left="709" w:hanging="709"/>
          </w:pPr>
        </w:pPrChange>
      </w:pPr>
      <w:proofErr w:type="gramStart"/>
      <w:ins w:id="1169" w:author="zhaofei" w:date="2012-09-12T14:33:00Z">
        <w:r w:rsidRPr="009A4612">
          <w:rPr>
            <w:rFonts w:asciiTheme="minorEastAsia" w:hAnsiTheme="minorEastAsia" w:hint="eastAsia"/>
            <w:szCs w:val="21"/>
            <w:rPrChange w:id="1170" w:author="zhaofei" w:date="2012-09-12T14:53:00Z">
              <w:rPr>
                <w:rFonts w:hint="eastAsia"/>
              </w:rPr>
            </w:rPrChange>
          </w:rPr>
          <w:t>小区台</w:t>
        </w:r>
        <w:proofErr w:type="gramEnd"/>
        <w:r w:rsidRPr="009A4612">
          <w:rPr>
            <w:rFonts w:asciiTheme="minorEastAsia" w:hAnsiTheme="minorEastAsia" w:hint="eastAsia"/>
            <w:szCs w:val="21"/>
            <w:rPrChange w:id="1171" w:author="zhaofei" w:date="2012-09-12T14:53:00Z">
              <w:rPr>
                <w:rFonts w:hint="eastAsia"/>
              </w:rPr>
            </w:rPrChange>
          </w:rPr>
          <w:t>帐和特殊覆盖</w:t>
        </w:r>
        <w:proofErr w:type="gramStart"/>
        <w:r w:rsidRPr="009A4612">
          <w:rPr>
            <w:rFonts w:asciiTheme="minorEastAsia" w:hAnsiTheme="minorEastAsia" w:hint="eastAsia"/>
            <w:szCs w:val="21"/>
            <w:rPrChange w:id="1172" w:author="zhaofei" w:date="2012-09-12T14:53:00Z">
              <w:rPr>
                <w:rFonts w:hint="eastAsia"/>
              </w:rPr>
            </w:rPrChange>
          </w:rPr>
          <w:t>小区台帐</w:t>
        </w:r>
      </w:ins>
      <w:ins w:id="1173" w:author="zhaofei" w:date="2012-09-12T14:34:00Z">
        <w:r w:rsidRPr="009A4612">
          <w:rPr>
            <w:rFonts w:asciiTheme="minorEastAsia" w:hAnsiTheme="minorEastAsia" w:hint="eastAsia"/>
            <w:szCs w:val="21"/>
            <w:rPrChange w:id="1174" w:author="zhaofei" w:date="2012-09-12T14:53:00Z">
              <w:rPr>
                <w:rFonts w:hint="eastAsia"/>
              </w:rPr>
            </w:rPrChange>
          </w:rPr>
          <w:t>提供</w:t>
        </w:r>
      </w:ins>
      <w:proofErr w:type="gramEnd"/>
      <w:ins w:id="1175" w:author="zhaofei" w:date="2012-09-12T14:33:00Z">
        <w:r w:rsidRPr="009A4612">
          <w:rPr>
            <w:rFonts w:asciiTheme="minorEastAsia" w:hAnsiTheme="minorEastAsia" w:hint="eastAsia"/>
            <w:szCs w:val="21"/>
            <w:rPrChange w:id="1176" w:author="zhaofei" w:date="2012-09-12T14:53:00Z">
              <w:rPr>
                <w:rFonts w:hint="eastAsia"/>
              </w:rPr>
            </w:rPrChange>
          </w:rPr>
          <w:t>真实</w:t>
        </w:r>
        <w:proofErr w:type="gramStart"/>
        <w:r w:rsidRPr="009A4612">
          <w:rPr>
            <w:rFonts w:asciiTheme="minorEastAsia" w:hAnsiTheme="minorEastAsia" w:hint="eastAsia"/>
            <w:szCs w:val="21"/>
            <w:rPrChange w:id="1177" w:author="zhaofei" w:date="2012-09-12T14:53:00Z">
              <w:rPr>
                <w:rFonts w:hint="eastAsia"/>
              </w:rPr>
            </w:rPrChange>
          </w:rPr>
          <w:t>的</w:t>
        </w:r>
      </w:ins>
      <w:ins w:id="1178" w:author="zhaofei" w:date="2012-09-12T14:34:00Z">
        <w:r w:rsidRPr="009A4612">
          <w:rPr>
            <w:rFonts w:asciiTheme="minorEastAsia" w:hAnsiTheme="minorEastAsia" w:hint="eastAsia"/>
            <w:szCs w:val="21"/>
            <w:rPrChange w:id="1179" w:author="zhaofei" w:date="2012-09-12T14:53:00Z">
              <w:rPr>
                <w:rFonts w:hint="eastAsia"/>
              </w:rPr>
            </w:rPrChange>
          </w:rPr>
          <w:t>载扇的</w:t>
        </w:r>
        <w:proofErr w:type="gramEnd"/>
        <w:r w:rsidRPr="009A4612">
          <w:rPr>
            <w:rFonts w:asciiTheme="minorEastAsia" w:hAnsiTheme="minorEastAsia" w:hint="eastAsia"/>
            <w:szCs w:val="21"/>
            <w:rPrChange w:id="1180" w:author="zhaofei" w:date="2012-09-12T14:53:00Z">
              <w:rPr>
                <w:rFonts w:hint="eastAsia"/>
              </w:rPr>
            </w:rPrChange>
          </w:rPr>
          <w:t>所需</w:t>
        </w:r>
        <w:proofErr w:type="gramStart"/>
        <w:r w:rsidRPr="009A4612">
          <w:rPr>
            <w:rFonts w:asciiTheme="minorEastAsia" w:hAnsiTheme="minorEastAsia" w:hint="eastAsia"/>
            <w:szCs w:val="21"/>
            <w:rPrChange w:id="1181" w:author="zhaofei" w:date="2012-09-12T14:53:00Z">
              <w:rPr>
                <w:rFonts w:hint="eastAsia"/>
              </w:rPr>
            </w:rPrChange>
          </w:rPr>
          <w:t>的工参信息</w:t>
        </w:r>
        <w:proofErr w:type="gramEnd"/>
        <w:r w:rsidRPr="009A4612">
          <w:rPr>
            <w:rFonts w:asciiTheme="minorEastAsia" w:hAnsiTheme="minorEastAsia" w:hint="eastAsia"/>
            <w:szCs w:val="21"/>
            <w:rPrChange w:id="1182" w:author="zhaofei" w:date="2012-09-12T14:53:00Z">
              <w:rPr>
                <w:rFonts w:hint="eastAsia"/>
              </w:rPr>
            </w:rPrChange>
          </w:rPr>
          <w:t>，BSA的字段的维护和更新；</w:t>
        </w:r>
      </w:ins>
    </w:p>
    <w:p w:rsidR="00EE4691" w:rsidRDefault="009A4612">
      <w:pPr>
        <w:pStyle w:val="a3"/>
        <w:numPr>
          <w:ilvl w:val="2"/>
          <w:numId w:val="7"/>
        </w:numPr>
        <w:ind w:firstLineChars="0"/>
        <w:rPr>
          <w:ins w:id="1183" w:author="zhaofei" w:date="2012-09-12T14:48:00Z"/>
          <w:rFonts w:asciiTheme="minorEastAsia" w:hAnsiTheme="minorEastAsia"/>
          <w:szCs w:val="21"/>
          <w:rPrChange w:id="1184" w:author="zhaofei" w:date="2012-09-12T14:53:00Z">
            <w:rPr>
              <w:ins w:id="1185" w:author="zhaofei" w:date="2012-09-12T14:48:00Z"/>
            </w:rPr>
          </w:rPrChange>
        </w:rPr>
        <w:pPrChange w:id="1186" w:author="zhaofei" w:date="2012-09-12T14:33:00Z">
          <w:pPr>
            <w:pStyle w:val="3"/>
            <w:numPr>
              <w:ilvl w:val="2"/>
              <w:numId w:val="36"/>
            </w:numPr>
            <w:ind w:left="709" w:hanging="709"/>
          </w:pPr>
        </w:pPrChange>
      </w:pPr>
      <w:proofErr w:type="gramStart"/>
      <w:ins w:id="1187" w:author="zhaofei" w:date="2012-09-12T14:34:00Z">
        <w:r w:rsidRPr="009A4612">
          <w:rPr>
            <w:rFonts w:asciiTheme="minorEastAsia" w:hAnsiTheme="minorEastAsia" w:hint="eastAsia"/>
            <w:szCs w:val="21"/>
            <w:rPrChange w:id="1188" w:author="zhaofei" w:date="2012-09-12T14:53:00Z">
              <w:rPr>
                <w:rFonts w:hint="eastAsia"/>
              </w:rPr>
            </w:rPrChange>
          </w:rPr>
          <w:t>小区台</w:t>
        </w:r>
        <w:proofErr w:type="gramEnd"/>
        <w:r w:rsidRPr="009A4612">
          <w:rPr>
            <w:rFonts w:asciiTheme="minorEastAsia" w:hAnsiTheme="minorEastAsia" w:hint="eastAsia"/>
            <w:szCs w:val="21"/>
            <w:rPrChange w:id="1189" w:author="zhaofei" w:date="2012-09-12T14:53:00Z">
              <w:rPr>
                <w:rFonts w:hint="eastAsia"/>
              </w:rPr>
            </w:rPrChange>
          </w:rPr>
          <w:t>帐和特殊覆盖</w:t>
        </w:r>
      </w:ins>
      <w:proofErr w:type="gramStart"/>
      <w:ins w:id="1190" w:author="zhaofei" w:date="2012-09-12T14:35:00Z">
        <w:r w:rsidRPr="009A4612">
          <w:rPr>
            <w:rFonts w:asciiTheme="minorEastAsia" w:hAnsiTheme="minorEastAsia" w:hint="eastAsia"/>
            <w:szCs w:val="21"/>
            <w:rPrChange w:id="1191" w:author="zhaofei" w:date="2012-09-12T14:53:00Z">
              <w:rPr>
                <w:rFonts w:hint="eastAsia"/>
              </w:rPr>
            </w:rPrChange>
          </w:rPr>
          <w:t>小区台</w:t>
        </w:r>
        <w:proofErr w:type="gramEnd"/>
        <w:r w:rsidRPr="009A4612">
          <w:rPr>
            <w:rFonts w:asciiTheme="minorEastAsia" w:hAnsiTheme="minorEastAsia" w:hint="eastAsia"/>
            <w:szCs w:val="21"/>
            <w:rPrChange w:id="1192" w:author="zhaofei" w:date="2012-09-12T14:53:00Z">
              <w:rPr>
                <w:rFonts w:hint="eastAsia"/>
              </w:rPr>
            </w:rPrChange>
          </w:rPr>
          <w:t>帐中还有少数同PN</w:t>
        </w:r>
        <w:proofErr w:type="gramStart"/>
        <w:r w:rsidRPr="009A4612">
          <w:rPr>
            <w:rFonts w:asciiTheme="minorEastAsia" w:hAnsiTheme="minorEastAsia" w:hint="eastAsia"/>
            <w:szCs w:val="21"/>
            <w:rPrChange w:id="1193" w:author="zhaofei" w:date="2012-09-12T14:53:00Z">
              <w:rPr>
                <w:rFonts w:hint="eastAsia"/>
              </w:rPr>
            </w:rPrChange>
          </w:rPr>
          <w:t>小区工参</w:t>
        </w:r>
        <w:proofErr w:type="gramEnd"/>
        <w:r w:rsidRPr="009A4612">
          <w:rPr>
            <w:rFonts w:asciiTheme="minorEastAsia" w:hAnsiTheme="minorEastAsia" w:hint="eastAsia"/>
            <w:szCs w:val="21"/>
            <w:rPrChange w:id="1194" w:author="zhaofei" w:date="2012-09-12T14:53:00Z">
              <w:rPr>
                <w:rFonts w:hint="eastAsia"/>
              </w:rPr>
            </w:rPrChange>
          </w:rPr>
          <w:t>信息。这部分数据可供</w:t>
        </w:r>
      </w:ins>
      <w:ins w:id="1195" w:author="zhaofei" w:date="2012-09-12T14:48:00Z">
        <w:r w:rsidRPr="009A4612">
          <w:rPr>
            <w:rFonts w:asciiTheme="minorEastAsia" w:hAnsiTheme="minorEastAsia" w:hint="eastAsia"/>
            <w:szCs w:val="21"/>
            <w:rPrChange w:id="1196" w:author="zhaofei" w:date="2012-09-12T14:53:00Z">
              <w:rPr>
                <w:rFonts w:hint="eastAsia"/>
              </w:rPr>
            </w:rPrChange>
          </w:rPr>
          <w:t>使用者</w:t>
        </w:r>
      </w:ins>
      <w:ins w:id="1197" w:author="zhaofei" w:date="2012-09-12T14:35:00Z">
        <w:r w:rsidRPr="009A4612">
          <w:rPr>
            <w:rFonts w:asciiTheme="minorEastAsia" w:hAnsiTheme="minorEastAsia" w:hint="eastAsia"/>
            <w:szCs w:val="21"/>
            <w:rPrChange w:id="1198" w:author="zhaofei" w:date="2012-09-12T14:53:00Z">
              <w:rPr>
                <w:rFonts w:hint="eastAsia"/>
              </w:rPr>
            </w:rPrChange>
          </w:rPr>
          <w:t>在客户端“</w:t>
        </w:r>
      </w:ins>
      <w:ins w:id="1199" w:author="zhaofei" w:date="2012-09-12T14:36:00Z">
        <w:r w:rsidRPr="009A4612">
          <w:rPr>
            <w:rFonts w:asciiTheme="minorEastAsia" w:hAnsiTheme="minorEastAsia" w:hint="eastAsia"/>
            <w:szCs w:val="21"/>
            <w:rPrChange w:id="1200" w:author="zhaofei" w:date="2012-09-12T14:53:00Z">
              <w:rPr>
                <w:rFonts w:hint="eastAsia"/>
              </w:rPr>
            </w:rPrChange>
          </w:rPr>
          <w:t>伪基站载扇BSA数据”新增</w:t>
        </w:r>
      </w:ins>
      <w:ins w:id="1201" w:author="zhaofei" w:date="2012-09-12T14:48:00Z">
        <w:r w:rsidRPr="009A4612">
          <w:rPr>
            <w:rFonts w:asciiTheme="minorEastAsia" w:hAnsiTheme="minorEastAsia" w:hint="eastAsia"/>
            <w:szCs w:val="21"/>
            <w:rPrChange w:id="1202" w:author="zhaofei" w:date="2012-09-12T14:53:00Z">
              <w:rPr>
                <w:rFonts w:hint="eastAsia"/>
              </w:rPr>
            </w:rPrChange>
          </w:rPr>
          <w:t>同PN小区</w:t>
        </w:r>
      </w:ins>
      <w:ins w:id="1203" w:author="zhaofei" w:date="2012-09-12T14:36:00Z">
        <w:r w:rsidRPr="009A4612">
          <w:rPr>
            <w:rFonts w:asciiTheme="minorEastAsia" w:hAnsiTheme="minorEastAsia" w:hint="eastAsia"/>
            <w:szCs w:val="21"/>
            <w:rPrChange w:id="1204" w:author="zhaofei" w:date="2012-09-12T14:53:00Z">
              <w:rPr>
                <w:rFonts w:hint="eastAsia"/>
              </w:rPr>
            </w:rPrChange>
          </w:rPr>
          <w:t>伪基站</w:t>
        </w:r>
      </w:ins>
      <w:ins w:id="1205" w:author="zhaofei" w:date="2012-09-12T14:48:00Z">
        <w:r w:rsidRPr="009A4612">
          <w:rPr>
            <w:rFonts w:asciiTheme="minorEastAsia" w:hAnsiTheme="minorEastAsia"/>
            <w:szCs w:val="21"/>
            <w:rPrChange w:id="1206" w:author="zhaofei" w:date="2012-09-12T14:53:00Z">
              <w:rPr/>
            </w:rPrChange>
          </w:rPr>
          <w:t>BSA</w:t>
        </w:r>
      </w:ins>
      <w:ins w:id="1207" w:author="zhaofei" w:date="2012-09-12T14:36:00Z">
        <w:r w:rsidRPr="009A4612">
          <w:rPr>
            <w:rFonts w:asciiTheme="minorEastAsia" w:hAnsiTheme="minorEastAsia" w:hint="eastAsia"/>
            <w:szCs w:val="21"/>
            <w:rPrChange w:id="1208" w:author="zhaofei" w:date="2012-09-12T14:53:00Z">
              <w:rPr>
                <w:rFonts w:hint="eastAsia"/>
              </w:rPr>
            </w:rPrChange>
          </w:rPr>
          <w:t>数据时，提供数据源</w:t>
        </w:r>
      </w:ins>
      <w:ins w:id="1209" w:author="zhaofei" w:date="2012-09-12T14:48:00Z">
        <w:r w:rsidRPr="009A4612">
          <w:rPr>
            <w:rFonts w:asciiTheme="minorEastAsia" w:hAnsiTheme="minorEastAsia" w:hint="eastAsia"/>
            <w:szCs w:val="21"/>
            <w:rPrChange w:id="1210" w:author="zhaofei" w:date="2012-09-12T14:53:00Z">
              <w:rPr>
                <w:rFonts w:hint="eastAsia"/>
              </w:rPr>
            </w:rPrChange>
          </w:rPr>
          <w:t>。</w:t>
        </w:r>
      </w:ins>
    </w:p>
    <w:p w:rsidR="00EE4691" w:rsidRDefault="009A4612">
      <w:pPr>
        <w:pStyle w:val="a3"/>
        <w:numPr>
          <w:ilvl w:val="2"/>
          <w:numId w:val="7"/>
        </w:numPr>
        <w:ind w:firstLineChars="0"/>
        <w:rPr>
          <w:rFonts w:asciiTheme="minorEastAsia" w:hAnsiTheme="minorEastAsia"/>
          <w:szCs w:val="21"/>
          <w:rPrChange w:id="1211" w:author="zhaofei" w:date="2012-09-12T14:53:00Z">
            <w:rPr/>
          </w:rPrChange>
        </w:rPr>
        <w:pPrChange w:id="1212" w:author="zhaofei" w:date="2012-09-12T14:33:00Z">
          <w:pPr>
            <w:pStyle w:val="3"/>
            <w:numPr>
              <w:ilvl w:val="2"/>
              <w:numId w:val="36"/>
            </w:numPr>
            <w:ind w:left="709" w:hanging="709"/>
          </w:pPr>
        </w:pPrChange>
      </w:pPr>
      <w:ins w:id="1213" w:author="zhaofei" w:date="2012-09-12T14:48:00Z">
        <w:r w:rsidRPr="009A4612">
          <w:rPr>
            <w:rFonts w:asciiTheme="minorEastAsia" w:hAnsiTheme="minorEastAsia" w:hint="eastAsia"/>
            <w:szCs w:val="21"/>
            <w:rPrChange w:id="1214" w:author="zhaofei" w:date="2012-09-12T14:53:00Z">
              <w:rPr>
                <w:rFonts w:hint="eastAsia"/>
              </w:rPr>
            </w:rPrChange>
          </w:rPr>
          <w:t>直放</w:t>
        </w:r>
        <w:proofErr w:type="gramStart"/>
        <w:r w:rsidRPr="009A4612">
          <w:rPr>
            <w:rFonts w:asciiTheme="minorEastAsia" w:hAnsiTheme="minorEastAsia" w:hint="eastAsia"/>
            <w:szCs w:val="21"/>
            <w:rPrChange w:id="1215" w:author="zhaofei" w:date="2012-09-12T14:53:00Z">
              <w:rPr>
                <w:rFonts w:hint="eastAsia"/>
              </w:rPr>
            </w:rPrChange>
          </w:rPr>
          <w:t>站台帐供使用</w:t>
        </w:r>
        <w:proofErr w:type="gramEnd"/>
        <w:r w:rsidRPr="009A4612">
          <w:rPr>
            <w:rFonts w:asciiTheme="minorEastAsia" w:hAnsiTheme="minorEastAsia" w:hint="eastAsia"/>
            <w:szCs w:val="21"/>
            <w:rPrChange w:id="1216" w:author="zhaofei" w:date="2012-09-12T14:53:00Z">
              <w:rPr>
                <w:rFonts w:hint="eastAsia"/>
              </w:rPr>
            </w:rPrChange>
          </w:rPr>
          <w:t>者在客户端“伪基站载扇BSA数据”新增</w:t>
        </w:r>
      </w:ins>
      <w:ins w:id="1217" w:author="zhaofei" w:date="2012-09-12T14:49:00Z">
        <w:r w:rsidRPr="009A4612">
          <w:rPr>
            <w:rFonts w:asciiTheme="minorEastAsia" w:hAnsiTheme="minorEastAsia" w:hint="eastAsia"/>
            <w:szCs w:val="21"/>
            <w:rPrChange w:id="1218" w:author="zhaofei" w:date="2012-09-12T14:53:00Z">
              <w:rPr>
                <w:rFonts w:hint="eastAsia"/>
              </w:rPr>
            </w:rPrChange>
          </w:rPr>
          <w:t>直</w:t>
        </w:r>
        <w:proofErr w:type="gramStart"/>
        <w:r w:rsidRPr="009A4612">
          <w:rPr>
            <w:rFonts w:asciiTheme="minorEastAsia" w:hAnsiTheme="minorEastAsia" w:hint="eastAsia"/>
            <w:szCs w:val="21"/>
            <w:rPrChange w:id="1219" w:author="zhaofei" w:date="2012-09-12T14:53:00Z">
              <w:rPr>
                <w:rFonts w:hint="eastAsia"/>
              </w:rPr>
            </w:rPrChange>
          </w:rPr>
          <w:t>放站</w:t>
        </w:r>
      </w:ins>
      <w:ins w:id="1220" w:author="zhaofei" w:date="2012-09-12T14:48:00Z">
        <w:r w:rsidRPr="009A4612">
          <w:rPr>
            <w:rFonts w:asciiTheme="minorEastAsia" w:hAnsiTheme="minorEastAsia" w:hint="eastAsia"/>
            <w:szCs w:val="21"/>
            <w:rPrChange w:id="1221" w:author="zhaofei" w:date="2012-09-12T14:53:00Z">
              <w:rPr>
                <w:rFonts w:hint="eastAsia"/>
              </w:rPr>
            </w:rPrChange>
          </w:rPr>
          <w:t>伪基站</w:t>
        </w:r>
        <w:proofErr w:type="gramEnd"/>
        <w:r w:rsidRPr="009A4612">
          <w:rPr>
            <w:rFonts w:asciiTheme="minorEastAsia" w:hAnsiTheme="minorEastAsia" w:hint="eastAsia"/>
            <w:szCs w:val="21"/>
            <w:rPrChange w:id="1222" w:author="zhaofei" w:date="2012-09-12T14:53:00Z">
              <w:rPr>
                <w:rFonts w:hint="eastAsia"/>
              </w:rPr>
            </w:rPrChange>
          </w:rPr>
          <w:t>BSA数据时</w:t>
        </w:r>
      </w:ins>
      <w:ins w:id="1223" w:author="zhaofei" w:date="2012-09-12T14:49:00Z">
        <w:r w:rsidRPr="009A4612">
          <w:rPr>
            <w:rFonts w:asciiTheme="minorEastAsia" w:hAnsiTheme="minorEastAsia" w:hint="eastAsia"/>
            <w:szCs w:val="21"/>
            <w:rPrChange w:id="1224" w:author="zhaofei" w:date="2012-09-12T14:53:00Z">
              <w:rPr>
                <w:rFonts w:hint="eastAsia"/>
              </w:rPr>
            </w:rPrChange>
          </w:rPr>
          <w:t>，提供数据源。</w:t>
        </w:r>
      </w:ins>
    </w:p>
    <w:p w:rsidR="0046707E" w:rsidRDefault="0046707E" w:rsidP="000F51FC">
      <w:pPr>
        <w:pStyle w:val="4"/>
        <w:numPr>
          <w:ilvl w:val="3"/>
          <w:numId w:val="36"/>
        </w:numPr>
      </w:pP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</w:t>
      </w:r>
    </w:p>
    <w:p w:rsidR="00EE4691" w:rsidRDefault="0046707E">
      <w:pPr>
        <w:pStyle w:val="a3"/>
        <w:ind w:left="780" w:firstLineChars="0" w:firstLine="0"/>
        <w:rPr>
          <w:ins w:id="1225" w:author="zhaofei" w:date="2012-09-12T14:28:00Z"/>
        </w:rPr>
        <w:pPrChange w:id="1226" w:author="zhaofei" w:date="2012-09-12T14:16:00Z">
          <w:pPr/>
        </w:pPrChange>
      </w:pPr>
      <w:r>
        <w:rPr>
          <w:rFonts w:hint="eastAsia"/>
        </w:rPr>
        <w:t>上述字段中部分字段在目前的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账中已存在，另外的字段需要新增。如下绿色部分为已存在，黄色部分为需新增</w:t>
      </w:r>
      <w:ins w:id="1227" w:author="zhaofei" w:date="2012-09-12T14:28:00Z">
        <w:r w:rsidR="00EF5339">
          <w:rPr>
            <w:rFonts w:hint="eastAsia"/>
          </w:rPr>
          <w:t>：</w:t>
        </w:r>
      </w:ins>
    </w:p>
    <w:p w:rsidR="00EE4691" w:rsidRDefault="00EE4691">
      <w:pPr>
        <w:pStyle w:val="a3"/>
        <w:ind w:left="780" w:firstLineChars="0" w:firstLine="0"/>
        <w:rPr>
          <w:ins w:id="1228" w:author="zhaofei" w:date="2012-09-12T14:28:00Z"/>
        </w:rPr>
        <w:pPrChange w:id="1229" w:author="zhaofei" w:date="2012-09-12T14:16:00Z">
          <w:pPr/>
        </w:pPrChange>
      </w:pPr>
    </w:p>
    <w:p w:rsidR="0046707E" w:rsidDel="00D31FC7" w:rsidRDefault="0046707E" w:rsidP="0046707E">
      <w:pPr>
        <w:pStyle w:val="a3"/>
        <w:ind w:left="780" w:firstLineChars="0" w:firstLine="0"/>
        <w:rPr>
          <w:del w:id="1230" w:author="zhaofei" w:date="2012-09-12T14:16:00Z"/>
        </w:rPr>
      </w:pPr>
      <w:del w:id="1231" w:author="zhaofei" w:date="2012-09-12T14:28:00Z">
        <w:r w:rsidDel="00EF5339">
          <w:rPr>
            <w:rFonts w:hint="eastAsia"/>
          </w:rPr>
          <w:delText>：</w:delText>
        </w:r>
      </w:del>
    </w:p>
    <w:tbl>
      <w:tblPr>
        <w:tblW w:w="8647" w:type="dxa"/>
        <w:tblInd w:w="108" w:type="dxa"/>
        <w:tblLook w:val="04A0" w:firstRow="1" w:lastRow="0" w:firstColumn="1" w:lastColumn="0" w:noHBand="0" w:noVBand="1"/>
        <w:tblPrChange w:id="1232" w:author="zhaofei" w:date="2012-09-12T14:28:00Z">
          <w:tblPr>
            <w:tblW w:w="6360" w:type="dxa"/>
            <w:tblInd w:w="250" w:type="dxa"/>
            <w:tblLook w:val="04A0" w:firstRow="1" w:lastRow="0" w:firstColumn="1" w:lastColumn="0" w:noHBand="0" w:noVBand="1"/>
          </w:tblPr>
        </w:tblPrChange>
      </w:tblPr>
      <w:tblGrid>
        <w:gridCol w:w="1420"/>
        <w:gridCol w:w="282"/>
        <w:gridCol w:w="1258"/>
        <w:gridCol w:w="301"/>
        <w:gridCol w:w="567"/>
        <w:gridCol w:w="709"/>
        <w:gridCol w:w="1823"/>
        <w:gridCol w:w="2287"/>
        <w:tblGridChange w:id="1233">
          <w:tblGrid>
            <w:gridCol w:w="108"/>
            <w:gridCol w:w="1310"/>
            <w:gridCol w:w="392"/>
            <w:gridCol w:w="270"/>
            <w:gridCol w:w="758"/>
            <w:gridCol w:w="531"/>
            <w:gridCol w:w="251"/>
            <w:gridCol w:w="316"/>
            <w:gridCol w:w="442"/>
            <w:gridCol w:w="267"/>
            <w:gridCol w:w="575"/>
            <w:gridCol w:w="592"/>
            <w:gridCol w:w="1966"/>
            <w:gridCol w:w="977"/>
            <w:gridCol w:w="2165"/>
          </w:tblGrid>
        </w:tblGridChange>
      </w:tblGrid>
      <w:tr w:rsidR="0046707E" w:rsidRPr="00C60CD8" w:rsidDel="00D31FC7" w:rsidTr="00EF5339">
        <w:trPr>
          <w:gridAfter w:val="1"/>
          <w:wAfter w:w="2287" w:type="dxa"/>
          <w:trHeight w:val="270"/>
          <w:del w:id="1234" w:author="zhaofei" w:date="2012-09-12T14:16:00Z"/>
          <w:trPrChange w:id="1235" w:author="zhaofei" w:date="2012-09-12T14:28:00Z">
            <w:trPr>
              <w:gridBefore w:val="2"/>
              <w:gridAfter w:val="1"/>
              <w:trHeight w:val="270"/>
            </w:trPr>
          </w:trPrChange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236" w:author="zhaofei" w:date="2012-09-12T14:28:00Z">
              <w:tcPr>
                <w:tcW w:w="1420" w:type="dxa"/>
                <w:gridSpan w:val="3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EE4691" w:rsidRDefault="00EE4691">
            <w:pPr>
              <w:pStyle w:val="a3"/>
              <w:ind w:left="780" w:firstLineChars="0" w:firstLine="320"/>
              <w:rPr>
                <w:ins w:id="1237" w:author="zhaofei" w:date="2012-09-12T14:28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  <w:pPrChange w:id="1238" w:author="程明康" w:date="2012-09-18T13:56:00Z">
                <w:pPr>
                  <w:ind w:firstLineChars="200" w:firstLine="320"/>
                </w:pPr>
              </w:pPrChange>
            </w:pPr>
          </w:p>
          <w:p w:rsidR="0046707E" w:rsidRPr="00C60CD8" w:rsidDel="00D31FC7" w:rsidRDefault="0046707E" w:rsidP="00382D35">
            <w:pPr>
              <w:widowControl/>
              <w:jc w:val="left"/>
              <w:rPr>
                <w:del w:id="1239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40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Antenna Lati</w:delText>
              </w:r>
            </w:del>
          </w:p>
        </w:tc>
        <w:tc>
          <w:tcPr>
            <w:tcW w:w="15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241" w:author="zhaofei" w:date="2012-09-12T14:28:00Z">
              <w:tcPr>
                <w:tcW w:w="1540" w:type="dxa"/>
                <w:gridSpan w:val="4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4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43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天线纬度</w:delText>
              </w:r>
            </w:del>
          </w:p>
        </w:tc>
        <w:tc>
          <w:tcPr>
            <w:tcW w:w="340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244" w:author="zhaofei" w:date="2012-09-12T14:28:00Z">
              <w:tcPr>
                <w:tcW w:w="3400" w:type="dxa"/>
                <w:gridSpan w:val="4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45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46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即小区台账中的“扇区纬度”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270"/>
          <w:del w:id="1247" w:author="zhaofei" w:date="2012-09-12T14:16:00Z"/>
          <w:trPrChange w:id="1248" w:author="zhaofei" w:date="2012-09-12T14:28:00Z">
            <w:trPr>
              <w:gridBefore w:val="2"/>
              <w:gridAfter w:val="1"/>
              <w:trHeight w:val="27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249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5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51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Antenna Longi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252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53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54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天线经度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255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5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57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即小区台账中的“扇区经度”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1016"/>
          <w:del w:id="1258" w:author="zhaofei" w:date="2012-09-12T14:16:00Z"/>
          <w:trPrChange w:id="1259" w:author="zhaofei" w:date="2012-09-12T14:28:00Z">
            <w:trPr>
              <w:gridBefore w:val="2"/>
              <w:gridAfter w:val="1"/>
              <w:trHeight w:val="1016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260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61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62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Antenna Orientation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263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6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65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天线方向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266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67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68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即小区台账中的“天线方向角”</w:delText>
              </w:r>
            </w:del>
          </w:p>
        </w:tc>
      </w:tr>
      <w:tr w:rsidR="0046707E" w:rsidRPr="00DB6C7F" w:rsidDel="00D31FC7" w:rsidTr="00EF5339">
        <w:trPr>
          <w:gridAfter w:val="1"/>
          <w:wAfter w:w="2287" w:type="dxa"/>
          <w:trHeight w:val="270"/>
          <w:del w:id="1269" w:author="zhaofei" w:date="2012-09-12T14:16:00Z"/>
          <w:trPrChange w:id="1270" w:author="zhaofei" w:date="2012-09-12T14:28:00Z">
            <w:trPr>
              <w:gridBefore w:val="2"/>
              <w:gridAfter w:val="1"/>
              <w:trHeight w:val="27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  <w:tcPrChange w:id="1271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7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73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Antenna Alti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  <w:tcPrChange w:id="1274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75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76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天线高度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C000"/>
            <w:vAlign w:val="center"/>
            <w:hideMark/>
            <w:tcPrChange w:id="1277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7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79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需在小区台账中新增，表示天线的海拔高度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420"/>
          <w:del w:id="1280" w:author="zhaofei" w:date="2012-09-12T14:16:00Z"/>
          <w:trPrChange w:id="1281" w:author="zhaofei" w:date="2012-09-12T14:28:00Z">
            <w:trPr>
              <w:gridBefore w:val="2"/>
              <w:gridAfter w:val="1"/>
              <w:trHeight w:val="42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282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83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84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Antenna Loc Accu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285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8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87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天线位置精度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288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89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90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需在小区台账中新增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420"/>
          <w:del w:id="1291" w:author="zhaofei" w:date="2012-09-12T14:16:00Z"/>
          <w:trPrChange w:id="1292" w:author="zhaofei" w:date="2012-09-12T14:28:00Z">
            <w:trPr>
              <w:gridBefore w:val="2"/>
              <w:gridAfter w:val="1"/>
              <w:trHeight w:val="42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293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9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95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Antenna Opening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296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297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298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天线张角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299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0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01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需在小区台账中新增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420"/>
          <w:del w:id="1302" w:author="zhaofei" w:date="2012-09-12T14:16:00Z"/>
          <w:trPrChange w:id="1303" w:author="zhaofei" w:date="2012-09-12T14:28:00Z">
            <w:trPr>
              <w:gridBefore w:val="2"/>
              <w:gridAfter w:val="1"/>
              <w:trHeight w:val="42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04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05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06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 xml:space="preserve">Max Antenna </w:delText>
              </w:r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lastRenderedPageBreak/>
                <w:delText>Range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07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0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09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lastRenderedPageBreak/>
                <w:delText>天线最大覆盖范围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10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11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12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需在小区台账中新增，即MAR值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420"/>
          <w:del w:id="1313" w:author="zhaofei" w:date="2012-09-12T14:16:00Z"/>
          <w:trPrChange w:id="1314" w:author="zhaofei" w:date="2012-09-12T14:28:00Z">
            <w:trPr>
              <w:gridBefore w:val="2"/>
              <w:gridAfter w:val="1"/>
              <w:trHeight w:val="42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15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1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17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lastRenderedPageBreak/>
                <w:delText>Potential Repeater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18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19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20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直放站信息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21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2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23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需在小区台账中新增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270"/>
          <w:del w:id="1324" w:author="zhaofei" w:date="2012-09-12T14:16:00Z"/>
          <w:trPrChange w:id="1325" w:author="zhaofei" w:date="2012-09-12T14:28:00Z">
            <w:trPr>
              <w:gridBefore w:val="2"/>
              <w:gridAfter w:val="1"/>
              <w:trHeight w:val="27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26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27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28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FWD Calib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29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3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31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FWD链路校准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32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33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34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需在小区台账中新增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270"/>
          <w:del w:id="1335" w:author="zhaofei" w:date="2012-09-12T14:16:00Z"/>
          <w:trPrChange w:id="1336" w:author="zhaofei" w:date="2012-09-12T14:28:00Z">
            <w:trPr>
              <w:gridBefore w:val="2"/>
              <w:gridAfter w:val="1"/>
              <w:trHeight w:val="27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37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3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39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FWD Calib Accu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40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41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42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FWD链路校准精度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43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4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45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需在小区台账中新增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270"/>
          <w:del w:id="1346" w:author="zhaofei" w:date="2012-09-12T14:16:00Z"/>
          <w:trPrChange w:id="1347" w:author="zhaofei" w:date="2012-09-12T14:28:00Z">
            <w:trPr>
              <w:gridBefore w:val="2"/>
              <w:gridAfter w:val="1"/>
              <w:trHeight w:val="27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48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49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50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RTD Calib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51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5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53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RTD校准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54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55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56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需在小区台账中新增</w:delText>
              </w:r>
            </w:del>
          </w:p>
        </w:tc>
      </w:tr>
      <w:tr w:rsidR="0046707E" w:rsidRPr="00C60CD8" w:rsidDel="00D31FC7" w:rsidTr="00EF5339">
        <w:trPr>
          <w:gridAfter w:val="1"/>
          <w:wAfter w:w="2287" w:type="dxa"/>
          <w:trHeight w:val="270"/>
          <w:del w:id="1357" w:author="zhaofei" w:date="2012-09-12T14:16:00Z"/>
          <w:trPrChange w:id="1358" w:author="zhaofei" w:date="2012-09-12T14:28:00Z">
            <w:trPr>
              <w:gridBefore w:val="2"/>
              <w:gridAfter w:val="1"/>
              <w:trHeight w:val="270"/>
            </w:trPr>
          </w:trPrChange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59" w:author="zhaofei" w:date="2012-09-12T14:28:00Z">
              <w:tcPr>
                <w:tcW w:w="1420" w:type="dxa"/>
                <w:gridSpan w:val="3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6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61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RTD Calib Accu</w:delText>
              </w:r>
            </w:del>
          </w:p>
        </w:tc>
        <w:tc>
          <w:tcPr>
            <w:tcW w:w="154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62" w:author="zhaofei" w:date="2012-09-12T14:28:00Z">
              <w:tcPr>
                <w:tcW w:w="154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63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64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RTD校准精度</w:delText>
              </w:r>
            </w:del>
          </w:p>
        </w:tc>
        <w:tc>
          <w:tcPr>
            <w:tcW w:w="3400" w:type="dxa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365" w:author="zhaofei" w:date="2012-09-12T14:28:00Z">
              <w:tcPr>
                <w:tcW w:w="34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46707E" w:rsidRPr="00C60CD8" w:rsidDel="00D31FC7" w:rsidRDefault="0046707E" w:rsidP="00382D35">
            <w:pPr>
              <w:widowControl/>
              <w:jc w:val="left"/>
              <w:rPr>
                <w:del w:id="136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del w:id="1367" w:author="zhaofei" w:date="2012-09-12T14:16:00Z">
              <w:r w:rsidRPr="00C60CD8" w:rsidDel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delText>需在小区台账中新增</w:delText>
              </w:r>
            </w:del>
          </w:p>
        </w:tc>
      </w:tr>
      <w:tr w:rsidR="00D31FC7" w:rsidRPr="00D31FC7" w:rsidTr="00EF5339">
        <w:tblPrEx>
          <w:tblPrExChange w:id="1368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369" w:author="zhaofei" w:date="2012-09-12T14:16:00Z"/>
          <w:trPrChange w:id="1370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  <w:tcPrChange w:id="1371" w:author="zhaofei" w:date="2012-09-12T14:28:00Z">
              <w:tcPr>
                <w:tcW w:w="2080" w:type="dxa"/>
                <w:gridSpan w:val="4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0070C0"/>
                <w:noWrap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372" w:author="zhaofei" w:date="2012-09-12T14:16:00Z"/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ins w:id="1373" w:author="zhaofei" w:date="2012-09-12T14:16:00Z">
              <w:r w:rsidRPr="00D31FC7">
                <w:rPr>
                  <w:rFonts w:ascii="宋体" w:eastAsia="宋体" w:hAnsi="宋体" w:cs="宋体" w:hint="eastAsia"/>
                  <w:b/>
                  <w:bCs/>
                  <w:color w:val="000000"/>
                  <w:kern w:val="0"/>
                  <w:sz w:val="16"/>
                  <w:szCs w:val="16"/>
                </w:rPr>
                <w:t>英文名</w:t>
              </w:r>
            </w:ins>
          </w:p>
        </w:tc>
        <w:tc>
          <w:tcPr>
            <w:tcW w:w="1559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  <w:tcPrChange w:id="1374" w:author="zhaofei" w:date="2012-09-12T14:28:00Z">
              <w:tcPr>
                <w:tcW w:w="1540" w:type="dxa"/>
                <w:gridSpan w:val="3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70C0"/>
                <w:noWrap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375" w:author="zhaofei" w:date="2012-09-12T14:16:00Z"/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ins w:id="1376" w:author="zhaofei" w:date="2012-09-12T14:16:00Z">
              <w:r w:rsidRPr="00D31FC7">
                <w:rPr>
                  <w:rFonts w:ascii="宋体" w:eastAsia="宋体" w:hAnsi="宋体" w:cs="宋体" w:hint="eastAsia"/>
                  <w:b/>
                  <w:bCs/>
                  <w:color w:val="000000"/>
                  <w:kern w:val="0"/>
                  <w:sz w:val="16"/>
                  <w:szCs w:val="16"/>
                </w:rPr>
                <w:t>中文名</w:t>
              </w:r>
            </w:ins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  <w:tcPrChange w:id="1377" w:author="zhaofei" w:date="2012-09-12T14:28:00Z">
              <w:tcPr>
                <w:tcW w:w="1600" w:type="dxa"/>
                <w:gridSpan w:val="4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70C0"/>
                <w:noWrap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378" w:author="zhaofei" w:date="2012-09-12T14:16:00Z"/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ins w:id="1379" w:author="zhaofei" w:date="2012-09-12T14:16:00Z">
              <w:r w:rsidRPr="00D31FC7">
                <w:rPr>
                  <w:rFonts w:ascii="宋体" w:eastAsia="宋体" w:hAnsi="宋体" w:cs="宋体" w:hint="eastAsia"/>
                  <w:b/>
                  <w:bCs/>
                  <w:color w:val="000000"/>
                  <w:kern w:val="0"/>
                  <w:sz w:val="16"/>
                  <w:szCs w:val="16"/>
                </w:rPr>
                <w:t>是否新增</w:t>
              </w:r>
            </w:ins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  <w:tcPrChange w:id="1380" w:author="zhaofei" w:date="2012-09-12T14:28:00Z">
              <w:tcPr>
                <w:tcW w:w="592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70C0"/>
                <w:noWrap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381" w:author="zhaofei" w:date="2012-09-12T14:16:00Z"/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ins w:id="1382" w:author="zhaofei" w:date="2012-09-12T14:16:00Z">
              <w:r w:rsidRPr="00D31FC7">
                <w:rPr>
                  <w:rFonts w:ascii="宋体" w:eastAsia="宋体" w:hAnsi="宋体" w:cs="宋体" w:hint="eastAsia"/>
                  <w:b/>
                  <w:bCs/>
                  <w:color w:val="000000"/>
                  <w:kern w:val="0"/>
                  <w:sz w:val="16"/>
                  <w:szCs w:val="16"/>
                </w:rPr>
                <w:t>人工是否必填</w:t>
              </w:r>
            </w:ins>
          </w:p>
        </w:tc>
        <w:tc>
          <w:tcPr>
            <w:tcW w:w="411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70C0"/>
            <w:noWrap/>
            <w:vAlign w:val="center"/>
            <w:hideMark/>
            <w:tcPrChange w:id="1383" w:author="zhaofei" w:date="2012-09-12T14:28:00Z">
              <w:tcPr>
                <w:tcW w:w="5108" w:type="dxa"/>
                <w:gridSpan w:val="3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70C0"/>
                <w:noWrap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384" w:author="zhaofei" w:date="2012-09-12T14:16:00Z"/>
                <w:rFonts w:ascii="宋体" w:eastAsia="宋体" w:hAnsi="宋体" w:cs="宋体"/>
                <w:b/>
                <w:bCs/>
                <w:color w:val="000000"/>
                <w:kern w:val="0"/>
                <w:sz w:val="16"/>
                <w:szCs w:val="16"/>
              </w:rPr>
            </w:pPr>
            <w:ins w:id="1385" w:author="zhaofei" w:date="2012-09-12T14:16:00Z">
              <w:r w:rsidRPr="00D31FC7">
                <w:rPr>
                  <w:rFonts w:ascii="宋体" w:eastAsia="宋体" w:hAnsi="宋体" w:cs="宋体" w:hint="eastAsia"/>
                  <w:b/>
                  <w:bCs/>
                  <w:color w:val="000000"/>
                  <w:kern w:val="0"/>
                  <w:sz w:val="16"/>
                  <w:szCs w:val="16"/>
                </w:rPr>
                <w:t>备注</w:t>
              </w:r>
            </w:ins>
          </w:p>
        </w:tc>
      </w:tr>
      <w:tr w:rsidR="00D31FC7" w:rsidRPr="00D31FC7" w:rsidTr="00EF5339">
        <w:tblPrEx>
          <w:tblPrExChange w:id="1386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387" w:author="zhaofei" w:date="2012-09-12T14:16:00Z"/>
          <w:trPrChange w:id="1388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389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39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391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Lati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392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393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394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天线纬度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395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39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397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否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398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399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00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01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0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proofErr w:type="gramStart"/>
            <w:ins w:id="1403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即小区台</w:t>
              </w:r>
              <w:proofErr w:type="gramEnd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账中的“扇区纬度”</w:t>
              </w:r>
            </w:ins>
          </w:p>
        </w:tc>
      </w:tr>
      <w:tr w:rsidR="00D31FC7" w:rsidRPr="00D31FC7" w:rsidTr="00EF5339">
        <w:tblPrEx>
          <w:tblPrExChange w:id="1404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405" w:author="zhaofei" w:date="2012-09-12T14:16:00Z"/>
          <w:trPrChange w:id="1406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07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0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09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Longi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10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11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12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天线经度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13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1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15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否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16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17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18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19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2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proofErr w:type="gramStart"/>
            <w:ins w:id="1421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即小区台</w:t>
              </w:r>
              <w:proofErr w:type="gramEnd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账中的“扇区经度”</w:t>
              </w:r>
            </w:ins>
          </w:p>
        </w:tc>
      </w:tr>
      <w:tr w:rsidR="00D31FC7" w:rsidRPr="00D31FC7" w:rsidTr="00EF5339">
        <w:tblPrEx>
          <w:tblPrExChange w:id="1422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423" w:author="zhaofei" w:date="2012-09-12T14:16:00Z"/>
          <w:trPrChange w:id="1424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25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2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27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Orientation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28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29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30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天线方向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31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3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33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否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34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35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36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50"/>
            <w:vAlign w:val="center"/>
            <w:hideMark/>
            <w:tcPrChange w:id="1437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00B05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3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proofErr w:type="gramStart"/>
            <w:ins w:id="1439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即小区台</w:t>
              </w:r>
              <w:proofErr w:type="gramEnd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账中的“天线方向角”</w:t>
              </w:r>
            </w:ins>
          </w:p>
        </w:tc>
      </w:tr>
      <w:tr w:rsidR="00D31FC7" w:rsidRPr="00D31FC7" w:rsidTr="00EF5339">
        <w:tblPrEx>
          <w:tblPrExChange w:id="1440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630"/>
          <w:ins w:id="1441" w:author="zhaofei" w:date="2012-09-12T14:16:00Z"/>
          <w:trPrChange w:id="1442" w:author="zhaofei" w:date="2012-09-12T14:28:00Z">
            <w:trPr>
              <w:trHeight w:val="63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43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4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45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Terrain Average Height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46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47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48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地形平均高度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49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5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51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52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53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54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55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5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57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可选填。如果不填，则系统会将MAR值设置为10，天线高度设置为天线挂高时，进行推导出的扇区中心高度作为地形平均高度初始值。</w:t>
              </w:r>
            </w:ins>
          </w:p>
        </w:tc>
      </w:tr>
      <w:tr w:rsidR="00D31FC7" w:rsidRPr="00D31FC7" w:rsidTr="00EF5339">
        <w:tblPrEx>
          <w:tblPrExChange w:id="1458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459" w:author="zhaofei" w:date="2012-09-12T14:16:00Z"/>
          <w:trPrChange w:id="1460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61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6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63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Loc Accu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64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65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66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天线位置精度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67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6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69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70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71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72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73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7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75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D31FC7" w:rsidRPr="00D31FC7" w:rsidTr="00EF5339">
        <w:tblPrEx>
          <w:tblPrExChange w:id="1476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477" w:author="zhaofei" w:date="2012-09-12T14:16:00Z"/>
          <w:trPrChange w:id="1478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79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8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81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Opening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82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83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84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天线张角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85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8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87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88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89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90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91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9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93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自动生成初始值，可由用户更改</w:t>
              </w:r>
            </w:ins>
          </w:p>
        </w:tc>
      </w:tr>
      <w:tr w:rsidR="00D31FC7" w:rsidRPr="00D31FC7" w:rsidTr="00EF5339">
        <w:tblPrEx>
          <w:tblPrExChange w:id="1494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495" w:author="zhaofei" w:date="2012-09-12T14:16:00Z"/>
          <w:trPrChange w:id="1496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497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49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499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Max Antenna Range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00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01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02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天线最大覆盖范围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03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0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05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06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07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08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09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1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11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自动生成初始值，可由用户更改</w:t>
              </w:r>
            </w:ins>
          </w:p>
        </w:tc>
      </w:tr>
      <w:tr w:rsidR="00D31FC7" w:rsidRPr="00D31FC7" w:rsidTr="00EF5339">
        <w:tblPrEx>
          <w:tblPrExChange w:id="1512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513" w:author="zhaofei" w:date="2012-09-12T14:16:00Z"/>
          <w:trPrChange w:id="1514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15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1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17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Potential Repeater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18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19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20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直放站信息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21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2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23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24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25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26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不填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27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2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29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自动生成，</w:t>
              </w:r>
            </w:ins>
            <w:ins w:id="1530" w:author="zhaofei" w:date="2012-09-12T14:57:00Z">
              <w:r w:rsidR="00A83680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自动</w:t>
              </w:r>
            </w:ins>
            <w:ins w:id="1531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默认填0。系统自动维护。</w:t>
              </w:r>
            </w:ins>
            <w:ins w:id="1532" w:author="zhaofei" w:date="2012-09-12T14:57:00Z">
              <w:r w:rsidR="00A83680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用户</w:t>
              </w:r>
            </w:ins>
            <w:ins w:id="1533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不可更改。</w:t>
              </w:r>
            </w:ins>
          </w:p>
        </w:tc>
      </w:tr>
      <w:tr w:rsidR="00D31FC7" w:rsidRPr="00D31FC7" w:rsidTr="00EF5339">
        <w:tblPrEx>
          <w:tblPrExChange w:id="1534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535" w:author="zhaofei" w:date="2012-09-12T14:16:00Z"/>
          <w:trPrChange w:id="1536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37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3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39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 Calib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40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41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42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FWD链路校准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43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4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45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46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47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48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49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5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51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D31FC7" w:rsidRPr="00D31FC7" w:rsidTr="00EF5339">
        <w:tblPrEx>
          <w:tblPrExChange w:id="1552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553" w:author="zhaofei" w:date="2012-09-12T14:16:00Z"/>
          <w:trPrChange w:id="1554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55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5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57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 Calib Accu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58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59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60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FWD链路校准精度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61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6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63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64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65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66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67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6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69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D31FC7" w:rsidRPr="00D31FC7" w:rsidTr="00EF5339">
        <w:tblPrEx>
          <w:tblPrExChange w:id="1570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571" w:author="zhaofei" w:date="2012-09-12T14:16:00Z"/>
          <w:trPrChange w:id="1572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73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7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75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 Calib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76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77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78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RTD校准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79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80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81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82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83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84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85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86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87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D31FC7" w:rsidRPr="00D31FC7" w:rsidTr="00EF5339">
        <w:tblPrEx>
          <w:tblPrExChange w:id="1588" w:author="zhaofei" w:date="2012-09-12T14:28:00Z">
            <w:tblPrEx>
              <w:tblW w:w="10920" w:type="dxa"/>
              <w:tblInd w:w="-1168" w:type="dxa"/>
            </w:tblPrEx>
          </w:tblPrExChange>
        </w:tblPrEx>
        <w:trPr>
          <w:trHeight w:val="270"/>
          <w:ins w:id="1589" w:author="zhaofei" w:date="2012-09-12T14:16:00Z"/>
          <w:trPrChange w:id="1590" w:author="zhaofei" w:date="2012-09-12T14:28:00Z">
            <w:trPr>
              <w:trHeight w:val="270"/>
            </w:trPr>
          </w:trPrChange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91" w:author="zhaofei" w:date="2012-09-12T14:28:00Z">
              <w:tcPr>
                <w:tcW w:w="2080" w:type="dxa"/>
                <w:gridSpan w:val="4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92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93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 Calib Accu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94" w:author="zhaofei" w:date="2012-09-12T14:28:00Z">
              <w:tcPr>
                <w:tcW w:w="1540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95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96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RTD校准精度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597" w:author="zhaofei" w:date="2012-09-12T14:28:00Z">
              <w:tcPr>
                <w:tcW w:w="1600" w:type="dxa"/>
                <w:gridSpan w:val="4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598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599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600" w:author="zhaofei" w:date="2012-09-12T14:28:00Z">
              <w:tcPr>
                <w:tcW w:w="592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601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602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603" w:author="zhaofei" w:date="2012-09-12T14:28:00Z">
              <w:tcPr>
                <w:tcW w:w="5108" w:type="dxa"/>
                <w:gridSpan w:val="3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D31FC7" w:rsidRPr="00D31FC7" w:rsidRDefault="00D31FC7" w:rsidP="00D31FC7">
            <w:pPr>
              <w:widowControl/>
              <w:jc w:val="left"/>
              <w:rPr>
                <w:ins w:id="1604" w:author="zhaofei" w:date="2012-09-12T14:16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605" w:author="zhaofei" w:date="2012-09-12T14:16:00Z"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D31FC7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A02E86" w:rsidRPr="00A02E86" w:rsidTr="00A02E86">
        <w:trPr>
          <w:trHeight w:val="270"/>
          <w:ins w:id="1606" w:author="zhaofei" w:date="2012-09-12T16:17:00Z"/>
        </w:trPr>
        <w:tc>
          <w:tcPr>
            <w:tcW w:w="1702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A02E86" w:rsidRPr="00A02E86" w:rsidRDefault="00A02E86" w:rsidP="00A02E86">
            <w:pPr>
              <w:widowControl/>
              <w:jc w:val="left"/>
              <w:rPr>
                <w:ins w:id="1607" w:author="zhaofei" w:date="2012-09-12T16:17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608" w:author="zhaofei" w:date="2012-09-12T16:17:00Z">
              <w:r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 DIRECTION</w:t>
              </w:r>
            </w:ins>
          </w:p>
        </w:tc>
        <w:tc>
          <w:tcPr>
            <w:tcW w:w="155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A02E86" w:rsidRPr="00A02E86" w:rsidRDefault="00A02E86" w:rsidP="00A02E86">
            <w:pPr>
              <w:widowControl/>
              <w:jc w:val="left"/>
              <w:rPr>
                <w:ins w:id="1609" w:author="zhaofei" w:date="2012-09-12T16:17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610" w:author="zhaofei" w:date="2012-09-12T16:17:00Z">
              <w:r w:rsidRPr="00A02E86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天线方向类型</w:t>
              </w:r>
            </w:ins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A02E86" w:rsidRPr="00A02E86" w:rsidRDefault="00A02E86" w:rsidP="00A02E86">
            <w:pPr>
              <w:widowControl/>
              <w:jc w:val="left"/>
              <w:rPr>
                <w:ins w:id="1611" w:author="zhaofei" w:date="2012-09-12T16:17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612" w:author="zhaofei" w:date="2012-09-12T16:17:00Z">
              <w:r w:rsidRPr="00A02E86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</w:t>
              </w:r>
            </w:ins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A02E86" w:rsidRPr="00A02E86" w:rsidRDefault="00A02E86" w:rsidP="00A02E86">
            <w:pPr>
              <w:widowControl/>
              <w:jc w:val="left"/>
              <w:rPr>
                <w:ins w:id="1613" w:author="zhaofei" w:date="2012-09-12T16:17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614" w:author="zhaofei" w:date="2012-09-12T16:17:00Z">
              <w:r w:rsidRPr="00A02E86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4110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A02E86" w:rsidRPr="00A02E86" w:rsidRDefault="00A02E86" w:rsidP="00A02E86">
            <w:pPr>
              <w:widowControl/>
              <w:jc w:val="left"/>
              <w:rPr>
                <w:ins w:id="1615" w:author="zhaofei" w:date="2012-09-12T16:17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616" w:author="zhaofei" w:date="2012-09-12T16:17:00Z">
              <w:r w:rsidRPr="00A02E86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填写天线类型，包括：全向、定向</w:t>
              </w:r>
            </w:ins>
          </w:p>
        </w:tc>
      </w:tr>
    </w:tbl>
    <w:p w:rsidR="00EE4691" w:rsidRDefault="00EE4691">
      <w:pPr>
        <w:pStyle w:val="a3"/>
        <w:ind w:left="780" w:firstLineChars="0" w:firstLine="0"/>
        <w:rPr>
          <w:ins w:id="1617" w:author="zhaofei" w:date="2012-09-12T16:17:00Z"/>
        </w:rPr>
        <w:pPrChange w:id="1618" w:author="zhaofei" w:date="2012-09-12T14:16:00Z">
          <w:pPr/>
        </w:pPrChange>
      </w:pPr>
    </w:p>
    <w:p w:rsidR="00EE4691" w:rsidRDefault="00D31FC7">
      <w:pPr>
        <w:pStyle w:val="a3"/>
        <w:ind w:left="780" w:firstLineChars="0" w:firstLine="0"/>
        <w:rPr>
          <w:ins w:id="1619" w:author="zhaofei" w:date="2012-09-12T14:17:00Z"/>
        </w:rPr>
        <w:pPrChange w:id="1620" w:author="zhaofei" w:date="2012-09-12T14:16:00Z">
          <w:pPr/>
        </w:pPrChange>
      </w:pPr>
      <w:ins w:id="1621" w:author="zhaofei" w:date="2012-09-12T14:17:00Z">
        <w:r>
          <w:rPr>
            <w:rFonts w:hint="eastAsia"/>
          </w:rPr>
          <w:t>维护说明：</w:t>
        </w:r>
      </w:ins>
    </w:p>
    <w:p w:rsidR="00EE4691" w:rsidRDefault="009A4612">
      <w:pPr>
        <w:pStyle w:val="a3"/>
        <w:numPr>
          <w:ilvl w:val="0"/>
          <w:numId w:val="40"/>
        </w:numPr>
        <w:ind w:firstLineChars="0"/>
        <w:rPr>
          <w:ins w:id="1622" w:author="zhaofei" w:date="2012-09-12T14:50:00Z"/>
          <w:szCs w:val="21"/>
        </w:rPr>
        <w:pPrChange w:id="1623" w:author="zhaofei" w:date="2012-09-12T14:49:00Z">
          <w:pPr/>
        </w:pPrChange>
      </w:pPr>
      <w:ins w:id="1624" w:author="zhaofei" w:date="2012-09-12T14:27:00Z">
        <w:r w:rsidRPr="009A4612">
          <w:rPr>
            <w:rFonts w:hint="eastAsia"/>
            <w:szCs w:val="21"/>
          </w:rPr>
          <w:t>需要增加</w:t>
        </w:r>
      </w:ins>
      <w:ins w:id="1625" w:author="zhaofei" w:date="2012-09-12T14:50:00Z">
        <w:r w:rsidRPr="009A4612">
          <w:rPr>
            <w:rFonts w:hint="eastAsia"/>
            <w:szCs w:val="21"/>
          </w:rPr>
          <w:t>字段</w:t>
        </w:r>
      </w:ins>
      <w:ins w:id="1626" w:author="zhaofei" w:date="2012-09-12T14:27:00Z">
        <w:r w:rsidRPr="009A4612">
          <w:rPr>
            <w:rFonts w:hint="eastAsia"/>
            <w:szCs w:val="21"/>
          </w:rPr>
          <w:t>：地形平均高度、天线位置精度、</w:t>
        </w:r>
      </w:ins>
      <w:ins w:id="1627" w:author="zhaofei" w:date="2012-09-12T14:28:00Z">
        <w:r w:rsidRPr="009A4612">
          <w:rPr>
            <w:rFonts w:hint="eastAsia"/>
            <w:szCs w:val="21"/>
          </w:rPr>
          <w:t>天线张角</w:t>
        </w:r>
      </w:ins>
      <w:ins w:id="1628" w:author="zhaofei" w:date="2012-09-12T14:49:00Z">
        <w:r w:rsidRPr="009A4612">
          <w:rPr>
            <w:rFonts w:hint="eastAsia"/>
            <w:szCs w:val="21"/>
          </w:rPr>
          <w:t>、天线最大覆盖范围、直放站信息、</w:t>
        </w:r>
      </w:ins>
      <w:ins w:id="1629" w:author="zhaofei" w:date="2012-09-12T14:50:00Z">
        <w:r w:rsidRPr="009A4612">
          <w:rPr>
            <w:szCs w:val="21"/>
          </w:rPr>
          <w:t>FWD</w:t>
        </w:r>
        <w:r w:rsidRPr="009A4612">
          <w:rPr>
            <w:rFonts w:hint="eastAsia"/>
            <w:szCs w:val="21"/>
          </w:rPr>
          <w:t>链路校准、</w:t>
        </w:r>
        <w:r w:rsidRPr="009A4612">
          <w:rPr>
            <w:szCs w:val="21"/>
          </w:rPr>
          <w:t>FWD</w:t>
        </w:r>
        <w:r w:rsidRPr="009A4612">
          <w:rPr>
            <w:rFonts w:hint="eastAsia"/>
            <w:szCs w:val="21"/>
          </w:rPr>
          <w:t>链路校准精度、</w:t>
        </w:r>
        <w:r w:rsidRPr="009A4612">
          <w:rPr>
            <w:szCs w:val="21"/>
          </w:rPr>
          <w:t>RTD</w:t>
        </w:r>
        <w:r w:rsidRPr="009A4612">
          <w:rPr>
            <w:rFonts w:hint="eastAsia"/>
            <w:szCs w:val="21"/>
          </w:rPr>
          <w:t>校准、</w:t>
        </w:r>
        <w:r w:rsidRPr="009A4612">
          <w:rPr>
            <w:szCs w:val="21"/>
          </w:rPr>
          <w:t>RTD</w:t>
        </w:r>
        <w:r w:rsidRPr="009A4612">
          <w:rPr>
            <w:rFonts w:hint="eastAsia"/>
            <w:szCs w:val="21"/>
          </w:rPr>
          <w:t>校准精度</w:t>
        </w:r>
      </w:ins>
      <w:ins w:id="1630" w:author="zhaofei" w:date="2012-09-12T16:18:00Z">
        <w:r w:rsidR="00A02E86">
          <w:rPr>
            <w:rFonts w:hint="eastAsia"/>
            <w:szCs w:val="21"/>
          </w:rPr>
          <w:t>、</w:t>
        </w:r>
        <w:r w:rsidR="00A02E86" w:rsidRPr="00A02E86">
          <w:rPr>
            <w:rFonts w:hint="eastAsia"/>
            <w:szCs w:val="21"/>
          </w:rPr>
          <w:t>天线方向类型</w:t>
        </w:r>
      </w:ins>
      <w:ins w:id="1631" w:author="zhaofei" w:date="2012-09-12T14:50:00Z">
        <w:r w:rsidRPr="009A4612">
          <w:rPr>
            <w:rFonts w:hint="eastAsia"/>
            <w:szCs w:val="21"/>
          </w:rPr>
          <w:t>；</w:t>
        </w:r>
      </w:ins>
    </w:p>
    <w:p w:rsidR="00EE4691" w:rsidRDefault="009A4612">
      <w:pPr>
        <w:pStyle w:val="a3"/>
        <w:numPr>
          <w:ilvl w:val="0"/>
          <w:numId w:val="40"/>
        </w:numPr>
        <w:ind w:firstLineChars="0"/>
        <w:rPr>
          <w:ins w:id="1632" w:author="zhaofei" w:date="2012-09-12T14:51:00Z"/>
          <w:szCs w:val="21"/>
        </w:rPr>
        <w:pPrChange w:id="1633" w:author="zhaofei" w:date="2012-09-12T14:49:00Z">
          <w:pPr/>
        </w:pPrChange>
      </w:pPr>
      <w:ins w:id="1634" w:author="zhaofei" w:date="2012-09-12T14:50:00Z">
        <w:r w:rsidRPr="009A4612">
          <w:rPr>
            <w:rFonts w:hint="eastAsia"/>
            <w:szCs w:val="21"/>
          </w:rPr>
          <w:t>必填字段：</w:t>
        </w:r>
      </w:ins>
      <w:ins w:id="1635" w:author="zhaofei" w:date="2012-09-12T14:51:00Z">
        <w:r w:rsidRPr="009A4612">
          <w:rPr>
            <w:rFonts w:hint="eastAsia"/>
            <w:szCs w:val="21"/>
          </w:rPr>
          <w:t>天线位置精度、</w:t>
        </w:r>
        <w:r w:rsidRPr="009A4612">
          <w:rPr>
            <w:szCs w:val="21"/>
          </w:rPr>
          <w:t>FWD</w:t>
        </w:r>
        <w:r w:rsidRPr="009A4612">
          <w:rPr>
            <w:rFonts w:hint="eastAsia"/>
            <w:szCs w:val="21"/>
          </w:rPr>
          <w:t>链路校准、</w:t>
        </w:r>
        <w:r w:rsidRPr="009A4612">
          <w:rPr>
            <w:szCs w:val="21"/>
          </w:rPr>
          <w:t>FWD</w:t>
        </w:r>
        <w:r w:rsidRPr="009A4612">
          <w:rPr>
            <w:rFonts w:hint="eastAsia"/>
            <w:szCs w:val="21"/>
          </w:rPr>
          <w:t>链路校准精度、</w:t>
        </w:r>
        <w:r w:rsidRPr="009A4612">
          <w:rPr>
            <w:szCs w:val="21"/>
          </w:rPr>
          <w:t>RTD</w:t>
        </w:r>
        <w:r w:rsidRPr="009A4612">
          <w:rPr>
            <w:rFonts w:hint="eastAsia"/>
            <w:szCs w:val="21"/>
          </w:rPr>
          <w:t>校准、</w:t>
        </w:r>
        <w:r w:rsidRPr="009A4612">
          <w:rPr>
            <w:szCs w:val="21"/>
          </w:rPr>
          <w:t>RTD</w:t>
        </w:r>
        <w:r w:rsidRPr="009A4612">
          <w:rPr>
            <w:rFonts w:hint="eastAsia"/>
            <w:szCs w:val="21"/>
          </w:rPr>
          <w:t>校准精度</w:t>
        </w:r>
      </w:ins>
      <w:ins w:id="1636" w:author="zhaofei" w:date="2012-09-12T16:18:00Z">
        <w:r w:rsidR="00A02E86">
          <w:rPr>
            <w:rFonts w:hint="eastAsia"/>
            <w:szCs w:val="21"/>
          </w:rPr>
          <w:t>、</w:t>
        </w:r>
        <w:r w:rsidR="00A02E86" w:rsidRPr="00A02E86">
          <w:rPr>
            <w:rFonts w:hint="eastAsia"/>
            <w:szCs w:val="21"/>
          </w:rPr>
          <w:t>天线方向类型</w:t>
        </w:r>
      </w:ins>
      <w:ins w:id="1637" w:author="zhaofei" w:date="2012-09-12T14:51:00Z">
        <w:r w:rsidRPr="009A4612">
          <w:rPr>
            <w:rFonts w:hint="eastAsia"/>
            <w:szCs w:val="21"/>
          </w:rPr>
          <w:t>；</w:t>
        </w:r>
      </w:ins>
    </w:p>
    <w:p w:rsidR="00EE4691" w:rsidRDefault="009A4612">
      <w:pPr>
        <w:pStyle w:val="a3"/>
        <w:numPr>
          <w:ilvl w:val="0"/>
          <w:numId w:val="40"/>
        </w:numPr>
        <w:ind w:firstLineChars="0"/>
        <w:rPr>
          <w:ins w:id="1638" w:author="zhaofei" w:date="2012-09-12T14:51:00Z"/>
          <w:szCs w:val="21"/>
        </w:rPr>
        <w:pPrChange w:id="1639" w:author="zhaofei" w:date="2012-09-12T14:49:00Z">
          <w:pPr/>
        </w:pPrChange>
      </w:pPr>
      <w:ins w:id="1640" w:author="zhaofei" w:date="2012-09-12T14:51:00Z">
        <w:r w:rsidRPr="009A4612">
          <w:rPr>
            <w:rFonts w:hint="eastAsia"/>
            <w:szCs w:val="21"/>
          </w:rPr>
          <w:t>选填字段：地形平均高度、天线张角、天线最大覆盖范围。</w:t>
        </w:r>
      </w:ins>
    </w:p>
    <w:p w:rsidR="00EE4691" w:rsidRDefault="009A4612">
      <w:pPr>
        <w:pStyle w:val="a3"/>
        <w:numPr>
          <w:ilvl w:val="0"/>
          <w:numId w:val="40"/>
        </w:numPr>
        <w:ind w:firstLineChars="0"/>
        <w:rPr>
          <w:ins w:id="1641" w:author="zhaofei" w:date="2012-09-12T14:57:00Z"/>
          <w:szCs w:val="21"/>
        </w:rPr>
        <w:pPrChange w:id="1642" w:author="zhaofei" w:date="2012-09-12T14:49:00Z">
          <w:pPr/>
        </w:pPrChange>
      </w:pPr>
      <w:ins w:id="1643" w:author="zhaofei" w:date="2012-09-12T14:51:00Z">
        <w:r w:rsidRPr="009A4612">
          <w:rPr>
            <w:rFonts w:hint="eastAsia"/>
            <w:szCs w:val="21"/>
          </w:rPr>
          <w:t>不用填写字段：</w:t>
        </w:r>
      </w:ins>
      <w:ins w:id="1644" w:author="zhaofei" w:date="2012-09-12T14:52:00Z">
        <w:r w:rsidRPr="009A4612">
          <w:rPr>
            <w:rFonts w:ascii="宋体" w:eastAsia="宋体" w:hAnsi="宋体" w:cs="宋体" w:hint="eastAsia"/>
            <w:color w:val="000000"/>
            <w:kern w:val="0"/>
            <w:szCs w:val="21"/>
            <w:rPrChange w:id="1645" w:author="zhaofei" w:date="2012-09-12T14:53:00Z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</w:rPrChange>
          </w:rPr>
          <w:t>直放站信息。此字段默认值为</w:t>
        </w:r>
        <w:r w:rsidRPr="009A4612">
          <w:rPr>
            <w:rFonts w:ascii="宋体" w:eastAsia="宋体" w:hAnsi="宋体" w:cs="宋体"/>
            <w:color w:val="000000"/>
            <w:kern w:val="0"/>
            <w:szCs w:val="21"/>
            <w:rPrChange w:id="1646" w:author="zhaofei" w:date="2012-09-12T14:53:00Z"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rPrChange>
          </w:rPr>
          <w:t>0。当客户在</w:t>
        </w:r>
        <w:r w:rsidRPr="009A4612">
          <w:rPr>
            <w:rFonts w:hint="eastAsia"/>
            <w:szCs w:val="21"/>
          </w:rPr>
          <w:t>“伪基站载扇</w:t>
        </w:r>
        <w:r w:rsidRPr="009A4612">
          <w:rPr>
            <w:szCs w:val="21"/>
          </w:rPr>
          <w:t>BSA</w:t>
        </w:r>
        <w:r w:rsidRPr="009A4612">
          <w:rPr>
            <w:rFonts w:hint="eastAsia"/>
            <w:szCs w:val="21"/>
          </w:rPr>
          <w:t>数据”维护功能中新增同</w:t>
        </w:r>
        <w:r w:rsidRPr="009A4612">
          <w:rPr>
            <w:szCs w:val="21"/>
          </w:rPr>
          <w:t>PN</w:t>
        </w:r>
        <w:r w:rsidRPr="009A4612">
          <w:rPr>
            <w:rFonts w:hint="eastAsia"/>
            <w:szCs w:val="21"/>
          </w:rPr>
          <w:t>小区或者直</w:t>
        </w:r>
        <w:proofErr w:type="gramStart"/>
        <w:r w:rsidRPr="009A4612">
          <w:rPr>
            <w:rFonts w:hint="eastAsia"/>
            <w:szCs w:val="21"/>
          </w:rPr>
          <w:t>放站伪基站</w:t>
        </w:r>
        <w:proofErr w:type="gramEnd"/>
        <w:r w:rsidRPr="009A4612">
          <w:rPr>
            <w:szCs w:val="21"/>
          </w:rPr>
          <w:t>BSA</w:t>
        </w:r>
        <w:r w:rsidRPr="009A4612">
          <w:rPr>
            <w:rFonts w:hint="eastAsia"/>
            <w:szCs w:val="21"/>
          </w:rPr>
          <w:t>数据时，进行此字段的维护。</w:t>
        </w:r>
      </w:ins>
      <w:ins w:id="1647" w:author="zhaofei" w:date="2012-09-12T14:53:00Z">
        <w:r w:rsidR="00A83680">
          <w:rPr>
            <w:rFonts w:hint="eastAsia"/>
            <w:szCs w:val="21"/>
          </w:rPr>
          <w:t>此字段维护和变更在</w:t>
        </w:r>
      </w:ins>
      <w:ins w:id="1648" w:author="zhaofei" w:date="2012-09-12T14:57:00Z">
        <w:r w:rsidR="00A83680">
          <w:rPr>
            <w:rFonts w:hint="eastAsia"/>
            <w:szCs w:val="21"/>
          </w:rPr>
          <w:t>2.3.2.2</w:t>
        </w:r>
        <w:r w:rsidR="00A83680">
          <w:rPr>
            <w:rFonts w:hint="eastAsia"/>
            <w:szCs w:val="21"/>
          </w:rPr>
          <w:t>中介绍。</w:t>
        </w:r>
      </w:ins>
    </w:p>
    <w:p w:rsidR="00EE4691" w:rsidRDefault="00A83680">
      <w:pPr>
        <w:pStyle w:val="a3"/>
        <w:numPr>
          <w:ilvl w:val="0"/>
          <w:numId w:val="40"/>
        </w:numPr>
        <w:ind w:firstLineChars="0"/>
        <w:rPr>
          <w:ins w:id="1649" w:author="zhaofei" w:date="2012-09-12T14:58:00Z"/>
          <w:szCs w:val="21"/>
        </w:rPr>
        <w:pPrChange w:id="1650" w:author="zhaofei" w:date="2012-09-12T14:49:00Z">
          <w:pPr/>
        </w:pPrChange>
      </w:pPr>
      <w:ins w:id="1651" w:author="zhaofei" w:date="2012-09-12T14:57:00Z">
        <w:r>
          <w:rPr>
            <w:rFonts w:hint="eastAsia"/>
            <w:szCs w:val="21"/>
          </w:rPr>
          <w:t>选填字段：</w:t>
        </w:r>
        <w:r w:rsidR="00CB76AA" w:rsidRPr="00265417">
          <w:rPr>
            <w:rFonts w:hint="eastAsia"/>
            <w:szCs w:val="21"/>
          </w:rPr>
          <w:t>地形平均高度、天线张角、天线最大覆盖范围</w:t>
        </w:r>
      </w:ins>
      <w:ins w:id="1652" w:author="zhaofei" w:date="2012-09-12T14:58:00Z">
        <w:r w:rsidR="00CB76AA">
          <w:rPr>
            <w:rFonts w:hint="eastAsia"/>
            <w:szCs w:val="21"/>
          </w:rPr>
          <w:t>，自动生成算法：</w:t>
        </w:r>
      </w:ins>
    </w:p>
    <w:p w:rsidR="00EE4691" w:rsidRDefault="00CB76AA">
      <w:pPr>
        <w:pStyle w:val="a3"/>
        <w:numPr>
          <w:ilvl w:val="1"/>
          <w:numId w:val="40"/>
        </w:numPr>
        <w:ind w:firstLineChars="0"/>
        <w:rPr>
          <w:ins w:id="1653" w:author="zhaofei" w:date="2012-09-12T15:11:00Z"/>
          <w:szCs w:val="21"/>
        </w:rPr>
        <w:pPrChange w:id="1654" w:author="zhaofei" w:date="2012-09-12T14:58:00Z">
          <w:pPr/>
        </w:pPrChange>
      </w:pPr>
      <w:ins w:id="1655" w:author="zhaofei" w:date="2012-09-12T14:58:00Z">
        <w:r>
          <w:rPr>
            <w:szCs w:val="21"/>
          </w:rPr>
          <w:t>地形平均高度：</w:t>
        </w:r>
      </w:ins>
      <w:ins w:id="1656" w:author="zhaofei" w:date="2012-09-12T15:03:00Z">
        <w:r w:rsidR="002C59BA">
          <w:rPr>
            <w:szCs w:val="21"/>
          </w:rPr>
          <w:t>取本字段为空的</w:t>
        </w:r>
        <w:proofErr w:type="gramStart"/>
        <w:r w:rsidR="002C59BA">
          <w:rPr>
            <w:szCs w:val="21"/>
          </w:rPr>
          <w:t>小区台</w:t>
        </w:r>
        <w:proofErr w:type="gramEnd"/>
        <w:r w:rsidR="002C59BA">
          <w:rPr>
            <w:szCs w:val="21"/>
          </w:rPr>
          <w:t>帐中的小区，</w:t>
        </w:r>
      </w:ins>
      <w:ins w:id="1657" w:author="zhaofei" w:date="2012-09-12T15:07:00Z">
        <w:r w:rsidR="002C59BA">
          <w:rPr>
            <w:szCs w:val="21"/>
          </w:rPr>
          <w:t>在</w:t>
        </w:r>
        <w:r w:rsidR="002C59BA">
          <w:rPr>
            <w:szCs w:val="21"/>
          </w:rPr>
          <w:t>BSA</w:t>
        </w:r>
        <w:r w:rsidR="002C59BA">
          <w:rPr>
            <w:szCs w:val="21"/>
          </w:rPr>
          <w:t>数据表中取对应的</w:t>
        </w:r>
        <w:r w:rsidR="002C59BA">
          <w:rPr>
            <w:szCs w:val="21"/>
          </w:rPr>
          <w:t>BSA</w:t>
        </w:r>
        <w:r w:rsidR="002C59BA">
          <w:rPr>
            <w:szCs w:val="21"/>
          </w:rPr>
          <w:t>数据</w:t>
        </w:r>
      </w:ins>
      <w:ins w:id="1658" w:author="zhaofei" w:date="2012-09-12T15:04:00Z">
        <w:r w:rsidR="002C59BA">
          <w:rPr>
            <w:szCs w:val="21"/>
          </w:rPr>
          <w:t>，</w:t>
        </w:r>
      </w:ins>
      <w:proofErr w:type="gramStart"/>
      <w:ins w:id="1659" w:author="zhaofei" w:date="2012-09-12T15:05:00Z">
        <w:r w:rsidR="002C59BA">
          <w:rPr>
            <w:szCs w:val="21"/>
          </w:rPr>
          <w:t>用小区台</w:t>
        </w:r>
        <w:proofErr w:type="gramEnd"/>
        <w:r w:rsidR="002C59BA">
          <w:rPr>
            <w:szCs w:val="21"/>
          </w:rPr>
          <w:t>帐中的</w:t>
        </w:r>
        <w:r w:rsidR="002C59BA">
          <w:rPr>
            <w:szCs w:val="21"/>
          </w:rPr>
          <w:t>“</w:t>
        </w:r>
        <w:r w:rsidR="002C59BA">
          <w:rPr>
            <w:szCs w:val="21"/>
          </w:rPr>
          <w:t>天线总挂高</w:t>
        </w:r>
        <w:r w:rsidR="002C59BA">
          <w:rPr>
            <w:szCs w:val="21"/>
          </w:rPr>
          <w:t>”</w:t>
        </w:r>
        <w:r w:rsidR="002C59BA">
          <w:rPr>
            <w:szCs w:val="21"/>
          </w:rPr>
          <w:t>字段当成</w:t>
        </w:r>
        <w:r w:rsidR="002C59BA">
          <w:rPr>
            <w:szCs w:val="21"/>
          </w:rPr>
          <w:t>BSA</w:t>
        </w:r>
        <w:r w:rsidR="002C59BA">
          <w:rPr>
            <w:szCs w:val="21"/>
          </w:rPr>
          <w:t>数据中的</w:t>
        </w:r>
        <w:r w:rsidR="002C59BA">
          <w:rPr>
            <w:szCs w:val="21"/>
          </w:rPr>
          <w:t>“</w:t>
        </w:r>
        <w:r w:rsidR="002C59BA">
          <w:rPr>
            <w:szCs w:val="21"/>
          </w:rPr>
          <w:t>天线高度</w:t>
        </w:r>
        <w:r w:rsidR="002C59BA">
          <w:rPr>
            <w:szCs w:val="21"/>
          </w:rPr>
          <w:t>”</w:t>
        </w:r>
        <w:r w:rsidR="002C59BA">
          <w:rPr>
            <w:szCs w:val="21"/>
          </w:rPr>
          <w:t>，且</w:t>
        </w:r>
        <w:r w:rsidR="002C59BA">
          <w:rPr>
            <w:szCs w:val="21"/>
          </w:rPr>
          <w:t>MAR</w:t>
        </w:r>
        <w:r w:rsidR="002C59BA">
          <w:rPr>
            <w:szCs w:val="21"/>
          </w:rPr>
          <w:t>值</w:t>
        </w:r>
      </w:ins>
      <w:ins w:id="1660" w:author="zhaofei" w:date="2012-09-12T15:06:00Z">
        <w:r w:rsidR="002C59BA">
          <w:rPr>
            <w:szCs w:val="21"/>
          </w:rPr>
          <w:t>取</w:t>
        </w:r>
        <w:r w:rsidR="002C59BA">
          <w:rPr>
            <w:szCs w:val="21"/>
          </w:rPr>
          <w:t>10</w:t>
        </w:r>
        <w:r w:rsidR="002C59BA">
          <w:rPr>
            <w:szCs w:val="21"/>
          </w:rPr>
          <w:t>，</w:t>
        </w:r>
      </w:ins>
      <w:ins w:id="1661" w:author="zhaofei" w:date="2012-09-12T15:09:00Z">
        <w:r w:rsidR="002C59BA">
          <w:rPr>
            <w:szCs w:val="21"/>
          </w:rPr>
          <w:t>除</w:t>
        </w:r>
        <w:r w:rsidR="002C59BA">
          <w:rPr>
            <w:szCs w:val="21"/>
          </w:rPr>
          <w:t>5</w:t>
        </w:r>
        <w:r w:rsidR="002C59BA">
          <w:rPr>
            <w:szCs w:val="21"/>
          </w:rPr>
          <w:t>项推导字段外的</w:t>
        </w:r>
      </w:ins>
      <w:ins w:id="1662" w:author="zhaofei" w:date="2012-09-12T15:06:00Z">
        <w:r w:rsidR="002C59BA">
          <w:rPr>
            <w:szCs w:val="21"/>
          </w:rPr>
          <w:t>其它</w:t>
        </w:r>
      </w:ins>
      <w:ins w:id="1663" w:author="zhaofei" w:date="2012-09-12T15:10:00Z">
        <w:r w:rsidR="002C59BA">
          <w:rPr>
            <w:szCs w:val="21"/>
          </w:rPr>
          <w:t>台帐</w:t>
        </w:r>
      </w:ins>
      <w:ins w:id="1664" w:author="zhaofei" w:date="2012-09-12T15:06:00Z">
        <w:r w:rsidR="002C59BA">
          <w:rPr>
            <w:szCs w:val="21"/>
          </w:rPr>
          <w:t>字段从</w:t>
        </w:r>
      </w:ins>
      <w:proofErr w:type="gramStart"/>
      <w:ins w:id="1665" w:author="zhaofei" w:date="2012-09-12T15:09:00Z">
        <w:r w:rsidR="002C59BA">
          <w:rPr>
            <w:szCs w:val="21"/>
          </w:rPr>
          <w:t>小区</w:t>
        </w:r>
      </w:ins>
      <w:ins w:id="1666" w:author="zhaofei" w:date="2012-09-12T15:06:00Z">
        <w:r w:rsidR="002C59BA">
          <w:rPr>
            <w:szCs w:val="21"/>
          </w:rPr>
          <w:t>台</w:t>
        </w:r>
        <w:proofErr w:type="gramEnd"/>
        <w:r w:rsidR="002C59BA">
          <w:rPr>
            <w:szCs w:val="21"/>
          </w:rPr>
          <w:t>帐</w:t>
        </w:r>
      </w:ins>
      <w:ins w:id="1667" w:author="zhaofei" w:date="2012-09-12T15:10:00Z">
        <w:r w:rsidR="002C59BA">
          <w:rPr>
            <w:szCs w:val="21"/>
          </w:rPr>
          <w:t>获取；对上述数据进行</w:t>
        </w:r>
        <w:r w:rsidR="0026450F">
          <w:rPr>
            <w:szCs w:val="21"/>
          </w:rPr>
          <w:t>一次推导，</w:t>
        </w:r>
      </w:ins>
      <w:ins w:id="1668" w:author="zhaofei" w:date="2012-09-12T15:11:00Z">
        <w:r w:rsidR="0026450F">
          <w:rPr>
            <w:szCs w:val="21"/>
          </w:rPr>
          <w:t>得到数据中取</w:t>
        </w:r>
        <w:r w:rsidR="0026450F">
          <w:rPr>
            <w:szCs w:val="21"/>
          </w:rPr>
          <w:t>“</w:t>
        </w:r>
        <w:r w:rsidR="0026450F">
          <w:rPr>
            <w:szCs w:val="21"/>
          </w:rPr>
          <w:t>扇区中心高度</w:t>
        </w:r>
        <w:r w:rsidR="0026450F">
          <w:rPr>
            <w:szCs w:val="21"/>
          </w:rPr>
          <w:t>”</w:t>
        </w:r>
        <w:r w:rsidR="0026450F">
          <w:rPr>
            <w:szCs w:val="21"/>
          </w:rPr>
          <w:t>。此即为</w:t>
        </w:r>
        <w:r w:rsidR="0026450F">
          <w:rPr>
            <w:szCs w:val="21"/>
          </w:rPr>
          <w:t>“</w:t>
        </w:r>
        <w:r w:rsidR="0026450F">
          <w:rPr>
            <w:szCs w:val="21"/>
          </w:rPr>
          <w:t>地形平均高度</w:t>
        </w:r>
        <w:r w:rsidR="0026450F">
          <w:rPr>
            <w:szCs w:val="21"/>
          </w:rPr>
          <w:t>”</w:t>
        </w:r>
        <w:r w:rsidR="0026450F">
          <w:rPr>
            <w:szCs w:val="21"/>
          </w:rPr>
          <w:t>。</w:t>
        </w:r>
      </w:ins>
    </w:p>
    <w:p w:rsidR="00EE4691" w:rsidRDefault="0026450F">
      <w:pPr>
        <w:pStyle w:val="a3"/>
        <w:numPr>
          <w:ilvl w:val="1"/>
          <w:numId w:val="40"/>
        </w:numPr>
        <w:ind w:firstLineChars="0"/>
        <w:rPr>
          <w:ins w:id="1669" w:author="zhaofei" w:date="2012-09-12T15:55:00Z"/>
          <w:szCs w:val="21"/>
        </w:rPr>
        <w:pPrChange w:id="1670" w:author="zhaofei" w:date="2012-09-12T14:58:00Z">
          <w:pPr/>
        </w:pPrChange>
      </w:pPr>
      <w:ins w:id="1671" w:author="zhaofei" w:date="2012-09-12T15:12:00Z">
        <w:r>
          <w:rPr>
            <w:rFonts w:hint="eastAsia"/>
            <w:szCs w:val="21"/>
          </w:rPr>
          <w:t>天线张角：</w:t>
        </w:r>
      </w:ins>
    </w:p>
    <w:p w:rsidR="00EE4691" w:rsidRDefault="00021645">
      <w:pPr>
        <w:pStyle w:val="a3"/>
        <w:numPr>
          <w:ilvl w:val="2"/>
          <w:numId w:val="40"/>
        </w:numPr>
        <w:ind w:firstLineChars="0"/>
        <w:rPr>
          <w:ins w:id="1672" w:author="zhaofei" w:date="2012-09-12T16:39:00Z"/>
          <w:szCs w:val="21"/>
        </w:rPr>
        <w:pPrChange w:id="1673" w:author="zhaofei" w:date="2012-09-12T15:55:00Z">
          <w:pPr/>
        </w:pPrChange>
      </w:pPr>
      <w:ins w:id="1674" w:author="zhaofei" w:date="2012-09-12T16:38:00Z">
        <w:r>
          <w:rPr>
            <w:rFonts w:hint="eastAsia"/>
            <w:szCs w:val="21"/>
          </w:rPr>
          <w:t>如果“</w:t>
        </w:r>
        <w:r w:rsidRPr="00021645">
          <w:rPr>
            <w:rFonts w:hint="eastAsia"/>
            <w:szCs w:val="21"/>
          </w:rPr>
          <w:t>带室内分布系统数量</w:t>
        </w:r>
        <w:r>
          <w:rPr>
            <w:rFonts w:hint="eastAsia"/>
            <w:szCs w:val="21"/>
          </w:rPr>
          <w:t>”字段值大于</w:t>
        </w:r>
        <w:r>
          <w:rPr>
            <w:rFonts w:hint="eastAsia"/>
            <w:szCs w:val="21"/>
          </w:rPr>
          <w:t>0</w:t>
        </w:r>
        <w:r>
          <w:rPr>
            <w:rFonts w:hint="eastAsia"/>
            <w:szCs w:val="21"/>
          </w:rPr>
          <w:t>，</w:t>
        </w:r>
      </w:ins>
      <w:ins w:id="1675" w:author="zhaofei" w:date="2012-09-12T16:39:00Z">
        <w:r>
          <w:rPr>
            <w:rFonts w:hint="eastAsia"/>
            <w:szCs w:val="21"/>
          </w:rPr>
          <w:t>或者“天线方向类型”为“全向”，则“天线张角”为</w:t>
        </w:r>
        <w:r>
          <w:rPr>
            <w:rFonts w:hint="eastAsia"/>
            <w:szCs w:val="21"/>
          </w:rPr>
          <w:t>360</w:t>
        </w:r>
        <w:r>
          <w:rPr>
            <w:rFonts w:hint="eastAsia"/>
            <w:szCs w:val="21"/>
          </w:rPr>
          <w:t>。</w:t>
        </w:r>
      </w:ins>
    </w:p>
    <w:p w:rsidR="00EE4691" w:rsidRDefault="00021645">
      <w:pPr>
        <w:pStyle w:val="a3"/>
        <w:numPr>
          <w:ilvl w:val="2"/>
          <w:numId w:val="40"/>
        </w:numPr>
        <w:ind w:firstLineChars="0"/>
        <w:rPr>
          <w:ins w:id="1676" w:author="zhaofei" w:date="2012-09-12T16:56:00Z"/>
          <w:szCs w:val="21"/>
        </w:rPr>
        <w:pPrChange w:id="1677" w:author="zhaofei" w:date="2012-09-12T15:55:00Z">
          <w:pPr/>
        </w:pPrChange>
      </w:pPr>
      <w:ins w:id="1678" w:author="zhaofei" w:date="2012-09-12T16:40:00Z">
        <w:r>
          <w:rPr>
            <w:rFonts w:hint="eastAsia"/>
            <w:szCs w:val="21"/>
          </w:rPr>
          <w:lastRenderedPageBreak/>
          <w:t>排除一个基站下“</w:t>
        </w:r>
        <w:r w:rsidRPr="00021645">
          <w:rPr>
            <w:rFonts w:hint="eastAsia"/>
            <w:szCs w:val="21"/>
          </w:rPr>
          <w:t>带室内分布系统数量</w:t>
        </w:r>
        <w:r>
          <w:rPr>
            <w:rFonts w:hint="eastAsia"/>
            <w:szCs w:val="21"/>
          </w:rPr>
          <w:t>”字段值大于</w:t>
        </w:r>
        <w:r>
          <w:rPr>
            <w:rFonts w:hint="eastAsia"/>
            <w:szCs w:val="21"/>
          </w:rPr>
          <w:t>0</w:t>
        </w:r>
        <w:r>
          <w:rPr>
            <w:rFonts w:hint="eastAsia"/>
            <w:szCs w:val="21"/>
          </w:rPr>
          <w:t>，或者“天线方向类型”为“全向”的记录</w:t>
        </w:r>
      </w:ins>
      <w:ins w:id="1679" w:author="zhaofei" w:date="2012-09-12T16:41:00Z">
        <w:r>
          <w:rPr>
            <w:rFonts w:hint="eastAsia"/>
            <w:szCs w:val="21"/>
          </w:rPr>
          <w:t>，</w:t>
        </w:r>
      </w:ins>
      <w:ins w:id="1680" w:author="zhaofei" w:date="2012-09-12T16:40:00Z">
        <w:r>
          <w:rPr>
            <w:rFonts w:hint="eastAsia"/>
            <w:szCs w:val="21"/>
          </w:rPr>
          <w:t>对应剩下</w:t>
        </w:r>
      </w:ins>
      <w:ins w:id="1681" w:author="zhaofei" w:date="2012-09-12T16:41:00Z">
        <w:r>
          <w:rPr>
            <w:rFonts w:hint="eastAsia"/>
            <w:szCs w:val="21"/>
          </w:rPr>
          <w:t>的</w:t>
        </w:r>
      </w:ins>
      <w:ins w:id="1682" w:author="zhaofei" w:date="2012-09-12T16:42:00Z">
        <w:r>
          <w:rPr>
            <w:rFonts w:hint="eastAsia"/>
            <w:szCs w:val="21"/>
          </w:rPr>
          <w:t>扇区</w:t>
        </w:r>
      </w:ins>
      <w:ins w:id="1683" w:author="zhaofei" w:date="2012-09-12T16:43:00Z">
        <w:r>
          <w:rPr>
            <w:rFonts w:hint="eastAsia"/>
            <w:szCs w:val="21"/>
          </w:rPr>
          <w:t>：</w:t>
        </w:r>
      </w:ins>
    </w:p>
    <w:p w:rsidR="00EE4691" w:rsidRDefault="00021645">
      <w:pPr>
        <w:pStyle w:val="a3"/>
        <w:numPr>
          <w:ilvl w:val="3"/>
          <w:numId w:val="40"/>
        </w:numPr>
        <w:ind w:firstLineChars="0"/>
        <w:rPr>
          <w:ins w:id="1684" w:author="zhaofei" w:date="2012-09-12T16:56:00Z"/>
          <w:szCs w:val="21"/>
        </w:rPr>
        <w:pPrChange w:id="1685" w:author="zhaofei" w:date="2012-09-12T16:56:00Z">
          <w:pPr/>
        </w:pPrChange>
      </w:pPr>
      <w:ins w:id="1686" w:author="zhaofei" w:date="2012-09-12T16:43:00Z">
        <w:r>
          <w:rPr>
            <w:rFonts w:hint="eastAsia"/>
            <w:szCs w:val="21"/>
          </w:rPr>
          <w:t>如果只有一个扇区，则“天线张角”为</w:t>
        </w:r>
        <w:r>
          <w:rPr>
            <w:rFonts w:hint="eastAsia"/>
            <w:szCs w:val="21"/>
          </w:rPr>
          <w:t>120</w:t>
        </w:r>
        <w:r>
          <w:rPr>
            <w:rFonts w:hint="eastAsia"/>
            <w:szCs w:val="21"/>
          </w:rPr>
          <w:t>；</w:t>
        </w:r>
      </w:ins>
    </w:p>
    <w:p w:rsidR="00EE4691" w:rsidRDefault="00021645">
      <w:pPr>
        <w:pStyle w:val="a3"/>
        <w:numPr>
          <w:ilvl w:val="3"/>
          <w:numId w:val="40"/>
        </w:numPr>
        <w:ind w:firstLineChars="0"/>
        <w:rPr>
          <w:ins w:id="1687" w:author="zhaofei" w:date="2012-09-12T16:56:00Z"/>
          <w:szCs w:val="21"/>
        </w:rPr>
        <w:pPrChange w:id="1688" w:author="zhaofei" w:date="2012-09-12T16:56:00Z">
          <w:pPr/>
        </w:pPrChange>
      </w:pPr>
      <w:ins w:id="1689" w:author="zhaofei" w:date="2012-09-12T16:43:00Z">
        <w:r>
          <w:rPr>
            <w:rFonts w:hint="eastAsia"/>
            <w:szCs w:val="21"/>
          </w:rPr>
          <w:t>如果有两个扇区，则</w:t>
        </w:r>
      </w:ins>
      <w:ins w:id="1690" w:author="zhaofei" w:date="2012-09-12T16:44:00Z">
        <w:r>
          <w:rPr>
            <w:rFonts w:hint="eastAsia"/>
            <w:szCs w:val="21"/>
          </w:rPr>
          <w:t>取两个扇区天线方位角</w:t>
        </w:r>
      </w:ins>
      <w:ins w:id="1691" w:author="zhaofei" w:date="2012-09-12T16:54:00Z">
        <w:r w:rsidR="00454508">
          <w:rPr>
            <w:rFonts w:hint="eastAsia"/>
            <w:szCs w:val="21"/>
          </w:rPr>
          <w:t>线的</w:t>
        </w:r>
      </w:ins>
      <w:ins w:id="1692" w:author="zhaofei" w:date="2012-09-12T16:44:00Z">
        <w:r>
          <w:rPr>
            <w:rFonts w:hint="eastAsia"/>
            <w:szCs w:val="21"/>
          </w:rPr>
          <w:t>夹角（小于</w:t>
        </w:r>
        <w:r>
          <w:rPr>
            <w:rFonts w:hint="eastAsia"/>
            <w:szCs w:val="21"/>
          </w:rPr>
          <w:t>180</w:t>
        </w:r>
        <w:r>
          <w:rPr>
            <w:rFonts w:hint="eastAsia"/>
            <w:szCs w:val="21"/>
          </w:rPr>
          <w:t>度的那个夹角）与</w:t>
        </w:r>
        <w:r>
          <w:rPr>
            <w:rFonts w:hint="eastAsia"/>
            <w:szCs w:val="21"/>
          </w:rPr>
          <w:t>120</w:t>
        </w:r>
        <w:r>
          <w:rPr>
            <w:rFonts w:hint="eastAsia"/>
            <w:szCs w:val="21"/>
          </w:rPr>
          <w:t>度比较，取较大值</w:t>
        </w:r>
      </w:ins>
      <w:ins w:id="1693" w:author="zhaofei" w:date="2012-09-12T16:45:00Z">
        <w:r>
          <w:rPr>
            <w:rFonts w:hint="eastAsia"/>
            <w:szCs w:val="21"/>
          </w:rPr>
          <w:t>作为这两个扇区的“天线张角”；</w:t>
        </w:r>
      </w:ins>
    </w:p>
    <w:p w:rsidR="00EE4691" w:rsidRDefault="00021645">
      <w:pPr>
        <w:pStyle w:val="a3"/>
        <w:numPr>
          <w:ilvl w:val="3"/>
          <w:numId w:val="40"/>
        </w:numPr>
        <w:ind w:firstLineChars="0"/>
        <w:rPr>
          <w:ins w:id="1694" w:author="zhaofei" w:date="2012-09-12T15:55:00Z"/>
          <w:szCs w:val="21"/>
        </w:rPr>
        <w:pPrChange w:id="1695" w:author="zhaofei" w:date="2012-09-12T16:56:00Z">
          <w:pPr/>
        </w:pPrChange>
      </w:pPr>
      <w:ins w:id="1696" w:author="zhaofei" w:date="2012-09-12T16:45:00Z">
        <w:r>
          <w:rPr>
            <w:rFonts w:hint="eastAsia"/>
            <w:szCs w:val="21"/>
          </w:rPr>
          <w:t>如果有三个扇区和三个以上</w:t>
        </w:r>
      </w:ins>
      <w:ins w:id="1697" w:author="zhaofei" w:date="2012-09-12T16:52:00Z">
        <w:r w:rsidR="00454508">
          <w:rPr>
            <w:rFonts w:hint="eastAsia"/>
            <w:szCs w:val="21"/>
          </w:rPr>
          <w:t>，</w:t>
        </w:r>
      </w:ins>
      <w:ins w:id="1698" w:author="zhaofei" w:date="2012-09-12T16:53:00Z">
        <w:r w:rsidR="00454508">
          <w:rPr>
            <w:rFonts w:hint="eastAsia"/>
            <w:szCs w:val="21"/>
          </w:rPr>
          <w:t>按扇区进行“天线张角”的获取，</w:t>
        </w:r>
      </w:ins>
      <w:ins w:id="1699" w:author="zhaofei" w:date="2012-09-12T16:54:00Z">
        <w:r w:rsidR="00454508">
          <w:rPr>
            <w:rFonts w:hint="eastAsia"/>
            <w:szCs w:val="21"/>
          </w:rPr>
          <w:t>取该扇区</w:t>
        </w:r>
      </w:ins>
      <w:ins w:id="1700" w:author="zhaofei" w:date="2012-09-12T16:53:00Z">
        <w:r w:rsidR="00454508">
          <w:rPr>
            <w:rFonts w:hint="eastAsia"/>
            <w:szCs w:val="21"/>
          </w:rPr>
          <w:t>的天线方位角</w:t>
        </w:r>
      </w:ins>
      <w:ins w:id="1701" w:author="zhaofei" w:date="2012-09-12T16:54:00Z">
        <w:r w:rsidR="00454508">
          <w:rPr>
            <w:rFonts w:hint="eastAsia"/>
            <w:szCs w:val="21"/>
          </w:rPr>
          <w:t>线与</w:t>
        </w:r>
      </w:ins>
      <w:ins w:id="1702" w:author="zhaofei" w:date="2012-09-12T16:53:00Z">
        <w:r w:rsidR="00454508">
          <w:rPr>
            <w:rFonts w:hint="eastAsia"/>
            <w:szCs w:val="21"/>
          </w:rPr>
          <w:t>左右两个相邻扇区</w:t>
        </w:r>
      </w:ins>
      <w:ins w:id="1703" w:author="zhaofei" w:date="2012-09-12T16:54:00Z">
        <w:r w:rsidR="00454508">
          <w:rPr>
            <w:rFonts w:hint="eastAsia"/>
            <w:szCs w:val="21"/>
          </w:rPr>
          <w:t>天线方位角线的夹角中的</w:t>
        </w:r>
      </w:ins>
      <w:ins w:id="1704" w:author="zhaofei" w:date="2012-09-12T16:55:00Z">
        <w:r w:rsidR="00454508">
          <w:rPr>
            <w:rFonts w:hint="eastAsia"/>
            <w:szCs w:val="21"/>
          </w:rPr>
          <w:t>较大值与</w:t>
        </w:r>
        <w:r w:rsidR="00454508">
          <w:rPr>
            <w:rFonts w:hint="eastAsia"/>
            <w:szCs w:val="21"/>
          </w:rPr>
          <w:t>120</w:t>
        </w:r>
        <w:r w:rsidR="00454508">
          <w:rPr>
            <w:rFonts w:hint="eastAsia"/>
            <w:szCs w:val="21"/>
          </w:rPr>
          <w:t>比较取较大值，作为该扇区的“天线张角”。</w:t>
        </w:r>
      </w:ins>
    </w:p>
    <w:p w:rsidR="00EE4691" w:rsidRDefault="00454508">
      <w:pPr>
        <w:pStyle w:val="a3"/>
        <w:numPr>
          <w:ilvl w:val="1"/>
          <w:numId w:val="40"/>
        </w:numPr>
        <w:ind w:firstLineChars="0"/>
        <w:rPr>
          <w:ins w:id="1705" w:author="zhaofei" w:date="2012-09-12T16:57:00Z"/>
          <w:szCs w:val="21"/>
        </w:rPr>
        <w:pPrChange w:id="1706" w:author="zhaofei" w:date="2012-09-12T14:58:00Z">
          <w:pPr/>
        </w:pPrChange>
      </w:pPr>
      <w:ins w:id="1707" w:author="zhaofei" w:date="2012-09-12T16:55:00Z">
        <w:r>
          <w:rPr>
            <w:szCs w:val="21"/>
          </w:rPr>
          <w:t>天线最大覆盖范围</w:t>
        </w:r>
        <w:r>
          <w:rPr>
            <w:szCs w:val="21"/>
          </w:rPr>
          <w:t>MAR</w:t>
        </w:r>
        <w:r>
          <w:rPr>
            <w:szCs w:val="21"/>
          </w:rPr>
          <w:t>值：</w:t>
        </w:r>
      </w:ins>
    </w:p>
    <w:p w:rsidR="00EE4691" w:rsidRDefault="00454508">
      <w:pPr>
        <w:pStyle w:val="a3"/>
        <w:numPr>
          <w:ilvl w:val="2"/>
          <w:numId w:val="40"/>
        </w:numPr>
        <w:ind w:firstLineChars="0"/>
        <w:rPr>
          <w:ins w:id="1708" w:author="zhaofei" w:date="2012-09-12T16:59:00Z"/>
          <w:szCs w:val="21"/>
        </w:rPr>
        <w:pPrChange w:id="1709" w:author="zhaofei" w:date="2012-09-12T16:57:00Z">
          <w:pPr/>
        </w:pPrChange>
      </w:pPr>
      <w:ins w:id="1710" w:author="zhaofei" w:date="2012-09-12T16:58:00Z">
        <w:r>
          <w:rPr>
            <w:rFonts w:hint="eastAsia"/>
            <w:szCs w:val="21"/>
          </w:rPr>
          <w:t>取该扇区的邻区（物理邻区</w:t>
        </w:r>
      </w:ins>
      <w:ins w:id="1711" w:author="zhaofei" w:date="2012-09-12T16:59:00Z">
        <w:r>
          <w:rPr>
            <w:rFonts w:hint="eastAsia"/>
            <w:szCs w:val="21"/>
          </w:rPr>
          <w:t>或者</w:t>
        </w:r>
        <w:r>
          <w:rPr>
            <w:rFonts w:hint="eastAsia"/>
            <w:szCs w:val="21"/>
          </w:rPr>
          <w:t>5000</w:t>
        </w:r>
        <w:r>
          <w:rPr>
            <w:rFonts w:hint="eastAsia"/>
            <w:szCs w:val="21"/>
          </w:rPr>
          <w:t>米范围内的基站的小区）；</w:t>
        </w:r>
      </w:ins>
    </w:p>
    <w:p w:rsidR="00EE4691" w:rsidRDefault="00454508">
      <w:pPr>
        <w:pStyle w:val="a3"/>
        <w:numPr>
          <w:ilvl w:val="2"/>
          <w:numId w:val="40"/>
        </w:numPr>
        <w:ind w:firstLineChars="0"/>
        <w:rPr>
          <w:ins w:id="1712" w:author="zhaofei" w:date="2012-09-12T17:01:00Z"/>
          <w:szCs w:val="21"/>
        </w:rPr>
        <w:pPrChange w:id="1713" w:author="zhaofei" w:date="2012-09-12T16:57:00Z">
          <w:pPr/>
        </w:pPrChange>
      </w:pPr>
      <w:ins w:id="1714" w:author="zhaofei" w:date="2012-09-12T16:59:00Z">
        <w:r>
          <w:rPr>
            <w:rFonts w:hint="eastAsia"/>
            <w:szCs w:val="21"/>
          </w:rPr>
          <w:t>在这些邻区中取和该扇区覆盖类型（室内或者</w:t>
        </w:r>
      </w:ins>
      <w:ins w:id="1715" w:author="zhaofei" w:date="2012-09-12T17:00:00Z">
        <w:r>
          <w:rPr>
            <w:rFonts w:hint="eastAsia"/>
            <w:szCs w:val="21"/>
          </w:rPr>
          <w:t>室外覆盖</w:t>
        </w:r>
      </w:ins>
      <w:ins w:id="1716" w:author="zhaofei" w:date="2012-09-12T17:01:00Z">
        <w:r>
          <w:rPr>
            <w:rFonts w:hint="eastAsia"/>
            <w:szCs w:val="21"/>
          </w:rPr>
          <w:t>；</w:t>
        </w:r>
      </w:ins>
      <w:ins w:id="1717" w:author="zhaofei" w:date="2012-09-12T17:00:00Z">
        <w:r>
          <w:rPr>
            <w:rFonts w:hint="eastAsia"/>
            <w:szCs w:val="21"/>
          </w:rPr>
          <w:t>如果“</w:t>
        </w:r>
        <w:r w:rsidRPr="00021645">
          <w:rPr>
            <w:rFonts w:hint="eastAsia"/>
            <w:szCs w:val="21"/>
          </w:rPr>
          <w:t>带室内分布系统数量</w:t>
        </w:r>
        <w:r>
          <w:rPr>
            <w:rFonts w:hint="eastAsia"/>
            <w:szCs w:val="21"/>
          </w:rPr>
          <w:t>”</w:t>
        </w:r>
      </w:ins>
      <w:ins w:id="1718" w:author="zhaofei" w:date="2012-09-12T17:01:00Z">
        <w:r>
          <w:rPr>
            <w:rFonts w:hint="eastAsia"/>
            <w:szCs w:val="21"/>
          </w:rPr>
          <w:t>大于</w:t>
        </w:r>
        <w:r>
          <w:rPr>
            <w:rFonts w:hint="eastAsia"/>
            <w:szCs w:val="21"/>
          </w:rPr>
          <w:t>0</w:t>
        </w:r>
        <w:r>
          <w:rPr>
            <w:rFonts w:hint="eastAsia"/>
            <w:szCs w:val="21"/>
          </w:rPr>
          <w:t>则为室内覆盖，否则为室外覆盖</w:t>
        </w:r>
      </w:ins>
      <w:ins w:id="1719" w:author="zhaofei" w:date="2012-09-12T17:00:00Z">
        <w:r>
          <w:rPr>
            <w:rFonts w:hint="eastAsia"/>
            <w:szCs w:val="21"/>
          </w:rPr>
          <w:t>）相同的扇区不为空的</w:t>
        </w:r>
        <w:r>
          <w:rPr>
            <w:rFonts w:hint="eastAsia"/>
            <w:szCs w:val="21"/>
          </w:rPr>
          <w:t>MAR</w:t>
        </w:r>
        <w:r>
          <w:rPr>
            <w:rFonts w:hint="eastAsia"/>
            <w:szCs w:val="21"/>
          </w:rPr>
          <w:t>值的平均值为该扇区的</w:t>
        </w:r>
        <w:r>
          <w:rPr>
            <w:rFonts w:hint="eastAsia"/>
            <w:szCs w:val="21"/>
          </w:rPr>
          <w:t>MAR</w:t>
        </w:r>
        <w:r>
          <w:rPr>
            <w:rFonts w:hint="eastAsia"/>
            <w:szCs w:val="21"/>
          </w:rPr>
          <w:t>值。</w:t>
        </w:r>
      </w:ins>
    </w:p>
    <w:p w:rsidR="00EE4691" w:rsidRDefault="00762A55">
      <w:pPr>
        <w:pStyle w:val="a3"/>
        <w:numPr>
          <w:ilvl w:val="0"/>
          <w:numId w:val="40"/>
        </w:numPr>
        <w:ind w:firstLineChars="0"/>
        <w:rPr>
          <w:ins w:id="1720" w:author="zhaofei" w:date="2012-09-12T17:21:00Z"/>
          <w:szCs w:val="21"/>
        </w:rPr>
        <w:pPrChange w:id="1721" w:author="zhaofei" w:date="2012-09-12T17:01:00Z">
          <w:pPr/>
        </w:pPrChange>
      </w:pPr>
      <w:ins w:id="1722" w:author="zhaofei" w:date="2012-09-12T17:02:00Z">
        <w:r>
          <w:rPr>
            <w:rFonts w:hint="eastAsia"/>
            <w:szCs w:val="21"/>
          </w:rPr>
          <w:t>在增加</w:t>
        </w:r>
        <w:proofErr w:type="gramStart"/>
        <w:r>
          <w:rPr>
            <w:rFonts w:hint="eastAsia"/>
            <w:szCs w:val="21"/>
          </w:rPr>
          <w:t>小区台</w:t>
        </w:r>
        <w:proofErr w:type="gramEnd"/>
        <w:r>
          <w:rPr>
            <w:rFonts w:hint="eastAsia"/>
            <w:szCs w:val="21"/>
          </w:rPr>
          <w:t>帐数据时，</w:t>
        </w:r>
      </w:ins>
      <w:ins w:id="1723" w:author="zhaofei" w:date="2012-09-12T17:03:00Z">
        <w:r>
          <w:rPr>
            <w:rFonts w:hint="eastAsia"/>
            <w:szCs w:val="21"/>
          </w:rPr>
          <w:t>需要判断是否出现扇区分裂</w:t>
        </w:r>
      </w:ins>
      <w:ins w:id="1724" w:author="zhaofei" w:date="2012-09-12T17:04:00Z">
        <w:r>
          <w:rPr>
            <w:rFonts w:hint="eastAsia"/>
            <w:szCs w:val="21"/>
          </w:rPr>
          <w:t>。如果出现扇区分裂情况，需要自动生成数据，并填入特殊覆盖小区</w:t>
        </w:r>
        <w:r>
          <w:rPr>
            <w:rFonts w:hint="eastAsia"/>
            <w:szCs w:val="21"/>
          </w:rPr>
          <w:t>BSA</w:t>
        </w:r>
        <w:r>
          <w:rPr>
            <w:rFonts w:hint="eastAsia"/>
            <w:szCs w:val="21"/>
          </w:rPr>
          <w:t>台帐</w:t>
        </w:r>
      </w:ins>
      <w:ins w:id="1725" w:author="zhaofei" w:date="2012-09-12T17:05:00Z">
        <w:r>
          <w:rPr>
            <w:rFonts w:hint="eastAsia"/>
            <w:szCs w:val="21"/>
          </w:rPr>
          <w:t>中。</w:t>
        </w:r>
      </w:ins>
    </w:p>
    <w:p w:rsidR="00EE4691" w:rsidRDefault="00762A55">
      <w:pPr>
        <w:pStyle w:val="a3"/>
        <w:ind w:left="644" w:firstLineChars="0" w:firstLine="0"/>
        <w:rPr>
          <w:ins w:id="1726" w:author="zhaofei" w:date="2012-09-12T17:21:00Z"/>
          <w:szCs w:val="21"/>
        </w:rPr>
        <w:pPrChange w:id="1727" w:author="zhaofei" w:date="2012-09-12T17:21:00Z">
          <w:pPr/>
        </w:pPrChange>
      </w:pPr>
      <w:ins w:id="1728" w:author="zhaofei" w:date="2012-09-12T17:06:00Z">
        <w:r>
          <w:rPr>
            <w:rFonts w:hint="eastAsia"/>
            <w:szCs w:val="21"/>
          </w:rPr>
          <w:t>判断扇区分裂的方法：</w:t>
        </w:r>
      </w:ins>
      <w:ins w:id="1729" w:author="zhaofei" w:date="2012-09-12T17:09:00Z">
        <w:r>
          <w:rPr>
            <w:rFonts w:hint="eastAsia"/>
            <w:szCs w:val="21"/>
          </w:rPr>
          <w:t>两条或者多条数据的扇区标识相同（属</w:t>
        </w:r>
      </w:ins>
      <w:ins w:id="1730" w:author="zhaofei" w:date="2012-09-12T17:10:00Z">
        <w:r>
          <w:rPr>
            <w:rFonts w:hint="eastAsia"/>
            <w:szCs w:val="21"/>
          </w:rPr>
          <w:t>同一个城市、同一个</w:t>
        </w:r>
        <w:r>
          <w:rPr>
            <w:rFonts w:hint="eastAsia"/>
            <w:szCs w:val="21"/>
          </w:rPr>
          <w:t>BSC</w:t>
        </w:r>
        <w:r>
          <w:rPr>
            <w:rFonts w:hint="eastAsia"/>
            <w:szCs w:val="21"/>
          </w:rPr>
          <w:t>、同一个基站和同一个扇区），“射频通道”字段不一致。</w:t>
        </w:r>
      </w:ins>
    </w:p>
    <w:p w:rsidR="00EE4691" w:rsidRDefault="00733695">
      <w:pPr>
        <w:pStyle w:val="a3"/>
        <w:ind w:left="644" w:firstLineChars="0" w:firstLine="0"/>
        <w:rPr>
          <w:szCs w:val="21"/>
        </w:rPr>
        <w:pPrChange w:id="1731" w:author="zhaofei" w:date="2012-09-12T17:21:00Z">
          <w:pPr/>
        </w:pPrChange>
      </w:pPr>
      <w:ins w:id="1732" w:author="zhaofei" w:date="2012-09-12T17:21:00Z">
        <w:r>
          <w:rPr>
            <w:rFonts w:hint="eastAsia"/>
            <w:szCs w:val="21"/>
          </w:rPr>
          <w:t>详细映射算法参加</w:t>
        </w:r>
        <w:r>
          <w:rPr>
            <w:rFonts w:hint="eastAsia"/>
            <w:szCs w:val="21"/>
          </w:rPr>
          <w:t>2.2.4.2</w:t>
        </w:r>
      </w:ins>
    </w:p>
    <w:p w:rsidR="0046707E" w:rsidRDefault="0046707E" w:rsidP="000F51FC">
      <w:pPr>
        <w:pStyle w:val="4"/>
        <w:numPr>
          <w:ilvl w:val="3"/>
          <w:numId w:val="36"/>
        </w:numPr>
      </w:pPr>
      <w:r>
        <w:rPr>
          <w:rFonts w:hint="eastAsia"/>
        </w:rPr>
        <w:t>特殊覆盖</w:t>
      </w:r>
      <w:r w:rsidR="00271CC6">
        <w:rPr>
          <w:rFonts w:hint="eastAsia"/>
        </w:rPr>
        <w:t>小区</w:t>
      </w:r>
      <w:r>
        <w:rPr>
          <w:rFonts w:hint="eastAsia"/>
        </w:rPr>
        <w:t>BSA</w:t>
      </w:r>
      <w:r>
        <w:rPr>
          <w:rFonts w:hint="eastAsia"/>
        </w:rPr>
        <w:t>台账</w:t>
      </w:r>
    </w:p>
    <w:p w:rsidR="0046707E" w:rsidRDefault="00D222AC" w:rsidP="00D222AC">
      <w:pPr>
        <w:rPr>
          <w:ins w:id="1733" w:author="zhaofei" w:date="2012-09-12T18:22:00Z"/>
        </w:rPr>
      </w:pPr>
      <w:r>
        <w:rPr>
          <w:rFonts w:hint="eastAsia"/>
        </w:rPr>
        <w:tab/>
      </w:r>
      <w:r w:rsidR="0046707E">
        <w:rPr>
          <w:rFonts w:hint="eastAsia"/>
        </w:rPr>
        <w:t>需在台账中建立“</w:t>
      </w:r>
      <w:r w:rsidR="0046707E" w:rsidRPr="00BF1484">
        <w:rPr>
          <w:rFonts w:hint="eastAsia"/>
        </w:rPr>
        <w:t>特殊覆盖</w:t>
      </w:r>
      <w:r w:rsidR="00D72A24">
        <w:rPr>
          <w:rFonts w:hint="eastAsia"/>
        </w:rPr>
        <w:t>小区</w:t>
      </w:r>
      <w:r w:rsidR="0046707E">
        <w:rPr>
          <w:rFonts w:hint="eastAsia"/>
        </w:rPr>
        <w:t>BSA</w:t>
      </w:r>
      <w:r w:rsidR="0046707E">
        <w:rPr>
          <w:rFonts w:hint="eastAsia"/>
        </w:rPr>
        <w:t>工参”，</w:t>
      </w:r>
      <w:proofErr w:type="gramStart"/>
      <w:r w:rsidR="0046707E">
        <w:rPr>
          <w:rFonts w:hint="eastAsia"/>
        </w:rPr>
        <w:t>供同</w:t>
      </w:r>
      <w:proofErr w:type="gramEnd"/>
      <w:r w:rsidR="0046707E">
        <w:rPr>
          <w:rFonts w:hint="eastAsia"/>
        </w:rPr>
        <w:t>PN</w:t>
      </w:r>
      <w:r w:rsidR="0046707E">
        <w:rPr>
          <w:rFonts w:hint="eastAsia"/>
        </w:rPr>
        <w:t>小区、扇区分裂、加挂直放站等特殊覆盖场景下，填写特殊</w:t>
      </w:r>
      <w:r w:rsidR="0046707E">
        <w:rPr>
          <w:rFonts w:hint="eastAsia"/>
        </w:rPr>
        <w:t>BSA</w:t>
      </w:r>
      <w:proofErr w:type="gramStart"/>
      <w:r w:rsidR="00D72A24">
        <w:rPr>
          <w:rFonts w:hint="eastAsia"/>
        </w:rPr>
        <w:t>小区</w:t>
      </w:r>
      <w:r w:rsidR="0046707E">
        <w:rPr>
          <w:rFonts w:hint="eastAsia"/>
        </w:rPr>
        <w:t>工参</w:t>
      </w:r>
      <w:proofErr w:type="gramEnd"/>
      <w:r w:rsidR="0046707E">
        <w:rPr>
          <w:rFonts w:hint="eastAsia"/>
        </w:rPr>
        <w:t>信息。</w:t>
      </w:r>
    </w:p>
    <w:tbl>
      <w:tblPr>
        <w:tblW w:w="8095" w:type="dxa"/>
        <w:tblInd w:w="93" w:type="dxa"/>
        <w:tblLook w:val="04A0" w:firstRow="1" w:lastRow="0" w:firstColumn="1" w:lastColumn="0" w:noHBand="0" w:noVBand="1"/>
        <w:tblPrChange w:id="1734" w:author="zhaofei" w:date="2012-09-12T18:23:00Z">
          <w:tblPr>
            <w:tblW w:w="8095" w:type="dxa"/>
            <w:tblInd w:w="93" w:type="dxa"/>
            <w:tblLook w:val="04A0" w:firstRow="1" w:lastRow="0" w:firstColumn="1" w:lastColumn="0" w:noHBand="0" w:noVBand="1"/>
          </w:tblPr>
        </w:tblPrChange>
      </w:tblPr>
      <w:tblGrid>
        <w:gridCol w:w="1150"/>
        <w:gridCol w:w="1417"/>
        <w:gridCol w:w="1417"/>
        <w:gridCol w:w="851"/>
        <w:gridCol w:w="2126"/>
        <w:gridCol w:w="1134"/>
        <w:tblGridChange w:id="1735">
          <w:tblGrid>
            <w:gridCol w:w="1150"/>
            <w:gridCol w:w="1075"/>
            <w:gridCol w:w="1256"/>
            <w:gridCol w:w="903"/>
            <w:gridCol w:w="451"/>
            <w:gridCol w:w="589"/>
            <w:gridCol w:w="1537"/>
            <w:gridCol w:w="1134"/>
          </w:tblGrid>
        </w:tblGridChange>
      </w:tblGrid>
      <w:tr w:rsidR="00C158E8" w:rsidRPr="00C158E8" w:rsidTr="00C158E8">
        <w:trPr>
          <w:trHeight w:val="420"/>
          <w:ins w:id="1736" w:author="zhaofei" w:date="2012-09-12T18:23:00Z"/>
          <w:trPrChange w:id="173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738" w:author="zhaofei" w:date="2012-09-12T18:23:00Z">
              <w:tcPr>
                <w:tcW w:w="115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3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4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字段英文名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741" w:author="zhaofei" w:date="2012-09-12T18:23:00Z">
              <w:tcPr>
                <w:tcW w:w="1075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4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4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字段中文名</w:t>
              </w:r>
            </w:ins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744" w:author="zhaofei" w:date="2012-09-12T18:23:00Z">
              <w:tcPr>
                <w:tcW w:w="1256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4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4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数据类型</w:t>
              </w:r>
            </w:ins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747" w:author="zhaofei" w:date="2012-09-12T18:23:00Z">
              <w:tcPr>
                <w:tcW w:w="903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4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4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是否可为空</w:t>
              </w:r>
            </w:ins>
          </w:p>
        </w:tc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750" w:author="zhaofei" w:date="2012-09-12T18:23:00Z">
              <w:tcPr>
                <w:tcW w:w="1040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5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5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备注</w:t>
              </w:r>
            </w:ins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  <w:tcPrChange w:id="1753" w:author="zhaofei" w:date="2012-09-12T18:23:00Z">
              <w:tcPr>
                <w:tcW w:w="2671" w:type="dxa"/>
                <w:gridSpan w:val="2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C000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5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5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是否唯一标识字段</w:t>
              </w:r>
            </w:ins>
          </w:p>
        </w:tc>
      </w:tr>
      <w:tr w:rsidR="00C158E8" w:rsidRPr="00C158E8" w:rsidTr="00C158E8">
        <w:trPr>
          <w:trHeight w:val="270"/>
          <w:ins w:id="1756" w:author="zhaofei" w:date="2012-09-12T18:23:00Z"/>
          <w:trPrChange w:id="1757" w:author="zhaofei" w:date="2012-09-12T18:23:00Z">
            <w:trPr>
              <w:trHeight w:val="27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5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5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6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CITY_ID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6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6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6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CITY_ID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6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6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6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6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6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6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7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7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7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7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7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7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是，字段1</w:t>
              </w:r>
            </w:ins>
          </w:p>
        </w:tc>
      </w:tr>
      <w:tr w:rsidR="00C158E8" w:rsidRPr="00C158E8" w:rsidTr="00C158E8">
        <w:trPr>
          <w:trHeight w:val="270"/>
          <w:ins w:id="1776" w:author="zhaofei" w:date="2012-09-12T18:23:00Z"/>
          <w:trPrChange w:id="1777" w:author="zhaofei" w:date="2012-09-12T18:23:00Z">
            <w:trPr>
              <w:trHeight w:val="27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7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7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8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BSC_ID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8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8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8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所属BSCID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8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8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8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8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8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8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9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9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9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9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9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79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是，字段2</w:t>
              </w:r>
            </w:ins>
          </w:p>
        </w:tc>
      </w:tr>
      <w:tr w:rsidR="00C158E8" w:rsidRPr="00C158E8" w:rsidTr="00C158E8">
        <w:trPr>
          <w:trHeight w:val="840"/>
          <w:ins w:id="1796" w:author="zhaofei" w:date="2012-09-12T18:23:00Z"/>
          <w:trPrChange w:id="1797" w:author="zhaofei" w:date="2012-09-12T18:23:00Z">
            <w:trPr>
              <w:trHeight w:val="84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79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79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0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BTS_ID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0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0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0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所属基站BTSID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0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0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0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0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0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0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1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1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1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华为中兴填BTS_ID，</w:t>
              </w:r>
              <w:proofErr w:type="gramStart"/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阿朗填</w:t>
              </w:r>
              <w:proofErr w:type="gramEnd"/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CELL_ID。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1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1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1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是，字段3</w:t>
              </w:r>
            </w:ins>
          </w:p>
        </w:tc>
      </w:tr>
      <w:tr w:rsidR="00C158E8" w:rsidRPr="00C158E8" w:rsidTr="00C158E8">
        <w:trPr>
          <w:trHeight w:val="630"/>
          <w:ins w:id="1816" w:author="zhaofei" w:date="2012-09-12T18:23:00Z"/>
          <w:trPrChange w:id="1817" w:author="zhaofei" w:date="2012-09-12T18:23:00Z">
            <w:trPr>
              <w:trHeight w:val="63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1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1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2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CELL_ID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2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2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2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厂商侧CELLID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2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2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2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number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2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2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2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3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3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3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华为和阿朗填CELL_ID，</w:t>
              </w:r>
              <w:proofErr w:type="gramStart"/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中兴天</w:t>
              </w:r>
              <w:proofErr w:type="gramEnd"/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BTS_ID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3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3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3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是，字段4</w:t>
              </w:r>
            </w:ins>
          </w:p>
        </w:tc>
      </w:tr>
      <w:tr w:rsidR="00C158E8" w:rsidRPr="00C158E8" w:rsidTr="00C158E8">
        <w:trPr>
          <w:trHeight w:val="420"/>
          <w:ins w:id="1836" w:author="zhaofei" w:date="2012-09-12T18:23:00Z"/>
          <w:trPrChange w:id="183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3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3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4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Sector_ID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4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4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4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厂商侧sector编号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4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4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4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4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4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4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5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5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5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5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5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5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是，字段5</w:t>
              </w:r>
            </w:ins>
          </w:p>
        </w:tc>
      </w:tr>
      <w:tr w:rsidR="00C158E8" w:rsidRPr="00C158E8" w:rsidTr="00C158E8">
        <w:trPr>
          <w:trHeight w:val="420"/>
          <w:ins w:id="1856" w:author="zhaofei" w:date="2012-09-12T18:23:00Z"/>
          <w:trPrChange w:id="185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5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5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6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BSC_NAME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6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6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6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所属BSC名称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6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6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6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varchar2(32)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6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6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6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可为空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7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7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7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7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7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7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1876" w:author="zhaofei" w:date="2012-09-12T18:23:00Z"/>
          <w:trPrChange w:id="187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7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7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8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BTS_NAME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8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8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8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所属基站中文名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8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8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8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varchar2(200)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8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8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8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可为空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9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9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9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9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9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89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1896" w:author="zhaofei" w:date="2012-09-12T18:23:00Z"/>
          <w:trPrChange w:id="189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89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89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0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Lati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0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0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0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天线纬度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0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0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0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0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0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0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1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1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1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1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1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1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1916" w:author="zhaofei" w:date="2012-09-12T18:23:00Z"/>
          <w:trPrChange w:id="191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1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1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2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Longi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2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2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2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天线经度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2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2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2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2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2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2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3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3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3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3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3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3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1936" w:author="zhaofei" w:date="2012-09-12T18:23:00Z"/>
          <w:trPrChange w:id="193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3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3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4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Alti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4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4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4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天线高度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4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4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4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4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4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4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5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5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5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5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5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5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1956" w:author="zhaofei" w:date="2012-09-12T18:23:00Z"/>
          <w:trPrChange w:id="195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5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5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6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Antenna Loc </w:t>
              </w:r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lastRenderedPageBreak/>
                <w:t>Accu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6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6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6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lastRenderedPageBreak/>
                <w:t>天线位置精度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6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6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6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6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6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6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</w:t>
              </w:r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lastRenderedPageBreak/>
                <w:t>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7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7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7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lastRenderedPageBreak/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7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7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7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1976" w:author="zhaofei" w:date="2012-09-12T18:23:00Z"/>
          <w:trPrChange w:id="197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7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7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8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lastRenderedPageBreak/>
                <w:t>Antenna Orientation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8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8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8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天线方向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8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8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8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8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8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8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9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9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9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9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9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199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1996" w:author="zhaofei" w:date="2012-09-12T18:23:00Z"/>
          <w:trPrChange w:id="199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199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199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0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Opening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0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0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0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天线张角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0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0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0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0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0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0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1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1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1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1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1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1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2016" w:author="zhaofei" w:date="2012-09-12T18:23:00Z"/>
          <w:trPrChange w:id="201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1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1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2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Max Antenna Range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2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2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2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天线最大覆盖范围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2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2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2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2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2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2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3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3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3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3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3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3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2036" w:author="zhaofei" w:date="2012-09-12T18:23:00Z"/>
          <w:trPrChange w:id="203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3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3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4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Potential Repeater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4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4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4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直放站信息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4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4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4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4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4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4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5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5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5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5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5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5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2056" w:author="zhaofei" w:date="2012-09-12T18:23:00Z"/>
          <w:trPrChange w:id="205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5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5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6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 Calib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6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6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6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FWD链路校准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6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6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6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6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6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6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7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7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7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7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7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7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2076" w:author="zhaofei" w:date="2012-09-12T18:23:00Z"/>
          <w:trPrChange w:id="207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7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7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8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 Calib Accu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8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8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8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FWD链路校准精度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8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8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8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8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8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8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9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9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9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9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9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09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2096" w:author="zhaofei" w:date="2012-09-12T18:23:00Z"/>
          <w:trPrChange w:id="209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09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09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0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 Calib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10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0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0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RTD校准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10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0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0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10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0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0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11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1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1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11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1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1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  <w:tr w:rsidR="00C158E8" w:rsidRPr="00C158E8" w:rsidTr="00C158E8">
        <w:trPr>
          <w:trHeight w:val="420"/>
          <w:ins w:id="2116" w:author="zhaofei" w:date="2012-09-12T18:23:00Z"/>
          <w:trPrChange w:id="2117" w:author="zhaofei" w:date="2012-09-12T18:23:00Z">
            <w:trPr>
              <w:trHeight w:val="420"/>
            </w:trPr>
          </w:trPrChange>
        </w:trPr>
        <w:tc>
          <w:tcPr>
            <w:tcW w:w="11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2118" w:author="zhaofei" w:date="2012-09-12T18:23:00Z">
              <w:tcPr>
                <w:tcW w:w="115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19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20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 Calib Accu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2121" w:author="zhaofei" w:date="2012-09-12T18:23:00Z">
              <w:tcPr>
                <w:tcW w:w="1075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22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23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RTD校准精度</w:t>
              </w:r>
            </w:ins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2124" w:author="zhaofei" w:date="2012-09-12T18:23:00Z">
              <w:tcPr>
                <w:tcW w:w="1256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25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26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mumber</w:t>
              </w:r>
            </w:ins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127" w:author="zhaofei" w:date="2012-09-12T18:23:00Z">
              <w:tcPr>
                <w:tcW w:w="1354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28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29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可手工维护</w:t>
              </w:r>
            </w:ins>
          </w:p>
        </w:tc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130" w:author="zhaofei" w:date="2012-09-12T18:23:00Z">
              <w:tcPr>
                <w:tcW w:w="2126" w:type="dxa"/>
                <w:gridSpan w:val="2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31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32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按BSA数据要求填写</w:t>
              </w:r>
            </w:ins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  <w:tcPrChange w:id="2133" w:author="zhaofei" w:date="2012-09-12T18:23:00Z">
              <w:tcPr>
                <w:tcW w:w="1134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noWrap/>
                <w:vAlign w:val="center"/>
                <w:hideMark/>
              </w:tcPr>
            </w:tcPrChange>
          </w:tcPr>
          <w:p w:rsidR="00C158E8" w:rsidRPr="00C158E8" w:rsidRDefault="00C158E8" w:rsidP="00C158E8">
            <w:pPr>
              <w:widowControl/>
              <w:jc w:val="left"/>
              <w:rPr>
                <w:ins w:id="2134" w:author="zhaofei" w:date="2012-09-12T18:23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135" w:author="zhaofei" w:date="2012-09-12T18:23:00Z">
              <w:r w:rsidRPr="00C158E8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 xml:space="preserve">　</w:t>
              </w:r>
            </w:ins>
          </w:p>
        </w:tc>
      </w:tr>
    </w:tbl>
    <w:p w:rsidR="00C158E8" w:rsidRDefault="00C158E8" w:rsidP="00D222AC">
      <w:pPr>
        <w:rPr>
          <w:ins w:id="2136" w:author="zhaofei" w:date="2012-09-12T18:24:00Z"/>
        </w:rPr>
      </w:pPr>
      <w:ins w:id="2137" w:author="zhaofei" w:date="2012-09-12T18:24:00Z">
        <w:r>
          <w:rPr>
            <w:rFonts w:hint="eastAsia"/>
          </w:rPr>
          <w:tab/>
        </w:r>
        <w:r>
          <w:rPr>
            <w:rFonts w:hint="eastAsia"/>
          </w:rPr>
          <w:t>自动从</w:t>
        </w:r>
        <w:proofErr w:type="gramStart"/>
        <w:r>
          <w:rPr>
            <w:rFonts w:hint="eastAsia"/>
          </w:rPr>
          <w:t>小区台</w:t>
        </w:r>
        <w:proofErr w:type="gramEnd"/>
        <w:r>
          <w:rPr>
            <w:rFonts w:hint="eastAsia"/>
          </w:rPr>
          <w:t>帐映射到特殊覆盖小区</w:t>
        </w:r>
        <w:r>
          <w:rPr>
            <w:rFonts w:hint="eastAsia"/>
          </w:rPr>
          <w:t>BSA</w:t>
        </w:r>
        <w:r>
          <w:rPr>
            <w:rFonts w:hint="eastAsia"/>
          </w:rPr>
          <w:t>台帐的方法：</w:t>
        </w:r>
      </w:ins>
    </w:p>
    <w:p w:rsidR="00EE4691" w:rsidRDefault="00C158E8">
      <w:pPr>
        <w:pStyle w:val="a3"/>
        <w:numPr>
          <w:ilvl w:val="5"/>
          <w:numId w:val="5"/>
        </w:numPr>
        <w:ind w:firstLineChars="0"/>
        <w:rPr>
          <w:ins w:id="2138" w:author="zhaofei" w:date="2012-09-12T18:27:00Z"/>
          <w:rPrChange w:id="2139" w:author="zhaofei" w:date="2012-09-12T18:27:00Z">
            <w:rPr>
              <w:ins w:id="2140" w:author="zhaofei" w:date="2012-09-12T18:27:00Z"/>
              <w:rFonts w:ascii="宋体" w:eastAsia="宋体" w:hAnsi="宋体" w:cs="宋体"/>
              <w:color w:val="000000"/>
              <w:kern w:val="0"/>
              <w:szCs w:val="21"/>
            </w:rPr>
          </w:rPrChange>
        </w:rPr>
        <w:pPrChange w:id="2141" w:author="zhaofei" w:date="2012-09-12T18:24:00Z">
          <w:pPr/>
        </w:pPrChange>
      </w:pPr>
      <w:ins w:id="2142" w:author="zhaofei" w:date="2012-09-12T18:24:00Z">
        <w:r>
          <w:rPr>
            <w:rFonts w:hint="eastAsia"/>
          </w:rPr>
          <w:t>一个小区</w:t>
        </w:r>
      </w:ins>
      <w:ins w:id="2143" w:author="zhaofei" w:date="2012-09-12T18:25:00Z">
        <w:r>
          <w:rPr>
            <w:rFonts w:hint="eastAsia"/>
          </w:rPr>
          <w:t>有</w:t>
        </w:r>
        <w:r>
          <w:rPr>
            <w:rFonts w:hint="eastAsia"/>
          </w:rPr>
          <w:t>2</w:t>
        </w:r>
        <w:r>
          <w:rPr>
            <w:rFonts w:hint="eastAsia"/>
          </w:rPr>
          <w:t>条或者更多的分裂数据，</w:t>
        </w:r>
      </w:ins>
      <w:ins w:id="2144" w:author="zhaofei" w:date="2012-09-12T18:26:00Z">
        <w:r>
          <w:rPr>
            <w:rFonts w:hint="eastAsia"/>
          </w:rPr>
          <w:t>在这多条数据中取一条数据的所有除</w:t>
        </w:r>
        <w:r w:rsidR="009A4612" w:rsidRPr="009A4612">
          <w:rPr>
            <w:rFonts w:hint="eastAsia"/>
            <w:szCs w:val="21"/>
          </w:rPr>
          <w:t>“</w:t>
        </w:r>
        <w:r w:rsidR="009A4612" w:rsidRPr="009A4612">
          <w:rPr>
            <w:rFonts w:ascii="宋体" w:eastAsia="宋体" w:hAnsi="宋体" w:cs="宋体" w:hint="eastAsia"/>
            <w:color w:val="000000"/>
            <w:kern w:val="0"/>
            <w:szCs w:val="21"/>
            <w:rPrChange w:id="2145" w:author="zhaofei" w:date="2012-09-12T18:26:00Z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</w:rPrChange>
          </w:rPr>
          <w:t>天线方向”和“天线张角”外</w:t>
        </w:r>
        <w:r>
          <w:rPr>
            <w:rFonts w:ascii="宋体" w:eastAsia="宋体" w:hAnsi="宋体" w:cs="宋体" w:hint="eastAsia"/>
            <w:color w:val="000000"/>
            <w:kern w:val="0"/>
            <w:szCs w:val="21"/>
          </w:rPr>
          <w:t>的其他字段值，</w:t>
        </w:r>
      </w:ins>
      <w:ins w:id="2146" w:author="zhaofei" w:date="2012-09-12T18:27:00Z">
        <w:r>
          <w:rPr>
            <w:rFonts w:ascii="宋体" w:eastAsia="宋体" w:hAnsi="宋体" w:cs="宋体" w:hint="eastAsia"/>
            <w:color w:val="000000"/>
            <w:kern w:val="0"/>
            <w:szCs w:val="21"/>
          </w:rPr>
          <w:t>作为新数据的对应字段值。</w:t>
        </w:r>
      </w:ins>
    </w:p>
    <w:p w:rsidR="00EE4691" w:rsidRDefault="00C158E8">
      <w:pPr>
        <w:pStyle w:val="a3"/>
        <w:numPr>
          <w:ilvl w:val="5"/>
          <w:numId w:val="5"/>
        </w:numPr>
        <w:ind w:firstLineChars="0"/>
        <w:rPr>
          <w:ins w:id="2147" w:author="zhaofei" w:date="2012-09-12T18:27:00Z"/>
        </w:rPr>
        <w:pPrChange w:id="2148" w:author="zhaofei" w:date="2012-09-12T18:24:00Z">
          <w:pPr/>
        </w:pPrChange>
      </w:pPr>
      <w:ins w:id="2149" w:author="zhaofei" w:date="2012-09-12T18:27:00Z">
        <w:r>
          <w:rPr>
            <w:rFonts w:hint="eastAsia"/>
          </w:rPr>
          <w:t>“天线方向”和“天线张角”按如下方式合并：</w:t>
        </w:r>
      </w:ins>
    </w:p>
    <w:p w:rsidR="00EE4691" w:rsidRDefault="00C158E8">
      <w:pPr>
        <w:pStyle w:val="a3"/>
        <w:numPr>
          <w:ilvl w:val="6"/>
          <w:numId w:val="5"/>
        </w:numPr>
        <w:ind w:firstLineChars="0"/>
        <w:rPr>
          <w:ins w:id="2150" w:author="zhaofei" w:date="2012-09-12T18:31:00Z"/>
        </w:rPr>
        <w:pPrChange w:id="2151" w:author="zhaofei" w:date="2012-09-12T18:27:00Z">
          <w:pPr/>
        </w:pPrChange>
      </w:pPr>
      <w:ins w:id="2152" w:author="zhaofei" w:date="2012-09-12T18:27:00Z">
        <w:r>
          <w:rPr>
            <w:rFonts w:hint="eastAsia"/>
          </w:rPr>
          <w:t>如果有</w:t>
        </w:r>
        <w:r>
          <w:rPr>
            <w:rFonts w:hint="eastAsia"/>
          </w:rPr>
          <w:t>2</w:t>
        </w:r>
        <w:r>
          <w:rPr>
            <w:rFonts w:hint="eastAsia"/>
          </w:rPr>
          <w:t>条分裂数据，则</w:t>
        </w:r>
      </w:ins>
      <w:ins w:id="2153" w:author="zhaofei" w:date="2012-09-12T18:28:00Z">
        <w:r>
          <w:rPr>
            <w:rFonts w:hint="eastAsia"/>
          </w:rPr>
          <w:t>“天线方向”为原始两条</w:t>
        </w:r>
      </w:ins>
      <w:ins w:id="2154" w:author="zhaofei" w:date="2012-09-12T18:29:00Z">
        <w:r>
          <w:rPr>
            <w:rFonts w:hint="eastAsia"/>
          </w:rPr>
          <w:t>数据天线方向线夹角（小于</w:t>
        </w:r>
        <w:r>
          <w:rPr>
            <w:rFonts w:hint="eastAsia"/>
          </w:rPr>
          <w:t>180</w:t>
        </w:r>
        <w:r>
          <w:rPr>
            <w:rFonts w:hint="eastAsia"/>
          </w:rPr>
          <w:t>度的那个）的平分线；“天线张角”为</w:t>
        </w:r>
      </w:ins>
      <w:ins w:id="2155" w:author="zhaofei" w:date="2012-09-12T18:30:00Z">
        <w:r>
          <w:rPr>
            <w:rFonts w:hint="eastAsia"/>
          </w:rPr>
          <w:t>：两个天线张角之和的</w:t>
        </w:r>
        <w:r>
          <w:rPr>
            <w:rFonts w:hint="eastAsia"/>
          </w:rPr>
          <w:t>1/2</w:t>
        </w:r>
        <w:r>
          <w:rPr>
            <w:rFonts w:hint="eastAsia"/>
          </w:rPr>
          <w:t>，加上两个方位角的夹角（小于</w:t>
        </w:r>
        <w:r>
          <w:rPr>
            <w:rFonts w:hint="eastAsia"/>
          </w:rPr>
          <w:t>180</w:t>
        </w:r>
        <w:r>
          <w:rPr>
            <w:rFonts w:hint="eastAsia"/>
          </w:rPr>
          <w:t>度的那个）。如下图所示：</w:t>
        </w:r>
      </w:ins>
    </w:p>
    <w:p w:rsidR="00EE4691" w:rsidRDefault="00581282">
      <w:pPr>
        <w:pStyle w:val="a3"/>
        <w:ind w:left="846" w:firstLineChars="0" w:firstLine="0"/>
        <w:rPr>
          <w:ins w:id="2156" w:author="zhaofei" w:date="2012-09-12T18:30:00Z"/>
        </w:rPr>
        <w:pPrChange w:id="2157" w:author="zhaofei" w:date="2012-09-12T18:31:00Z">
          <w:pPr/>
        </w:pPrChange>
      </w:pPr>
      <w:ins w:id="2158" w:author="zhaofei" w:date="2012-09-12T18:31:00Z">
        <w:r>
          <w:rPr>
            <w:rFonts w:ascii="楷体_GB2312" w:eastAsia="楷体_GB2312"/>
            <w:noProof/>
            <w:kern w:val="0"/>
            <w:sz w:val="24"/>
          </w:rPr>
          <mc:AlternateContent>
            <mc:Choice Requires="wpc">
              <w:drawing>
                <wp:inline distT="0" distB="0" distL="0" distR="0">
                  <wp:extent cx="4105910" cy="2545080"/>
                  <wp:effectExtent l="3810" t="3810" r="5080" b="3810"/>
                  <wp:docPr id="51" name="画布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Canvas">
                      <wpc:wpc>
                        <wpc:bg>
                          <a:noFill/>
                        </wpc:bg>
                        <wpc:whole/>
                        <wpg:wgp>
                          <wpg:cNvPr id="30" name="Group 6"/>
                          <wpg:cNvGrpSpPr>
                            <a:grpSpLocks/>
                          </wpg:cNvGrpSpPr>
                          <wpg:grpSpPr bwMode="auto">
                            <a:xfrm rot="4162533">
                              <a:off x="2082305" y="438748"/>
                              <a:ext cx="1507903" cy="1739704"/>
                              <a:chOff x="5053" y="6908"/>
                              <a:chExt cx="2058" cy="2375"/>
                            </a:xfrm>
                          </wpg:grpSpPr>
                          <wps:wsp>
                            <wps:cNvPr id="32" name="Arc 7"/>
                            <wps:cNvSpPr>
                              <a:spLocks/>
                            </wps:cNvSpPr>
                            <wps:spPr bwMode="auto">
                              <a:xfrm rot="-2700000">
                                <a:off x="5355" y="7527"/>
                                <a:ext cx="1455" cy="1454"/>
                              </a:xfrm>
                              <a:custGeom>
                                <a:avLst/>
                                <a:gdLst>
                                  <a:gd name="T0" fmla="*/ 0 w 21600"/>
                                  <a:gd name="T1" fmla="*/ 0 h 21600"/>
                                  <a:gd name="T2" fmla="*/ 1455 w 21600"/>
                                  <a:gd name="T3" fmla="*/ 1454 h 21600"/>
                                  <a:gd name="T4" fmla="*/ 0 w 21600"/>
                                  <a:gd name="T5" fmla="*/ 1454 h 21600"/>
                                  <a:gd name="T6" fmla="*/ 0 60000 65536"/>
                                  <a:gd name="T7" fmla="*/ 0 60000 65536"/>
                                  <a:gd name="T8" fmla="*/ 0 60000 65536"/>
                                </a:gdLst>
                                <a:ahLst/>
                                <a:cxnLst>
                                  <a:cxn ang="T6">
                                    <a:pos x="T0" y="T1"/>
                                  </a:cxn>
                                  <a:cxn ang="T7">
                                    <a:pos x="T2" y="T3"/>
                                  </a:cxn>
                                  <a:cxn ang="T8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1600" h="21600" fill="none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</a:path>
                                  <a:path w="21600" h="21600" stroke="0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lnTo>
                                      <a:pt x="0" y="21600"/>
                                    </a:lnTo>
                                    <a:lnTo>
                                      <a:pt x="-1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4" name="AutoShape 8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6082" y="8254"/>
                                <a:ext cx="1029" cy="102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5" name="AutoShape 9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053" y="8254"/>
                                <a:ext cx="1029" cy="102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39" name="AutoShape 13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076" y="6908"/>
                                <a:ext cx="0" cy="237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  <wpg:wgp>
                          <wpg:cNvPr id="40" name="Group 6"/>
                          <wpg:cNvGrpSpPr>
                            <a:grpSpLocks/>
                          </wpg:cNvGrpSpPr>
                          <wpg:grpSpPr bwMode="auto">
                            <a:xfrm rot="18198083">
                              <a:off x="538202" y="274003"/>
                              <a:ext cx="1507903" cy="1739704"/>
                              <a:chOff x="5053" y="6908"/>
                              <a:chExt cx="2058" cy="2375"/>
                            </a:xfrm>
                          </wpg:grpSpPr>
                          <wps:wsp>
                            <wps:cNvPr id="41" name="Arc 7"/>
                            <wps:cNvSpPr>
                              <a:spLocks/>
                            </wps:cNvSpPr>
                            <wps:spPr bwMode="auto">
                              <a:xfrm rot="-2700000">
                                <a:off x="5355" y="7527"/>
                                <a:ext cx="1455" cy="1454"/>
                              </a:xfrm>
                              <a:custGeom>
                                <a:avLst/>
                                <a:gdLst>
                                  <a:gd name="T0" fmla="*/ 0 w 21600"/>
                                  <a:gd name="T1" fmla="*/ 0 h 21600"/>
                                  <a:gd name="T2" fmla="*/ 1455 w 21600"/>
                                  <a:gd name="T3" fmla="*/ 1454 h 21600"/>
                                  <a:gd name="T4" fmla="*/ 0 w 21600"/>
                                  <a:gd name="T5" fmla="*/ 1454 h 21600"/>
                                  <a:gd name="T6" fmla="*/ 0 60000 65536"/>
                                  <a:gd name="T7" fmla="*/ 0 60000 65536"/>
                                  <a:gd name="T8" fmla="*/ 0 60000 65536"/>
                                </a:gdLst>
                                <a:ahLst/>
                                <a:cxnLst>
                                  <a:cxn ang="T6">
                                    <a:pos x="T0" y="T1"/>
                                  </a:cxn>
                                  <a:cxn ang="T7">
                                    <a:pos x="T2" y="T3"/>
                                  </a:cxn>
                                  <a:cxn ang="T8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1600" h="21600" fill="none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</a:path>
                                  <a:path w="21600" h="21600" stroke="0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lnTo>
                                      <a:pt x="0" y="21600"/>
                                    </a:lnTo>
                                    <a:lnTo>
                                      <a:pt x="-1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2" name="AutoShape 8"/>
                            <wps:cNvCnPr/>
                            <wps:spPr bwMode="auto">
                              <a:xfrm flipH="1">
                                <a:off x="6082" y="8254"/>
                                <a:ext cx="1029" cy="102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3" name="AutoShape 9"/>
                            <wps:cNvCnPr/>
                            <wps:spPr bwMode="auto">
                              <a:xfrm>
                                <a:off x="5053" y="8254"/>
                                <a:ext cx="1029" cy="102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44" name="AutoShape 13"/>
                            <wps:cNvCnPr/>
                            <wps:spPr bwMode="auto">
                              <a:xfrm flipV="1">
                                <a:off x="6076" y="6908"/>
                                <a:ext cx="0" cy="237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  <wps:wsp>
                          <wps:cNvPr id="45" name="直接箭头连接符 6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075805" y="64517"/>
                              <a:ext cx="199500" cy="1545913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chemeClr val="accent1">
                                  <a:lumMod val="95000"/>
                                  <a:lumOff val="0"/>
                                </a:schemeClr>
                              </a:solidFill>
                              <a:round/>
                              <a:headEnd/>
                              <a:tailEnd type="arrow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46" name="弧形 64"/>
                          <wps:cNvSpPr>
                            <a:spLocks/>
                          </wps:cNvSpPr>
                          <wps:spPr bwMode="auto">
                            <a:xfrm rot="20089198">
                              <a:off x="1288703" y="880335"/>
                              <a:ext cx="1430403" cy="1430682"/>
                            </a:xfrm>
                            <a:custGeom>
                              <a:avLst/>
                              <a:gdLst>
                                <a:gd name="T0" fmla="*/ 9338 w 1430385"/>
                                <a:gd name="T1" fmla="*/ 599997 h 1430385"/>
                                <a:gd name="T2" fmla="*/ 627123 w 1430385"/>
                                <a:gd name="T3" fmla="*/ 5442 h 1430385"/>
                                <a:gd name="T4" fmla="*/ 1371486 w 1430385"/>
                                <a:gd name="T5" fmla="*/ 430974 h 1430385"/>
                                <a:gd name="T6" fmla="*/ 1172593 w 1430385"/>
                                <a:gd name="T7" fmla="*/ 1264998 h 1430385"/>
                                <a:gd name="T8" fmla="*/ 0 60000 65536"/>
                                <a:gd name="T9" fmla="*/ 0 60000 65536"/>
                                <a:gd name="T10" fmla="*/ 0 60000 65536"/>
                                <a:gd name="T11" fmla="*/ 0 60000 65536"/>
                              </a:gdLst>
                              <a:ahLst/>
                              <a:cxnLst>
                                <a:cxn ang="T8">
                                  <a:pos x="T0" y="T1"/>
                                </a:cxn>
                                <a:cxn ang="T9">
                                  <a:pos x="T2" y="T3"/>
                                </a:cxn>
                                <a:cxn ang="T10">
                                  <a:pos x="T4" y="T5"/>
                                </a:cxn>
                                <a:cxn ang="T11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430385" h="1430385" stroke="0">
                                  <a:moveTo>
                                    <a:pt x="9338" y="599997"/>
                                  </a:moveTo>
                                  <a:cubicBezTo>
                                    <a:pt x="60475" y="286658"/>
                                    <a:pt x="312056" y="44538"/>
                                    <a:pt x="627123" y="5442"/>
                                  </a:cubicBezTo>
                                  <a:cubicBezTo>
                                    <a:pt x="942191" y="-33653"/>
                                    <a:pt x="1245318" y="139636"/>
                                    <a:pt x="1371486" y="430974"/>
                                  </a:cubicBezTo>
                                  <a:cubicBezTo>
                                    <a:pt x="1497654" y="722312"/>
                                    <a:pt x="1416659" y="1061951"/>
                                    <a:pt x="1172593" y="1264998"/>
                                  </a:cubicBezTo>
                                  <a:lnTo>
                                    <a:pt x="715193" y="715193"/>
                                  </a:lnTo>
                                  <a:lnTo>
                                    <a:pt x="9338" y="599997"/>
                                  </a:lnTo>
                                  <a:close/>
                                </a:path>
                                <a:path w="1430385" h="1430385" fill="none">
                                  <a:moveTo>
                                    <a:pt x="9338" y="599997"/>
                                  </a:moveTo>
                                  <a:cubicBezTo>
                                    <a:pt x="60475" y="286658"/>
                                    <a:pt x="312056" y="44538"/>
                                    <a:pt x="627123" y="5442"/>
                                  </a:cubicBezTo>
                                  <a:cubicBezTo>
                                    <a:pt x="942191" y="-33653"/>
                                    <a:pt x="1245318" y="139636"/>
                                    <a:pt x="1371486" y="430974"/>
                                  </a:cubicBezTo>
                                  <a:cubicBezTo>
                                    <a:pt x="1497654" y="722312"/>
                                    <a:pt x="1416659" y="1061951"/>
                                    <a:pt x="1172593" y="1264998"/>
                                  </a:cubicBez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chemeClr val="accent1">
                                  <a:lumMod val="95000"/>
                                  <a:lumOff val="0"/>
                                </a:schemeClr>
                              </a:solidFill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47" name="文本框 6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9002" y="530442"/>
                              <a:ext cx="629302" cy="3451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29C1" w:rsidRDefault="009229C1" w:rsidP="00C158E8">
                                <w:r>
                                  <w:rPr>
                                    <w:rFonts w:hint="eastAsia"/>
                                  </w:rPr>
                                  <w:t>天线</w:t>
                                </w:r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" name="文本框 6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77108" y="1021573"/>
                              <a:ext cx="629302" cy="3450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29C1" w:rsidRDefault="009229C1" w:rsidP="00C158E8">
                                <w:r>
                                  <w:rPr>
                                    <w:rFonts w:hint="eastAsia"/>
                                  </w:rPr>
                                  <w:t>天线</w:t>
                                </w:r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" name="文本框 6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14905" y="175847"/>
                              <a:ext cx="778002" cy="56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29C1" w:rsidRDefault="009229C1" w:rsidP="00C158E8">
                                <w:r>
                                  <w:rPr>
                                    <w:rFonts w:hint="eastAsia"/>
                                  </w:rPr>
                                  <w:t>合并的天线方向角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" name="文本框 6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77205" y="1493299"/>
                              <a:ext cx="865902" cy="5617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29C1" w:rsidRDefault="009229C1" w:rsidP="00C158E8">
                                <w:r>
                                  <w:rPr>
                                    <w:rFonts w:hint="eastAsia"/>
                                  </w:rPr>
                                  <w:t>合并的张角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c:wpc>
                    </a:graphicData>
                  </a:graphic>
                </wp:inline>
              </w:drawing>
            </mc:Choice>
            <mc:Fallback>
              <w:pict>
                <v:group id="画布 56" o:spid="_x0000_s1026" editas="canvas" style="width:323.3pt;height:200.4pt;mso-position-horizontal-relative:char;mso-position-vertical-relative:line" coordsize="41059,254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">
                  <v:shape id="_x0000_s1027" type="#_x0000_t75" style="position:absolute;width:41059;height:25450;visibility:visible;mso-wrap-style:square">
                    <v:fill o:detectmouseclick="t"/>
                    <v:path o:connecttype="none"/>
                  </v:shape>
                  <v:group id="Group 6" o:spid="_x0000_s1028" style="position:absolute;left:20823;top:4387;width:15079;height:17397;rotation:4546596fd" coordorigin="5053,6908" coordsize="2058,2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OumYrCAAAA2wAAAA8A&#10;AAAAAAAAAAAAAAAAqgIAAGRycy9kb3ducmV2LnhtbFBLBQYAAAAABAAEAPoAAACZAwAAAAA=&#10;">
                    <v:shape id="Arc 7" o:spid="_x0000_s1029" style="position:absolute;left:5355;top:7527;width:1455;height:1454;rotation:-45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a7ZsYA&#10;AADbAAAADwAAAGRycy9kb3ducmV2LnhtbESPQWvCQBSE7wX/w/IEL6XZ1KKU6CpWVMRealoovT2y&#10;zySYfRuzq0n767uC4HGYmW+Y6bwzlbhQ40rLCp6jGARxZnXJuYKvz/XTKwjnkTVWlknBLzmYz3oP&#10;U0y0bXlPl9TnIkDYJaig8L5OpHRZQQZdZGvi4B1sY9AH2eRSN9gGuKnkMI7H0mDJYaHAmpYFZcf0&#10;bBTQ/n172vz9jHbV40dbyjdcpd8npQb9bjEB4anz9/CtvdUKXoZw/RJ+gJz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ba7ZsYAAADbAAAADwAAAAAAAAAAAAAAAACYAgAAZHJz&#10;L2Rvd25yZXYueG1sUEsFBgAAAAAEAAQA9QAAAIsDAAAAAA==&#10;" path="m-1,nfc11929,,21600,9670,21600,21600em-1,nsc11929,,21600,9670,21600,21600l,21600,-1,xe" filled="f">
                      <v:path arrowok="t" o:extrusionok="f" o:connecttype="custom" o:connectlocs="0,0;98,98;0,98" o:connectangles="0,0,0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8" o:spid="_x0000_s1030" type="#_x0000_t32" style="position:absolute;left:6082;top:8254;width:1029;height:10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NgNcQAAADbAAAADwAAAGRycy9kb3ducmV2LnhtbESPQWsCMRSE74X+h/AEL0Wza0Vka5RS&#10;EMSDUN2Dx0fyuru4edkmcV3/vSkUPA4z8w2z2gy2FT350DhWkE8zEMTamYYrBeVpO1mCCBHZYOuY&#10;FNwpwGb9+rLCwrgbf1N/jJVIEA4FKqhj7Aopg67JYpi6jjh5P85bjEn6ShqPtwS3rZxl2UJabDgt&#10;1NjRV036crxaBc2+PJT922/0ernPzz4Pp3OrlRqPhs8PEJGG+Az/t3dGwfsc/r6kHyD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g2A1xAAAANsAAAAPAAAAAAAAAAAA&#10;AAAAAKECAABkcnMvZG93bnJldi54bWxQSwUGAAAAAAQABAD5AAAAkgMAAAAA&#10;"/>
                    <v:shape id="AutoShape 9" o:spid="_x0000_s1031" type="#_x0000_t32" style="position:absolute;left:5053;top:8254;width:1029;height:10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t1RcUAAADbAAAADwAAAGRycy9kb3ducmV2LnhtbESPQWsCMRSE7wX/Q3hCL6VmtVjK1iir&#10;IFTBg9v2/rp5boKbl3UTdfvvTaHgcZiZb5jZoneNuFAXrGcF41EGgrjy2nKt4Otz/fwGIkRkjY1n&#10;UvBLARbzwcMMc+2vvKdLGWuRIBxyVGBibHMpQ2XIYRj5ljh5B985jEl2tdQdXhPcNXKSZa/SoeW0&#10;YLCllaHqWJ6dgt1mvCx+jN1s9ye7m66L5lw/fSv1OOyLdxCR+ngP/7c/tIKXKfx9ST9Azm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Mt1RcUAAADbAAAADwAAAAAAAAAA&#10;AAAAAAChAgAAZHJzL2Rvd25yZXYueG1sUEsFBgAAAAAEAAQA+QAAAJMDAAAAAA==&#10;"/>
                    <v:shape id="AutoShape 13" o:spid="_x0000_s1032" type="#_x0000_t32" style="position:absolute;left:6076;top:6908;width:0;height:237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4uhMUAAADbAAAADwAAAGRycy9kb3ducmV2LnhtbESPQWvCQBSE7wX/w/KE3uomFoqmriKi&#10;IhQPxoB4e80+k2D2bciuGvvru4LgcZiZb5jJrDO1uFLrKssK4kEEgji3uuJCQbZffYxAOI+ssbZM&#10;Cu7kYDbtvU0w0fbGO7qmvhABwi5BBaX3TSKly0sy6Aa2IQ7eybYGfZBtIXWLtwA3tRxG0Zc0WHFY&#10;KLGhRUn5Ob0YBc3a/ywP2Tpb7S7bebqI4uPvX6zUe7+bf4Pw1PlX+NneaAWfY3h8CT9ATv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y4uhMUAAADbAAAADwAAAAAAAAAA&#10;AAAAAAChAgAAZHJzL2Rvd25yZXYueG1sUEsFBgAAAAAEAAQA+QAAAJMDAAAAAA==&#10;" strokeweight=".25pt">
                      <v:stroke dashstyle="1 1" endarrow="block"/>
                    </v:shape>
                  </v:group>
                  <v:group id="Group 6" o:spid="_x0000_s1033" style="position:absolute;left:5382;top:2740;width:15079;height:17397;rotation:-3715801fd" coordorigin="5053,6908" coordsize="2058,237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">
                    <v:shape id="Arc 7" o:spid="_x0000_s1034" style="position:absolute;left:5355;top:7527;width:1455;height:1454;rotation:-45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JWbMYA&#10;AADbAAAADwAAAGRycy9kb3ducmV2LnhtbESPQWvCQBSE74L/YXmCF2k2SpUSXcUWLWIvNS2U3h7Z&#10;ZxLMvo3ZrUn767uC4HGYmW+YxaozlbhQ40rLCsZRDII4s7rkXMHnx/bhCYTzyBory6Tglxyslv3e&#10;AhNtWz7QJfW5CBB2CSoovK8TKV1WkEEX2Zo4eEfbGPRBNrnUDbYBbio5ieOZNFhyWCiwppeCslP6&#10;YxTQ4W13fv37nu6r0XtbymfcpF9npYaDbj0H4anz9/CtvdMKHsdw/RJ+gFz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WJWbMYAAADbAAAADwAAAAAAAAAAAAAAAACYAgAAZHJz&#10;L2Rvd25yZXYueG1sUEsFBgAAAAAEAAQA9QAAAIsDAAAAAA==&#10;" path="m-1,nfc11929,,21600,9670,21600,21600em-1,nsc11929,,21600,9670,21600,21600l,21600,-1,xe" filled="f">
                      <v:path arrowok="t" o:extrusionok="f" o:connecttype="custom" o:connectlocs="0,0;98,98;0,98" o:connectangles="0,0,0"/>
                    </v:shape>
                    <v:shape id="AutoShape 8" o:spid="_x0000_s1035" type="#_x0000_t32" style="position:absolute;left:6082;top:8254;width:1029;height:10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yAup8MAAADbAAAADwAAAGRycy9kb3ducmV2LnhtbESPQYvCMBSE7wv+h/AEL8uaVhaRrlFk&#10;YWHxIKg9eHwkz7bYvNQkW+u/N8KCx2FmvmGW68G2oicfGscK8mkGglg703CloDz+fCxAhIhssHVM&#10;Cu4UYL0avS2xMO7Ge+oPsRIJwqFABXWMXSFl0DVZDFPXESfv7LzFmKSvpPF4S3DbylmWzaXFhtNC&#10;jR1916Qvhz+roNmWu7J/v0avF9v85PNwPLVaqcl42HyBiDTEV/i//WsUfM7g+SX9ALl6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cgLqfDAAAA2wAAAA8AAAAAAAAAAAAA&#10;AAAAoQIAAGRycy9kb3ducmV2LnhtbFBLBQYAAAAABAAEAPkAAACRAwAAAAA=&#10;"/>
                    <v:shape id="AutoShape 9" o:spid="_x0000_s1036" type="#_x0000_t32" style="position:absolute;left:5053;top:8254;width:1029;height:10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Gg718UAAADbAAAADwAAAGRycy9kb3ducmV2LnhtbESPQWsCMRSE7wX/Q3iCl1KzWi1lNcpW&#10;EFTwoG3vz83rJnTzst1E3f77piB4HGbmG2a+7FwtLtQG61nBaJiBIC69tlwp+HhfP72CCBFZY+2Z&#10;FPxSgOWi9zDHXPsrH+hyjJVIEA45KjAxNrmUoTTkMAx9Q5y8L986jEm2ldQtXhPc1XKcZS/SoeW0&#10;YLChlaHy+3h2Cvbb0VtxMna7O/zY/XRd1Ofq8VOpQb8rZiAidfEevrU3WsHkGf6/pB8gF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Gg718UAAADbAAAADwAAAAAAAAAA&#10;AAAAAAChAgAAZHJzL2Rvd25yZXYueG1sUEsFBgAAAAAEAAQA+QAAAJMDAAAAAA==&#10;"/>
                    <v:shape id="AutoShape 13" o:spid="_x0000_s1037" type="#_x0000_t32" style="position:absolute;left:6076;top:6908;width:0;height:237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nyZ8YAAADbAAAADwAAAGRycy9kb3ducmV2LnhtbESPT2vCQBTE7wW/w/IKvdVNSigluoqI&#10;SqH0YAyIt9fsaxKafRuymz/66buFgsdhZn7DLNeTacRAnastK4jnEQjiwuqaSwX5af/8BsJ5ZI2N&#10;ZVJwJQfr1exhiam2Ix9pyHwpAoRdigoq79tUSldUZNDNbUscvG/bGfRBdqXUHY4Bbhr5EkWv0mDN&#10;YaHClrYVFT9ZbxS0B/+xO+eHfH/sPzfZNoovX7dYqafHabMA4Wny9/B/+10rSBL4+xJ+gFz9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Ep8mfGAAAA2wAAAA8AAAAAAAAA&#10;AAAAAAAAoQIAAGRycy9kb3ducmV2LnhtbFBLBQYAAAAABAAEAPkAAACUAwAAAAA=&#10;" strokeweight=".25pt">
                      <v:stroke dashstyle="1 1" endarrow="block"/>
                    </v:shape>
                  </v:group>
                  <v:shape id="直接箭头连接符 62" o:spid="_x0000_s1038" type="#_x0000_t32" style="position:absolute;left:20758;top:645;width:1995;height:1545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L5XcQAAADbAAAADwAAAGRycy9kb3ducmV2LnhtbESPX2vCMBTF3wd+h3AF32bqqGNUo4hD&#10;cAgbVUF8uzbXttjclCTa7tsvg8EeD+fPjzNf9qYRD3K+tqxgMk5AEBdW11wqOB42z28gfEDW2Fgm&#10;Bd/kYbkYPM0x07bjnB77UIo4wj5DBVUIbSalLyoy6Me2JY7e1TqDIUpXSu2wi+OmkS9J8ioN1hwJ&#10;Fba0rqi47e8mQt7TfLo77S4p5auv7vJx/gzurNRo2K9mIAL14T/8195qBekUfr/EHyA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MovldxAAAANsAAAAPAAAAAAAAAAAA&#10;AAAAAKECAABkcnMvZG93bnJldi54bWxQSwUGAAAAAAQABAD5AAAAkgMAAAAA&#10;" strokecolor="#4579b8 [3044]">
                    <v:stroke endarrow="open"/>
                  </v:shape>
                  <v:shape id="弧形 64" o:spid="_x0000_s1039" style="position:absolute;left:12887;top:8803;width:14304;height:14307;rotation:-1650199fd;visibility:visible;mso-wrap-style:square;v-text-anchor:middle" coordsize="1430385,14303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HIe78A&#10;AADbAAAADwAAAGRycy9kb3ducmV2LnhtbESPwQrCMBBE74L/EFbwpqmiItUoogiCB7EK4m1p1rbY&#10;bEoTtf69EQSPw8y8YebLxpTiSbUrLCsY9CMQxKnVBWcKzqdtbwrCeWSNpWVS8CYHy0W7NcdY2xcf&#10;6Zn4TAQIuxgV5N5XsZQuzcmg69uKOHg3Wxv0QdaZ1DW+AtyUchhFE2mw4LCQY0XrnNJ78jAKDvsN&#10;lpfL/S0Hdjx+7BJzJTlUqttpVjMQnhr/D//aO61gNIHvl/AD5OI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pcch7vwAAANsAAAAPAAAAAAAAAAAAAAAAAJgCAABkcnMvZG93bnJl&#10;di54bWxQSwUGAAAAAAQABAD1AAAAhAMAAAAA&#10;" path="m9338,599997nsc60475,286658,312056,44538,627123,5442v315068,-39095,618195,134194,744363,425532c1497654,722312,1416659,1061951,1172593,1264998l715193,715193,9338,599997xem9338,599997nfc60475,286658,312056,44538,627123,5442v315068,-39095,618195,134194,744363,425532c1497654,722312,1416659,1061951,1172593,1264998e" filled="f" strokecolor="#4579b8 [3044]">
                    <v:stroke startarrow="block" endarrow="block"/>
                    <v:path arrowok="t" o:connecttype="custom" o:connectlocs="9338,600122;627131,5443;1371503,431063;1172608,1265261" o:connectangles="0,0,0,0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65" o:spid="_x0000_s1040" type="#_x0000_t202" style="position:absolute;left:6390;top:5304;width:6293;height:34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2t5sUA&#10;AADbAAAADwAAAGRycy9kb3ducmV2LnhtbESPT4vCMBTE7wt+h/AEb2uqrKtUo0hBVsQ9+Ofi7dk8&#10;22LzUpuo1U+/WRA8DjPzG2Yya0wpblS7wrKCXjcCQZxaXXCmYL9bfI5AOI+ssbRMCh7kYDZtfUww&#10;1vbOG7ptfSYChF2MCnLvq1hKl+Zk0HVtRRy8k60N+iDrTOoa7wFuStmPom9psOCwkGNFSU7peXs1&#10;ClbJ4hc3x74ZPcvkZ32aV5f9YaBUp93MxyA8Nf4dfrWXWsHXEP6/hB8gp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Ta3mxQAAANsAAAAPAAAAAAAAAAAAAAAAAJgCAABkcnMv&#10;ZG93bnJldi54bWxQSwUGAAAAAAQABAD1AAAAigMAAAAA&#10;" filled="f" stroked="f" strokeweight=".5pt">
                    <v:textbox>
                      <w:txbxContent>
                        <w:p w:rsidR="009229C1" w:rsidRDefault="009229C1" w:rsidP="00C158E8">
                          <w:r>
                            <w:rPr>
                              <w:rFonts w:hint="eastAsia"/>
                            </w:rPr>
                            <w:t>天线</w:t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</w:p>
                      </w:txbxContent>
                    </v:textbox>
                  </v:shape>
                  <v:shape id="文本框 66" o:spid="_x0000_s1041" type="#_x0000_t202" style="position:absolute;left:34771;top:10215;width:6293;height:34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I5lMMA&#10;AADbAAAADwAAAGRycy9kb3ducmV2LnhtbERPy2rCQBTdF/yH4Ra6q5NKFYlOQgiIpbQLrZvubjM3&#10;D8zciZkxSf36zkLo8nDe23QyrRiod41lBS/zCARxYXXDlYLT1+55DcJ5ZI2tZVLwSw7SZPawxVjb&#10;kQ80HH0lQgi7GBXU3nexlK6oyaCb2444cKXtDfoA+0rqHscQblq5iKKVNNhwaKixo7ym4ny8GgXv&#10;+e4TDz8Ls761+f6jzLrL6Xup1NPjlG1AeJr8v/juftMKXsPY8CX8AJn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dI5lMMAAADbAAAADwAAAAAAAAAAAAAAAACYAgAAZHJzL2Rv&#10;d25yZXYueG1sUEsFBgAAAAAEAAQA9QAAAIgDAAAAAA==&#10;" filled="f" stroked="f" strokeweight=".5pt">
                    <v:textbox>
                      <w:txbxContent>
                        <w:p w:rsidR="009229C1" w:rsidRDefault="009229C1" w:rsidP="00C158E8">
                          <w:r>
                            <w:rPr>
                              <w:rFonts w:hint="eastAsia"/>
                            </w:rPr>
                            <w:t>天线</w:t>
                          </w:r>
                          <w:r>
                            <w:rPr>
                              <w:rFonts w:hint="eastAsia"/>
                            </w:rPr>
                            <w:t>1</w:t>
                          </w:r>
                        </w:p>
                      </w:txbxContent>
                    </v:textbox>
                  </v:shape>
                  <v:shape id="文本框 67" o:spid="_x0000_s1042" type="#_x0000_t202" style="position:absolute;left:22149;top:1758;width:7780;height:56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6cD8YA&#10;AADbAAAADwAAAGRycy9kb3ducmV2LnhtbESPQWvCQBSE74L/YXmF3nTTYMWmriKBYCl6SOqlt9fs&#10;MwnNvo3Zrab+elco9DjMzDfMcj2YVpypd41lBU/TCARxaXXDlYLDRzZZgHAeWWNrmRT8koP1ajxa&#10;YqLthXM6F74SAcIuQQW1910ipStrMuimtiMO3tH2Bn2QfSV1j5cAN62Mo2guDTYcFmrsKK2p/C5+&#10;jIL3NNtj/hWbxbVNt7vjpjsdPp+VenwYNq8gPA3+P/zXftMKZi9w/xJ+gFzd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p6cD8YAAADbAAAADwAAAAAAAAAAAAAAAACYAgAAZHJz&#10;L2Rvd25yZXYueG1sUEsFBgAAAAAEAAQA9QAAAIsDAAAAAA==&#10;" filled="f" stroked="f" strokeweight=".5pt">
                    <v:textbox>
                      <w:txbxContent>
                        <w:p w:rsidR="009229C1" w:rsidRDefault="009229C1" w:rsidP="00C158E8">
                          <w:r>
                            <w:rPr>
                              <w:rFonts w:hint="eastAsia"/>
                            </w:rPr>
                            <w:t>合并的天线方向角</w:t>
                          </w:r>
                        </w:p>
                      </w:txbxContent>
                    </v:textbox>
                  </v:shape>
                  <v:shape id="文本框 68" o:spid="_x0000_s1043" type="#_x0000_t202" style="position:absolute;left:21772;top:14932;width:8659;height:56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2jT8IA&#10;AADbAAAADwAAAGRycy9kb3ducmV2LnhtbERPTWvCQBC9F/wPywje6saARaKrSCBYxB5ivfQ2Zsck&#10;mJ2N2a2J/fXdg+Dx8b5Xm8E04k6dqy0rmE0jEMSF1TWXCk7f2fsChPPIGhvLpOBBDjbr0dsKE217&#10;zul+9KUIIewSVFB53yZSuqIig25qW+LAXWxn0AfYlVJ32Idw08g4ij6kwZpDQ4UtpRUV1+OvUbBP&#10;sy/Mz7FZ/DXp7nDZtrfTz1ypyXjYLkF4GvxL/HR/agXzsD58CT9Arv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faNPwgAAANsAAAAPAAAAAAAAAAAAAAAAAJgCAABkcnMvZG93&#10;bnJldi54bWxQSwUGAAAAAAQABAD1AAAAhwMAAAAA&#10;" filled="f" stroked="f" strokeweight=".5pt">
                    <v:textbox>
                      <w:txbxContent>
                        <w:p w:rsidR="009229C1" w:rsidRDefault="009229C1" w:rsidP="00C158E8">
                          <w:r>
                            <w:rPr>
                              <w:rFonts w:hint="eastAsia"/>
                            </w:rPr>
                            <w:t>合并的张角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ins>
    </w:p>
    <w:p w:rsidR="00EE4691" w:rsidRDefault="00C158E8">
      <w:pPr>
        <w:pStyle w:val="a3"/>
        <w:numPr>
          <w:ilvl w:val="6"/>
          <w:numId w:val="5"/>
        </w:numPr>
        <w:ind w:firstLineChars="0"/>
        <w:rPr>
          <w:ins w:id="2159" w:author="zhaofei" w:date="2012-09-12T18:22:00Z"/>
        </w:rPr>
        <w:pPrChange w:id="2160" w:author="zhaofei" w:date="2012-09-12T18:27:00Z">
          <w:pPr/>
        </w:pPrChange>
      </w:pPr>
      <w:ins w:id="2161" w:author="zhaofei" w:date="2012-09-12T18:31:00Z">
        <w:r>
          <w:rPr>
            <w:rFonts w:hint="eastAsia"/>
          </w:rPr>
          <w:t>如果有</w:t>
        </w:r>
        <w:r>
          <w:rPr>
            <w:rFonts w:hint="eastAsia"/>
          </w:rPr>
          <w:t>3</w:t>
        </w:r>
        <w:r>
          <w:rPr>
            <w:rFonts w:hint="eastAsia"/>
          </w:rPr>
          <w:t>条甚至跟多的</w:t>
        </w:r>
      </w:ins>
      <w:ins w:id="2162" w:author="zhaofei" w:date="2012-09-12T18:32:00Z">
        <w:r>
          <w:rPr>
            <w:rFonts w:hint="eastAsia"/>
          </w:rPr>
          <w:t>分裂数据，则取</w:t>
        </w:r>
        <w:proofErr w:type="gramStart"/>
        <w:r>
          <w:rPr>
            <w:rFonts w:hint="eastAsia"/>
          </w:rPr>
          <w:t>里面值</w:t>
        </w:r>
        <w:proofErr w:type="gramEnd"/>
        <w:r>
          <w:rPr>
            <w:rFonts w:hint="eastAsia"/>
          </w:rPr>
          <w:t>最大和最小方位角和其对应的</w:t>
        </w:r>
        <w:r>
          <w:rPr>
            <w:rFonts w:hint="eastAsia"/>
          </w:rPr>
          <w:t>MAR</w:t>
        </w:r>
        <w:r>
          <w:rPr>
            <w:rFonts w:hint="eastAsia"/>
          </w:rPr>
          <w:t>值</w:t>
        </w:r>
      </w:ins>
      <w:ins w:id="2163" w:author="zhaofei" w:date="2012-09-12T18:34:00Z">
        <w:r w:rsidR="00CD43B8">
          <w:rPr>
            <w:rFonts w:hint="eastAsia"/>
          </w:rPr>
          <w:t>：</w:t>
        </w:r>
      </w:ins>
      <w:ins w:id="2164" w:author="zhaofei" w:date="2012-09-12T18:32:00Z">
        <w:r>
          <w:rPr>
            <w:rFonts w:hint="eastAsia"/>
          </w:rPr>
          <w:t>如果</w:t>
        </w:r>
      </w:ins>
      <w:ins w:id="2165" w:author="zhaofei" w:date="2012-09-12T18:33:00Z">
        <w:r w:rsidR="00CD43B8">
          <w:rPr>
            <w:rFonts w:hint="eastAsia"/>
          </w:rPr>
          <w:t>这两个方位角之差</w:t>
        </w:r>
      </w:ins>
      <w:ins w:id="2166" w:author="zhaofei" w:date="2012-09-12T18:34:00Z">
        <w:r w:rsidR="00CD43B8">
          <w:rPr>
            <w:rFonts w:hint="eastAsia"/>
          </w:rPr>
          <w:t>小于等于</w:t>
        </w:r>
        <w:r w:rsidR="00CD43B8">
          <w:rPr>
            <w:rFonts w:hint="eastAsia"/>
          </w:rPr>
          <w:t>180</w:t>
        </w:r>
        <w:r w:rsidR="00CD43B8">
          <w:rPr>
            <w:rFonts w:hint="eastAsia"/>
          </w:rPr>
          <w:t>度，则按</w:t>
        </w:r>
        <w:r w:rsidR="00CD43B8">
          <w:rPr>
            <w:rFonts w:hint="eastAsia"/>
          </w:rPr>
          <w:t>a</w:t>
        </w:r>
        <w:r w:rsidR="00CD43B8">
          <w:rPr>
            <w:rFonts w:hint="eastAsia"/>
          </w:rPr>
          <w:t>方式合并方位角；如果这两个方位角之差大于</w:t>
        </w:r>
        <w:r w:rsidR="00CD43B8">
          <w:rPr>
            <w:rFonts w:hint="eastAsia"/>
          </w:rPr>
          <w:t>180</w:t>
        </w:r>
        <w:r w:rsidR="00CD43B8">
          <w:rPr>
            <w:rFonts w:hint="eastAsia"/>
          </w:rPr>
          <w:t>度，则</w:t>
        </w:r>
      </w:ins>
      <w:ins w:id="2167" w:author="zhaofei" w:date="2012-09-12T18:35:00Z">
        <w:r w:rsidR="00CD43B8">
          <w:rPr>
            <w:rFonts w:hint="eastAsia"/>
          </w:rPr>
          <w:t>合并后的方位角为</w:t>
        </w:r>
      </w:ins>
      <w:ins w:id="2168" w:author="zhaofei" w:date="2012-09-12T18:36:00Z">
        <w:r w:rsidR="00CD43B8">
          <w:rPr>
            <w:rFonts w:hint="eastAsia"/>
          </w:rPr>
          <w:t>0</w:t>
        </w:r>
      </w:ins>
      <w:ins w:id="2169" w:author="zhaofei" w:date="2012-09-12T18:35:00Z">
        <w:r w:rsidR="00CD43B8">
          <w:rPr>
            <w:rFonts w:hint="eastAsia"/>
          </w:rPr>
          <w:t>，张角为</w:t>
        </w:r>
        <w:r w:rsidR="00CD43B8">
          <w:rPr>
            <w:rFonts w:hint="eastAsia"/>
          </w:rPr>
          <w:t>360</w:t>
        </w:r>
      </w:ins>
      <w:ins w:id="2170" w:author="zhaofei" w:date="2012-09-12T18:36:00Z">
        <w:r w:rsidR="00CD43B8">
          <w:rPr>
            <w:rFonts w:hint="eastAsia"/>
          </w:rPr>
          <w:t>。</w:t>
        </w:r>
      </w:ins>
    </w:p>
    <w:p w:rsidR="00C158E8" w:rsidDel="00C158E8" w:rsidRDefault="00C158E8" w:rsidP="00D222AC">
      <w:pPr>
        <w:rPr>
          <w:del w:id="2171" w:author="zhaofei" w:date="2012-09-12T18:22:00Z"/>
        </w:rPr>
      </w:pPr>
    </w:p>
    <w:tbl>
      <w:tblPr>
        <w:tblW w:w="9923" w:type="dxa"/>
        <w:tblInd w:w="-459" w:type="dxa"/>
        <w:tblLook w:val="04A0" w:firstRow="1" w:lastRow="0" w:firstColumn="1" w:lastColumn="0" w:noHBand="0" w:noVBand="1"/>
      </w:tblPr>
      <w:tblGrid>
        <w:gridCol w:w="1818"/>
        <w:gridCol w:w="1660"/>
        <w:gridCol w:w="1386"/>
        <w:gridCol w:w="1080"/>
        <w:gridCol w:w="2278"/>
        <w:gridCol w:w="1701"/>
      </w:tblGrid>
      <w:tr w:rsidR="001163F2" w:rsidRPr="001163F2" w:rsidDel="00C158E8" w:rsidTr="001163F2">
        <w:trPr>
          <w:trHeight w:val="270"/>
          <w:del w:id="2172" w:author="zhaofei" w:date="2012-09-12T18:22:00Z"/>
        </w:trPr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7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7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字段英文名</w:delText>
              </w:r>
            </w:del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7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7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字段中文名</w:delText>
              </w:r>
            </w:del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7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7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数据类型</w:delText>
              </w:r>
            </w:del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7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8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是否可为空</w:delText>
              </w:r>
            </w:del>
          </w:p>
        </w:tc>
        <w:tc>
          <w:tcPr>
            <w:tcW w:w="22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8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8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备注</w:delText>
              </w:r>
            </w:del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8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8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是否唯一标识字段</w:delText>
              </w:r>
            </w:del>
          </w:p>
        </w:tc>
      </w:tr>
      <w:tr w:rsidR="001163F2" w:rsidRPr="001163F2" w:rsidDel="00C158E8" w:rsidTr="001163F2">
        <w:trPr>
          <w:trHeight w:val="270"/>
          <w:del w:id="2185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8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8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lastRenderedPageBreak/>
                <w:delText>CITY_ID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8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8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CITY_ID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9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9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9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9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9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9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9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19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是，字段1</w:delText>
              </w:r>
            </w:del>
          </w:p>
        </w:tc>
      </w:tr>
      <w:tr w:rsidR="001163F2" w:rsidRPr="001163F2" w:rsidDel="00C158E8" w:rsidTr="001163F2">
        <w:trPr>
          <w:trHeight w:val="270"/>
          <w:del w:id="2198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19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0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BSC_ID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0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0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所属BSCID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0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0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0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0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0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0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0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1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是，字段2</w:delText>
              </w:r>
            </w:del>
          </w:p>
        </w:tc>
      </w:tr>
      <w:tr w:rsidR="001163F2" w:rsidRPr="001163F2" w:rsidDel="00C158E8" w:rsidTr="001163F2">
        <w:trPr>
          <w:trHeight w:val="450"/>
          <w:del w:id="2211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1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1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BTS_ID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1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1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所属基站BTSID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1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1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1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1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2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2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华为中兴填BTS_ID，阿朗填CELL_ID。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2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2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是，字段3</w:delText>
              </w:r>
            </w:del>
          </w:p>
        </w:tc>
      </w:tr>
      <w:tr w:rsidR="001163F2" w:rsidRPr="001163F2" w:rsidDel="00C158E8" w:rsidTr="001163F2">
        <w:trPr>
          <w:trHeight w:val="450"/>
          <w:del w:id="2224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2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2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CELL_ID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2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2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厂商侧CELLID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2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3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number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3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3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3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3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华为和阿朗填CELL_ID，中兴天BTS_ID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3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3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是，字段4</w:delText>
              </w:r>
            </w:del>
          </w:p>
        </w:tc>
      </w:tr>
      <w:tr w:rsidR="001163F2" w:rsidRPr="001163F2" w:rsidDel="00C158E8" w:rsidTr="001163F2">
        <w:trPr>
          <w:trHeight w:val="270"/>
          <w:del w:id="2237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3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3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Sector_ID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4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4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厂商侧sector编号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4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4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4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4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4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4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4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4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是，字段5</w:delText>
              </w:r>
            </w:del>
          </w:p>
        </w:tc>
      </w:tr>
      <w:tr w:rsidR="001163F2" w:rsidRPr="001163F2" w:rsidDel="00C158E8" w:rsidTr="001163F2">
        <w:trPr>
          <w:trHeight w:val="270"/>
          <w:del w:id="2250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5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5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BSC_NAME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5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5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所属BSC名称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5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5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varchar2(32)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5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5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可为空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5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6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6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6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263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6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6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BTS_NAME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6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6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所属基站中文名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6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6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varchar2(200)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7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7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可为空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7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7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7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7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276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7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7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SID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7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8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8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8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8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8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8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8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8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8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289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9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9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NID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9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9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9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9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9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9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29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29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0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0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302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0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0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Extend BID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0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0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0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0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0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1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1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1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1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1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315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1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1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Antenna Lati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1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1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天线纬度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2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2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2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2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2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2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2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2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328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2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3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Antenna Longi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3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3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天线经度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3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3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3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3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3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3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3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4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341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4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4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Antenna Alti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4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4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天线高度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4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4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4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4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5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5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5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5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354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5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5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Antenna Loc Accu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5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5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天线位置精度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5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6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6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6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6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6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6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6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367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6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6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Antenna Orientation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7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7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天线方向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7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7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7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7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7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7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7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7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380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8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8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Antenna Opening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8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8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天线张角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8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8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8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8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8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9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9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9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393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9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9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Max Antenna Range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9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9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天线最大覆盖范围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39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39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0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0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0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0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按BSA数据要求填写，即MAR值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0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0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406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0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0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Potential Repeater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0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1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直放站信息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1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1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1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1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1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1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1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1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419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2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2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FWD Calib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2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2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FWD链路校准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2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2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2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2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2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2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3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3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432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3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3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FWD Calib Accu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3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3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FWD链路校准精度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3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3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3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4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4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4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4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4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445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4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4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RTD Calib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48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49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RTD校准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50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51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52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53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54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55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56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57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  <w:tr w:rsidR="001163F2" w:rsidRPr="001163F2" w:rsidDel="00C158E8" w:rsidTr="001163F2">
        <w:trPr>
          <w:trHeight w:val="270"/>
          <w:del w:id="2458" w:author="zhaofei" w:date="2012-09-12T18:22:00Z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5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6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RTD Calib Accu</w:delText>
              </w:r>
            </w:del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61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62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RTD校准精度</w:delText>
              </w:r>
            </w:del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63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64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mumber</w:delText>
              </w:r>
            </w:del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65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66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必填</w:delText>
              </w:r>
            </w:del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67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68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>按BSA数据要求填写</w:delText>
              </w:r>
            </w:del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163F2" w:rsidRPr="001163F2" w:rsidDel="00C158E8" w:rsidRDefault="001163F2" w:rsidP="001163F2">
            <w:pPr>
              <w:widowControl/>
              <w:jc w:val="left"/>
              <w:rPr>
                <w:del w:id="2469" w:author="zhaofei" w:date="2012-09-12T18:22:00Z"/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del w:id="2470" w:author="zhaofei" w:date="2012-09-12T18:22:00Z">
              <w:r w:rsidRPr="001163F2" w:rsidDel="00C158E8">
                <w:rPr>
                  <w:rFonts w:ascii="宋体" w:eastAsia="宋体" w:hAnsi="宋体" w:cs="宋体" w:hint="eastAsia"/>
                  <w:color w:val="000000"/>
                  <w:kern w:val="0"/>
                  <w:sz w:val="18"/>
                  <w:szCs w:val="18"/>
                </w:rPr>
                <w:delText xml:space="preserve">　</w:delText>
              </w:r>
            </w:del>
          </w:p>
        </w:tc>
      </w:tr>
    </w:tbl>
    <w:p w:rsidR="009534AE" w:rsidRDefault="009534AE" w:rsidP="009534AE">
      <w:pPr>
        <w:pStyle w:val="4"/>
        <w:numPr>
          <w:ilvl w:val="3"/>
          <w:numId w:val="36"/>
        </w:numPr>
        <w:rPr>
          <w:ins w:id="2471" w:author="zhaofei" w:date="2012-09-12T18:38:00Z"/>
        </w:rPr>
      </w:pPr>
      <w:ins w:id="2472" w:author="zhaofei" w:date="2012-09-12T18:38:00Z">
        <w:r>
          <w:rPr>
            <w:rFonts w:hint="eastAsia"/>
          </w:rPr>
          <w:t>直放站台</w:t>
        </w:r>
        <w:proofErr w:type="gramStart"/>
        <w:r>
          <w:rPr>
            <w:rFonts w:hint="eastAsia"/>
          </w:rPr>
          <w:t>账</w:t>
        </w:r>
        <w:proofErr w:type="gramEnd"/>
      </w:ins>
    </w:p>
    <w:p w:rsidR="001163F2" w:rsidDel="009534AE" w:rsidRDefault="009534AE" w:rsidP="001163F2">
      <w:pPr>
        <w:rPr>
          <w:del w:id="2473" w:author="zhaofei" w:date="2012-09-12T18:22:00Z"/>
        </w:rPr>
      </w:pPr>
      <w:ins w:id="2474" w:author="zhaofei" w:date="2012-09-12T18:38:00Z">
        <w:r>
          <w:t>需要在</w:t>
        </w:r>
      </w:ins>
      <w:ins w:id="2475" w:author="zhaofei" w:date="2012-09-12T18:39:00Z">
        <w:r>
          <w:t>直放站台帐中增加如</w:t>
        </w:r>
        <w:bookmarkStart w:id="2476" w:name="_GoBack"/>
        <w:bookmarkEnd w:id="2476"/>
        <w:r>
          <w:t>下字段</w:t>
        </w:r>
      </w:ins>
      <w:ins w:id="2477" w:author="zhaofei" w:date="2012-09-12T18:41:00Z">
        <w:r>
          <w:t>，这些字段据手工维护。</w:t>
        </w:r>
      </w:ins>
    </w:p>
    <w:p w:rsidR="009534AE" w:rsidRPr="009534AE" w:rsidRDefault="009534AE" w:rsidP="001163F2">
      <w:pPr>
        <w:rPr>
          <w:ins w:id="2478" w:author="zhaofei" w:date="2012-09-12T18:40:00Z"/>
        </w:rPr>
      </w:pPr>
    </w:p>
    <w:tbl>
      <w:tblPr>
        <w:tblW w:w="7386" w:type="dxa"/>
        <w:tblInd w:w="93" w:type="dxa"/>
        <w:tblLook w:val="04A0" w:firstRow="1" w:lastRow="0" w:firstColumn="1" w:lastColumn="0" w:noHBand="0" w:noVBand="1"/>
        <w:tblPrChange w:id="2479" w:author="zhaofei" w:date="2012-09-12T18:41:00Z">
          <w:tblPr>
            <w:tblW w:w="5400" w:type="dxa"/>
            <w:tblInd w:w="93" w:type="dxa"/>
            <w:tblLook w:val="04A0" w:firstRow="1" w:lastRow="0" w:firstColumn="1" w:lastColumn="0" w:noHBand="0" w:noVBand="1"/>
          </w:tblPr>
        </w:tblPrChange>
      </w:tblPr>
      <w:tblGrid>
        <w:gridCol w:w="1080"/>
        <w:gridCol w:w="1080"/>
        <w:gridCol w:w="1080"/>
        <w:gridCol w:w="1170"/>
        <w:gridCol w:w="2976"/>
        <w:tblGridChange w:id="2480">
          <w:tblGrid>
            <w:gridCol w:w="1080"/>
            <w:gridCol w:w="1080"/>
            <w:gridCol w:w="1080"/>
            <w:gridCol w:w="1080"/>
            <w:gridCol w:w="1080"/>
          </w:tblGrid>
        </w:tblGridChange>
      </w:tblGrid>
      <w:tr w:rsidR="009534AE" w:rsidRPr="009534AE" w:rsidTr="009534AE">
        <w:trPr>
          <w:trHeight w:val="1470"/>
          <w:ins w:id="2481" w:author="zhaofei" w:date="2012-09-12T18:41:00Z"/>
          <w:trPrChange w:id="2482" w:author="zhaofei" w:date="2012-09-12T18:41:00Z">
            <w:trPr>
              <w:trHeight w:val="1470"/>
            </w:trPr>
          </w:trPrChange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  <w:tcPrChange w:id="2483" w:author="zhaofei" w:date="2012-09-12T18:41:00Z">
              <w:tcPr>
                <w:tcW w:w="1080" w:type="dxa"/>
                <w:tcBorders>
                  <w:top w:val="single" w:sz="4" w:space="0" w:color="auto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484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485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Terrain Average Height</w:t>
              </w:r>
            </w:ins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2486" w:author="zhaofei" w:date="2012-09-12T18:41:00Z">
              <w:tcPr>
                <w:tcW w:w="108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487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488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地形平均高度</w:t>
              </w:r>
            </w:ins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489" w:author="zhaofei" w:date="2012-09-12T18:41:00Z">
              <w:tcPr>
                <w:tcW w:w="108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center"/>
              <w:rPr>
                <w:ins w:id="2490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491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492" w:author="zhaofei" w:date="2012-09-12T18:41:00Z">
              <w:tcPr>
                <w:tcW w:w="108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493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494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数字number</w:t>
              </w:r>
            </w:ins>
          </w:p>
        </w:tc>
        <w:tc>
          <w:tcPr>
            <w:tcW w:w="29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495" w:author="zhaofei" w:date="2012-09-12T18:41:00Z">
              <w:tcPr>
                <w:tcW w:w="1080" w:type="dxa"/>
                <w:tcBorders>
                  <w:top w:val="single" w:sz="4" w:space="0" w:color="auto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496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497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，用来计算“天线高度”。天线高度=</w:t>
              </w:r>
              <w:proofErr w:type="gramStart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天线总挂高</w:t>
              </w:r>
              <w:proofErr w:type="gramEnd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+地形平均高度。</w:t>
              </w:r>
            </w:ins>
          </w:p>
        </w:tc>
      </w:tr>
      <w:tr w:rsidR="009534AE" w:rsidRPr="009534AE" w:rsidTr="009534AE">
        <w:trPr>
          <w:trHeight w:val="630"/>
          <w:ins w:id="2498" w:author="zhaofei" w:date="2012-09-12T18:41:00Z"/>
          <w:trPrChange w:id="2499" w:author="zhaofei" w:date="2012-09-12T18:41:00Z">
            <w:trPr>
              <w:trHeight w:val="630"/>
            </w:trPr>
          </w:trPrChange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  <w:tcPrChange w:id="2500" w:author="zhaofei" w:date="2012-09-12T18:41:00Z">
              <w:tcPr>
                <w:tcW w:w="108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01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02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Loc Accu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2503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04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05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天线位置精度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06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center"/>
              <w:rPr>
                <w:ins w:id="2507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08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09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10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11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数字number</w:t>
              </w:r>
            </w:ins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12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13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14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9534AE" w:rsidRPr="009534AE" w:rsidTr="009534AE">
        <w:trPr>
          <w:trHeight w:val="630"/>
          <w:ins w:id="2515" w:author="zhaofei" w:date="2012-09-12T18:41:00Z"/>
          <w:trPrChange w:id="2516" w:author="zhaofei" w:date="2012-09-12T18:41:00Z">
            <w:trPr>
              <w:trHeight w:val="630"/>
            </w:trPr>
          </w:trPrChange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  <w:tcPrChange w:id="2517" w:author="zhaofei" w:date="2012-09-12T18:41:00Z">
              <w:tcPr>
                <w:tcW w:w="108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18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19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Antenna Opening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2520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21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22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天线张角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23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center"/>
              <w:rPr>
                <w:ins w:id="2524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25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26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27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28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数字number</w:t>
              </w:r>
            </w:ins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29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30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31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9534AE" w:rsidRPr="009534AE" w:rsidTr="009534AE">
        <w:trPr>
          <w:trHeight w:val="630"/>
          <w:ins w:id="2532" w:author="zhaofei" w:date="2012-09-12T18:41:00Z"/>
          <w:trPrChange w:id="2533" w:author="zhaofei" w:date="2012-09-12T18:41:00Z">
            <w:trPr>
              <w:trHeight w:val="630"/>
            </w:trPr>
          </w:trPrChange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  <w:tcPrChange w:id="2534" w:author="zhaofei" w:date="2012-09-12T18:41:00Z">
              <w:tcPr>
                <w:tcW w:w="108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35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36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Max Antenna Range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2537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38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39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天线最大覆盖范围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40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center"/>
              <w:rPr>
                <w:ins w:id="2541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42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43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44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45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数字number</w:t>
              </w:r>
            </w:ins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46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47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48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9534AE" w:rsidRPr="009534AE" w:rsidTr="009534AE">
        <w:trPr>
          <w:trHeight w:val="630"/>
          <w:ins w:id="2549" w:author="zhaofei" w:date="2012-09-12T18:41:00Z"/>
          <w:trPrChange w:id="2550" w:author="zhaofei" w:date="2012-09-12T18:41:00Z">
            <w:trPr>
              <w:trHeight w:val="630"/>
            </w:trPr>
          </w:trPrChange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  <w:tcPrChange w:id="2551" w:author="zhaofei" w:date="2012-09-12T18:41:00Z">
              <w:tcPr>
                <w:tcW w:w="108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52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53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lastRenderedPageBreak/>
                <w:t>FWD Calib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2554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55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56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FWD链路校准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57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center"/>
              <w:rPr>
                <w:ins w:id="2558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59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60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61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62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数字number</w:t>
              </w:r>
            </w:ins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63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64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65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9534AE" w:rsidRPr="009534AE" w:rsidTr="009534AE">
        <w:trPr>
          <w:trHeight w:val="630"/>
          <w:ins w:id="2566" w:author="zhaofei" w:date="2012-09-12T18:41:00Z"/>
          <w:trPrChange w:id="2567" w:author="zhaofei" w:date="2012-09-12T18:41:00Z">
            <w:trPr>
              <w:trHeight w:val="630"/>
            </w:trPr>
          </w:trPrChange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  <w:tcPrChange w:id="2568" w:author="zhaofei" w:date="2012-09-12T18:41:00Z">
              <w:tcPr>
                <w:tcW w:w="108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69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70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 Calib Accu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2571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72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73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FWD链路校准精度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74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center"/>
              <w:rPr>
                <w:ins w:id="2575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76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77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78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79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数字number</w:t>
              </w:r>
            </w:ins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80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81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82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9534AE" w:rsidRPr="009534AE" w:rsidTr="009534AE">
        <w:trPr>
          <w:trHeight w:val="630"/>
          <w:ins w:id="2583" w:author="zhaofei" w:date="2012-09-12T18:41:00Z"/>
          <w:trPrChange w:id="2584" w:author="zhaofei" w:date="2012-09-12T18:41:00Z">
            <w:trPr>
              <w:trHeight w:val="630"/>
            </w:trPr>
          </w:trPrChange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  <w:tcPrChange w:id="2585" w:author="zhaofei" w:date="2012-09-12T18:41:00Z">
              <w:tcPr>
                <w:tcW w:w="108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86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87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 Calib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2588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89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90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RTD校准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591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center"/>
              <w:rPr>
                <w:ins w:id="2592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93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94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95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96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数字number</w:t>
              </w:r>
            </w:ins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597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598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599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  <w:tr w:rsidR="009534AE" w:rsidRPr="009534AE" w:rsidTr="009534AE">
        <w:trPr>
          <w:trHeight w:val="630"/>
          <w:ins w:id="2600" w:author="zhaofei" w:date="2012-09-12T18:41:00Z"/>
          <w:trPrChange w:id="2601" w:author="zhaofei" w:date="2012-09-12T18:41:00Z">
            <w:trPr>
              <w:trHeight w:val="630"/>
            </w:trPr>
          </w:trPrChange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hideMark/>
            <w:tcPrChange w:id="2602" w:author="zhaofei" w:date="2012-09-12T18:41:00Z">
              <w:tcPr>
                <w:tcW w:w="108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000000" w:fill="D9D9D9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603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604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 Calib Accu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  <w:tcPrChange w:id="2605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000000" w:fill="FFFFFF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606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607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RTD校准精度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  <w:tcPrChange w:id="2608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center"/>
              <w:rPr>
                <w:ins w:id="2609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610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必填</w:t>
              </w:r>
            </w:ins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611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612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613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数字number</w:t>
              </w:r>
            </w:ins>
          </w:p>
        </w:tc>
        <w:tc>
          <w:tcPr>
            <w:tcW w:w="29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  <w:tcPrChange w:id="2614" w:author="zhaofei" w:date="2012-09-12T18:41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hideMark/>
              </w:tcPr>
            </w:tcPrChange>
          </w:tcPr>
          <w:p w:rsidR="009534AE" w:rsidRPr="009534AE" w:rsidRDefault="009534AE" w:rsidP="009534AE">
            <w:pPr>
              <w:widowControl/>
              <w:jc w:val="left"/>
              <w:rPr>
                <w:ins w:id="2615" w:author="zhaofei" w:date="2012-09-12T18:41:00Z"/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ins w:id="2616" w:author="zhaofei" w:date="2012-09-12T18:41:00Z"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BSA</w:t>
              </w:r>
              <w:proofErr w:type="gramStart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工参专用</w:t>
              </w:r>
              <w:proofErr w:type="gramEnd"/>
              <w:r w:rsidRPr="009534AE">
                <w:rPr>
                  <w:rFonts w:ascii="宋体" w:eastAsia="宋体" w:hAnsi="宋体" w:cs="宋体" w:hint="eastAsia"/>
                  <w:color w:val="000000"/>
                  <w:kern w:val="0"/>
                  <w:sz w:val="16"/>
                  <w:szCs w:val="16"/>
                </w:rPr>
                <w:t>，按BSA数据要求填写</w:t>
              </w:r>
            </w:ins>
          </w:p>
        </w:tc>
      </w:tr>
    </w:tbl>
    <w:p w:rsidR="001163F2" w:rsidRPr="009534AE" w:rsidRDefault="001163F2" w:rsidP="001163F2"/>
    <w:p w:rsidR="001B489A" w:rsidRDefault="001B489A" w:rsidP="000F51FC">
      <w:pPr>
        <w:pStyle w:val="3"/>
        <w:numPr>
          <w:ilvl w:val="2"/>
          <w:numId w:val="36"/>
        </w:numPr>
      </w:pPr>
      <w:r>
        <w:rPr>
          <w:rFonts w:hint="eastAsia"/>
        </w:rPr>
        <w:t>客户端</w:t>
      </w:r>
      <w:r>
        <w:rPr>
          <w:rFonts w:hint="eastAsia"/>
        </w:rPr>
        <w:t>BSA</w:t>
      </w:r>
      <w:r>
        <w:rPr>
          <w:rFonts w:hint="eastAsia"/>
        </w:rPr>
        <w:t>数据维护</w:t>
      </w:r>
    </w:p>
    <w:p w:rsidR="00030287" w:rsidRDefault="00030287" w:rsidP="00030287">
      <w:r>
        <w:rPr>
          <w:rFonts w:hint="eastAsia"/>
        </w:rPr>
        <w:t>可通过“</w:t>
      </w:r>
      <w:r>
        <w:rPr>
          <w:rFonts w:hint="eastAsia"/>
        </w:rPr>
        <w:t>BSA</w:t>
      </w:r>
      <w:r>
        <w:rPr>
          <w:rFonts w:hint="eastAsia"/>
        </w:rPr>
        <w:t>数据维护”功能修改，增加，删除</w:t>
      </w:r>
      <w:r>
        <w:rPr>
          <w:rFonts w:hint="eastAsia"/>
        </w:rPr>
        <w:t>BSA</w:t>
      </w:r>
      <w:r>
        <w:rPr>
          <w:rFonts w:hint="eastAsia"/>
        </w:rPr>
        <w:t>数据。同时自动维护伪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数据；修改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账，修改特殊覆盖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账和新增特殊覆盖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账等功能。</w:t>
      </w:r>
    </w:p>
    <w:p w:rsidR="008258DA" w:rsidRDefault="00EF597F" w:rsidP="000F51FC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新增</w:t>
      </w:r>
      <w:r>
        <w:rPr>
          <w:rFonts w:hint="eastAsia"/>
        </w:rPr>
        <w:t>BSA</w:t>
      </w:r>
      <w:r>
        <w:rPr>
          <w:rFonts w:hint="eastAsia"/>
        </w:rPr>
        <w:t>数据或批量导入</w:t>
      </w:r>
      <w:r>
        <w:rPr>
          <w:rFonts w:hint="eastAsia"/>
        </w:rPr>
        <w:t>BSA</w:t>
      </w:r>
      <w:r>
        <w:rPr>
          <w:rFonts w:hint="eastAsia"/>
        </w:rPr>
        <w:t>数据：</w:t>
      </w:r>
    </w:p>
    <w:p w:rsidR="00EF597F" w:rsidRDefault="00304FB1" w:rsidP="00030287">
      <w:r>
        <w:object w:dxaOrig="6085" w:dyaOrig="11252">
          <v:shape id="_x0000_i1028" type="#_x0000_t75" style="width:304.5pt;height:562.5pt" o:ole="">
            <v:imagedata r:id="rId18" o:title=""/>
          </v:shape>
          <o:OLEObject Type="Embed" ProgID="Visio.Drawing.11" ShapeID="_x0000_i1028" DrawAspect="Content" ObjectID="_1409581529" r:id="rId19"/>
        </w:object>
      </w:r>
    </w:p>
    <w:p w:rsidR="00070DB2" w:rsidRDefault="001A313D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读取用户导入的数据或者从客户端新增的数据</w:t>
      </w:r>
    </w:p>
    <w:p w:rsidR="001A313D" w:rsidRDefault="001A313D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判断数据合法性：</w:t>
      </w:r>
    </w:p>
    <w:p w:rsidR="00CE6914" w:rsidRDefault="00CE6914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除五项推导字段外，其它字段不应该为空。</w:t>
      </w:r>
    </w:p>
    <w:p w:rsidR="00CE6914" w:rsidRDefault="00CE6914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第一个字段</w:t>
      </w:r>
      <w:r>
        <w:rPr>
          <w:rFonts w:hint="eastAsia"/>
        </w:rPr>
        <w:t>Pilot Sector Name</w:t>
      </w:r>
      <w:r>
        <w:rPr>
          <w:rFonts w:hint="eastAsia"/>
        </w:rPr>
        <w:t>为字符型，长度不超过</w:t>
      </w:r>
      <w:r>
        <w:rPr>
          <w:rFonts w:hint="eastAsia"/>
        </w:rPr>
        <w:t>50</w:t>
      </w:r>
      <w:r>
        <w:rPr>
          <w:rFonts w:hint="eastAsia"/>
        </w:rPr>
        <w:t>个；其它字段为数字型；</w:t>
      </w:r>
    </w:p>
    <w:p w:rsidR="00CE6914" w:rsidRDefault="00CE6914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数据中</w:t>
      </w:r>
      <w:r>
        <w:rPr>
          <w:rFonts w:hint="eastAsia"/>
        </w:rPr>
        <w:t>SID</w:t>
      </w:r>
      <w:r>
        <w:rPr>
          <w:rFonts w:hint="eastAsia"/>
        </w:rPr>
        <w:t>所属地市在客户端界面所选地市中；</w:t>
      </w:r>
    </w:p>
    <w:p w:rsidR="00CE6914" w:rsidRDefault="00CE6914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检查“</w:t>
      </w:r>
      <w:r>
        <w:rPr>
          <w:rFonts w:hint="eastAsia"/>
        </w:rPr>
        <w:t>BSA</w:t>
      </w:r>
      <w:r>
        <w:rPr>
          <w:rFonts w:hint="eastAsia"/>
        </w:rPr>
        <w:t>工参数据合法性检查”中的第</w:t>
      </w:r>
      <w:r w:rsidR="004770CE">
        <w:rPr>
          <w:rFonts w:hint="eastAsia"/>
        </w:rPr>
        <w:t>2)</w:t>
      </w:r>
      <w:r w:rsidR="00210B52">
        <w:rPr>
          <w:rFonts w:hint="eastAsia"/>
        </w:rPr>
        <w:t>~</w:t>
      </w:r>
      <w:del w:id="2617" w:author="zhaofei" w:date="2012-09-19T16:08:00Z">
        <w:r w:rsidR="00210B52" w:rsidDel="004B722B">
          <w:rPr>
            <w:rFonts w:hint="eastAsia"/>
          </w:rPr>
          <w:delText>11</w:delText>
        </w:r>
      </w:del>
      <w:ins w:id="2618" w:author="zhaofei" w:date="2012-09-19T16:08:00Z">
        <w:r w:rsidR="004B722B">
          <w:rPr>
            <w:rFonts w:hint="eastAsia"/>
          </w:rPr>
          <w:t>12</w:t>
        </w:r>
      </w:ins>
      <w:r w:rsidR="00210B52">
        <w:rPr>
          <w:rFonts w:hint="eastAsia"/>
        </w:rPr>
        <w:t>)</w:t>
      </w:r>
      <w:r>
        <w:rPr>
          <w:rFonts w:hint="eastAsia"/>
        </w:rPr>
        <w:t>项；</w:t>
      </w:r>
    </w:p>
    <w:p w:rsidR="00210B52" w:rsidRPr="00210B52" w:rsidRDefault="00210B52" w:rsidP="000F51FC">
      <w:pPr>
        <w:pStyle w:val="a3"/>
        <w:numPr>
          <w:ilvl w:val="1"/>
          <w:numId w:val="28"/>
        </w:numPr>
        <w:ind w:firstLineChars="0"/>
      </w:pPr>
      <w:r w:rsidRPr="00210B52">
        <w:rPr>
          <w:rFonts w:hint="eastAsia"/>
        </w:rPr>
        <w:lastRenderedPageBreak/>
        <w:t>如果所有检查项目都通过，则继续；</w:t>
      </w:r>
      <w:proofErr w:type="gramStart"/>
      <w:r w:rsidRPr="00210B52">
        <w:rPr>
          <w:rFonts w:hint="eastAsia"/>
        </w:rPr>
        <w:t>否则已</w:t>
      </w:r>
      <w:proofErr w:type="gramEnd"/>
      <w:r w:rsidRPr="00210B52">
        <w:rPr>
          <w:rFonts w:hint="eastAsia"/>
        </w:rPr>
        <w:t>表格文件形式提醒用户数据错误需要修改；</w:t>
      </w:r>
    </w:p>
    <w:p w:rsidR="00CE6914" w:rsidRDefault="00210B52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分析用户添加的数据对于</w:t>
      </w:r>
      <w:r>
        <w:rPr>
          <w:rFonts w:hint="eastAsia"/>
        </w:rPr>
        <w:t>BSA</w:t>
      </w:r>
      <w:r>
        <w:rPr>
          <w:rFonts w:hint="eastAsia"/>
        </w:rPr>
        <w:t>数据是否是新增，还是修改。如果添加或者导入数据在</w:t>
      </w:r>
      <w:r>
        <w:rPr>
          <w:rFonts w:hint="eastAsia"/>
        </w:rPr>
        <w:t>BSA</w:t>
      </w:r>
      <w:r>
        <w:rPr>
          <w:rFonts w:hint="eastAsia"/>
        </w:rPr>
        <w:t>表不存在，则为新增；如果添加或者导入的数据已存在，</w:t>
      </w:r>
      <w:proofErr w:type="gramStart"/>
      <w:r>
        <w:rPr>
          <w:rFonts w:hint="eastAsia"/>
        </w:rPr>
        <w:t>则判断</w:t>
      </w:r>
      <w:proofErr w:type="gramEnd"/>
      <w:r>
        <w:rPr>
          <w:rFonts w:hint="eastAsia"/>
        </w:rPr>
        <w:t>字段的变更情况。</w:t>
      </w:r>
    </w:p>
    <w:p w:rsidR="00210B52" w:rsidRDefault="00210B52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分析用户添加的数据对于台</w:t>
      </w:r>
      <w:proofErr w:type="gramStart"/>
      <w:r>
        <w:rPr>
          <w:rFonts w:hint="eastAsia"/>
        </w:rPr>
        <w:t>账数据</w:t>
      </w:r>
      <w:proofErr w:type="gramEnd"/>
      <w:r>
        <w:rPr>
          <w:rFonts w:hint="eastAsia"/>
        </w:rPr>
        <w:t>的变更和对于伪基站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的变更：</w:t>
      </w:r>
    </w:p>
    <w:p w:rsidR="00210B52" w:rsidRDefault="00210B52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先判断导入的</w:t>
      </w:r>
      <w:r>
        <w:rPr>
          <w:rFonts w:hint="eastAsia"/>
        </w:rPr>
        <w:t>BSA</w:t>
      </w:r>
      <w:r>
        <w:rPr>
          <w:rFonts w:hint="eastAsia"/>
        </w:rPr>
        <w:t>数据是否为伪基站</w:t>
      </w:r>
      <w:r w:rsidR="00E536C5">
        <w:rPr>
          <w:rFonts w:hint="eastAsia"/>
        </w:rPr>
        <w:t>载频</w:t>
      </w:r>
      <w:r>
        <w:rPr>
          <w:rFonts w:hint="eastAsia"/>
        </w:rPr>
        <w:t>数据：如果对于数据的</w:t>
      </w:r>
      <w:r>
        <w:rPr>
          <w:rFonts w:hint="eastAsia"/>
        </w:rPr>
        <w:t>NID</w:t>
      </w:r>
      <w:r>
        <w:rPr>
          <w:rFonts w:hint="eastAsia"/>
        </w:rPr>
        <w:t>不在</w:t>
      </w:r>
      <w:r>
        <w:rPr>
          <w:rFonts w:hint="eastAsia"/>
        </w:rPr>
        <w:t>SID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地市中（从网元表判断），则为伪基站；否则为正常的数据；</w:t>
      </w:r>
    </w:p>
    <w:p w:rsidR="00210B52" w:rsidRDefault="00210B52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对于伪基站</w:t>
      </w:r>
      <w:r w:rsidR="00E536C5">
        <w:rPr>
          <w:rFonts w:hint="eastAsia"/>
        </w:rPr>
        <w:t>载频</w:t>
      </w:r>
      <w:r>
        <w:rPr>
          <w:rFonts w:hint="eastAsia"/>
        </w:rPr>
        <w:t>数据，则将此数据和伪基站</w:t>
      </w:r>
      <w:r w:rsidR="00E536C5">
        <w:rPr>
          <w:rFonts w:hint="eastAsia"/>
        </w:rPr>
        <w:t>载频</w:t>
      </w:r>
      <w:r w:rsidR="00E536C5">
        <w:rPr>
          <w:rFonts w:hint="eastAsia"/>
        </w:rPr>
        <w:t>BSA</w:t>
      </w:r>
      <w:r w:rsidR="00E536C5">
        <w:rPr>
          <w:rFonts w:hint="eastAsia"/>
        </w:rPr>
        <w:t>数据表中数据对比分析，形成新增的伪基站载频数据和修改的伪基站载频数据</w:t>
      </w:r>
      <w:r w:rsidR="00E536C5">
        <w:rPr>
          <w:rFonts w:hint="eastAsia"/>
        </w:rPr>
        <w:t>BSA</w:t>
      </w:r>
      <w:r w:rsidR="00E536C5">
        <w:rPr>
          <w:rFonts w:hint="eastAsia"/>
        </w:rPr>
        <w:t>数据全字段列表</w:t>
      </w:r>
      <w:r w:rsidR="0038742E">
        <w:rPr>
          <w:rFonts w:hint="eastAsia"/>
        </w:rPr>
        <w:t>。</w:t>
      </w:r>
    </w:p>
    <w:p w:rsidR="00E536C5" w:rsidRDefault="000A6845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对于</w:t>
      </w:r>
      <w:r w:rsidRPr="00CD25C2">
        <w:rPr>
          <w:rFonts w:hint="eastAsia"/>
          <w:highlight w:val="yellow"/>
          <w:rPrChange w:id="2619" w:author="程明康" w:date="2012-09-18T14:26:00Z">
            <w:rPr>
              <w:rFonts w:hint="eastAsia"/>
            </w:rPr>
          </w:rPrChange>
        </w:rPr>
        <w:t>非</w:t>
      </w:r>
      <w:ins w:id="2620" w:author="zhaofei" w:date="2012-09-19T16:03:00Z">
        <w:r w:rsidR="004B722B">
          <w:rPr>
            <w:rFonts w:hint="eastAsia"/>
            <w:highlight w:val="yellow"/>
          </w:rPr>
          <w:t>伪</w:t>
        </w:r>
      </w:ins>
      <w:del w:id="2621" w:author="zhaofei" w:date="2012-09-19T15:45:00Z">
        <w:r w:rsidRPr="00CD25C2" w:rsidDel="00581282">
          <w:rPr>
            <w:rFonts w:hint="eastAsia"/>
            <w:highlight w:val="yellow"/>
            <w:rPrChange w:id="2622" w:author="程明康" w:date="2012-09-18T14:26:00Z">
              <w:rPr>
                <w:rFonts w:hint="eastAsia"/>
              </w:rPr>
            </w:rPrChange>
          </w:rPr>
          <w:delText>伪导频</w:delText>
        </w:r>
      </w:del>
      <w:ins w:id="2623" w:author="zhaofei" w:date="2012-09-19T15:45:00Z">
        <w:r w:rsidR="00581282">
          <w:rPr>
            <w:rFonts w:hint="eastAsia"/>
            <w:highlight w:val="yellow"/>
          </w:rPr>
          <w:t>基站</w:t>
        </w:r>
      </w:ins>
      <w:commentRangeStart w:id="2624"/>
      <w:r w:rsidRPr="00CD25C2">
        <w:rPr>
          <w:rFonts w:hint="eastAsia"/>
          <w:highlight w:val="yellow"/>
          <w:rPrChange w:id="2625" w:author="程明康" w:date="2012-09-18T14:26:00Z">
            <w:rPr>
              <w:rFonts w:hint="eastAsia"/>
            </w:rPr>
          </w:rPrChange>
        </w:rPr>
        <w:t>数据</w:t>
      </w:r>
      <w:commentRangeEnd w:id="2624"/>
      <w:r w:rsidR="003B3CB0">
        <w:rPr>
          <w:rStyle w:val="a7"/>
        </w:rPr>
        <w:commentReference w:id="2624"/>
      </w:r>
      <w:r>
        <w:rPr>
          <w:rFonts w:hint="eastAsia"/>
        </w:rPr>
        <w:t>，需要判断对于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账和特殊覆盖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账的变更：</w:t>
      </w:r>
    </w:p>
    <w:p w:rsidR="001A54F8" w:rsidRDefault="001A54F8" w:rsidP="000F51FC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先用导入或者新增的</w:t>
      </w:r>
      <w:r>
        <w:rPr>
          <w:rFonts w:hint="eastAsia"/>
        </w:rPr>
        <w:t>BSA</w:t>
      </w:r>
      <w:r>
        <w:rPr>
          <w:rFonts w:hint="eastAsia"/>
        </w:rPr>
        <w:t>数据（载频级）转换形成小区</w:t>
      </w:r>
      <w:proofErr w:type="gramStart"/>
      <w:r>
        <w:rPr>
          <w:rFonts w:hint="eastAsia"/>
        </w:rPr>
        <w:t>级数据</w:t>
      </w:r>
      <w:r w:rsidR="000A54BF">
        <w:rPr>
          <w:rFonts w:hint="eastAsia"/>
        </w:rPr>
        <w:t>并去掉</w:t>
      </w:r>
      <w:proofErr w:type="gramEnd"/>
      <w:r w:rsidR="000A54BF">
        <w:rPr>
          <w:rFonts w:hint="eastAsia"/>
        </w:rPr>
        <w:t>重复数据</w:t>
      </w:r>
      <w:r>
        <w:rPr>
          <w:rFonts w:hint="eastAsia"/>
        </w:rPr>
        <w:t>：</w:t>
      </w:r>
    </w:p>
    <w:tbl>
      <w:tblPr>
        <w:tblW w:w="3660" w:type="dxa"/>
        <w:tblInd w:w="2235" w:type="dxa"/>
        <w:tblLook w:val="04A0" w:firstRow="1" w:lastRow="0" w:firstColumn="1" w:lastColumn="0" w:noHBand="0" w:noVBand="1"/>
      </w:tblPr>
      <w:tblGrid>
        <w:gridCol w:w="1480"/>
        <w:gridCol w:w="2180"/>
      </w:tblGrid>
      <w:tr w:rsidR="000A54BF" w:rsidRPr="000A54BF" w:rsidTr="000A54BF">
        <w:trPr>
          <w:trHeight w:val="270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CITY_ID</w:t>
            </w:r>
          </w:p>
        </w:tc>
        <w:tc>
          <w:tcPr>
            <w:tcW w:w="2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BSC_ID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BTS_ID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CELL_ID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Sector_ID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Lati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Longi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Alti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Loc Accu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Orientation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Opening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Max Antenna Range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Potential Repeater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 Accu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0A54BF" w:rsidRPr="000A54BF" w:rsidTr="000A54BF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 Accu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A54BF" w:rsidRPr="000A54BF" w:rsidRDefault="000A54BF" w:rsidP="000A54B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</w:tbl>
    <w:p w:rsidR="001A54F8" w:rsidRDefault="000A54BF" w:rsidP="001A54F8">
      <w:pPr>
        <w:pStyle w:val="a3"/>
        <w:ind w:left="2095" w:firstLineChars="0" w:firstLine="0"/>
      </w:pPr>
      <w:r>
        <w:rPr>
          <w:rFonts w:hint="eastAsia"/>
        </w:rPr>
        <w:t>BSA</w:t>
      </w:r>
      <w:r>
        <w:rPr>
          <w:rFonts w:hint="eastAsia"/>
        </w:rPr>
        <w:t>数据中</w:t>
      </w:r>
      <w:r>
        <w:rPr>
          <w:rFonts w:hint="eastAsia"/>
        </w:rPr>
        <w:t xml:space="preserve">(SID,NID,Extend BID) </w:t>
      </w:r>
      <w:r>
        <w:sym w:font="Wingdings" w:char="F0F3"/>
      </w:r>
      <w:r>
        <w:rPr>
          <w:rFonts w:hint="eastAsia"/>
        </w:rPr>
        <w:t xml:space="preserve"> </w:t>
      </w:r>
      <w:r>
        <w:rPr>
          <w:rFonts w:hint="eastAsia"/>
        </w:rPr>
        <w:t>网元表</w:t>
      </w:r>
      <w:r>
        <w:rPr>
          <w:rFonts w:hint="eastAsia"/>
        </w:rPr>
        <w:t>(SID,NID,</w:t>
      </w:r>
      <w:del w:id="2626" w:author="zhaofei" w:date="2012-09-19T16:00:00Z">
        <w:r w:rsidDel="00F16046">
          <w:rPr>
            <w:rFonts w:hint="eastAsia"/>
          </w:rPr>
          <w:delText>CI</w:delText>
        </w:r>
      </w:del>
      <w:ins w:id="2627" w:author="zhaofei" w:date="2012-09-19T16:00:00Z">
        <w:r w:rsidR="00F16046">
          <w:rPr>
            <w:rFonts w:hint="eastAsia"/>
          </w:rPr>
          <w:t>BASE_ID</w:t>
        </w:r>
      </w:ins>
      <w:r>
        <w:rPr>
          <w:rFonts w:hint="eastAsia"/>
        </w:rPr>
        <w:t>+CARRIER_ID*65536)</w:t>
      </w:r>
      <w:r>
        <w:rPr>
          <w:rFonts w:hint="eastAsia"/>
        </w:rPr>
        <w:t>。关于</w:t>
      </w:r>
      <w:del w:id="2628" w:author="zhaofei" w:date="2012-09-19T16:00:00Z">
        <w:r w:rsidDel="00F16046">
          <w:rPr>
            <w:rFonts w:hint="eastAsia"/>
          </w:rPr>
          <w:delText>CI</w:delText>
        </w:r>
      </w:del>
      <w:ins w:id="2629" w:author="zhaofei" w:date="2012-09-19T16:00:00Z">
        <w:r w:rsidR="00F16046">
          <w:rPr>
            <w:rFonts w:hint="eastAsia"/>
          </w:rPr>
          <w:t>BASE_ID</w:t>
        </w:r>
      </w:ins>
      <w:r>
        <w:rPr>
          <w:rFonts w:hint="eastAsia"/>
        </w:rPr>
        <w:t>的获取方式，参见“主设备</w:t>
      </w:r>
      <w:r>
        <w:rPr>
          <w:rFonts w:hint="eastAsia"/>
        </w:rPr>
        <w:t>1X</w:t>
      </w:r>
      <w:r>
        <w:rPr>
          <w:rFonts w:hint="eastAsia"/>
        </w:rPr>
        <w:t>参数配置数据”章节中的描述。</w:t>
      </w:r>
    </w:p>
    <w:p w:rsidR="009E2A57" w:rsidRDefault="009E2A57" w:rsidP="001A54F8">
      <w:pPr>
        <w:pStyle w:val="a3"/>
        <w:ind w:left="2095" w:firstLineChars="0" w:firstLine="0"/>
      </w:pPr>
      <w:r>
        <w:rPr>
          <w:rFonts w:hint="eastAsia"/>
        </w:rPr>
        <w:lastRenderedPageBreak/>
        <w:t>上述表格中的数据简称为</w:t>
      </w:r>
      <w:r>
        <w:rPr>
          <w:rFonts w:hint="eastAsia"/>
        </w:rPr>
        <w:t>BSA</w:t>
      </w:r>
      <w:r>
        <w:rPr>
          <w:rFonts w:hint="eastAsia"/>
        </w:rPr>
        <w:t>工参数据。</w:t>
      </w:r>
    </w:p>
    <w:p w:rsidR="000A6845" w:rsidRDefault="000A6845" w:rsidP="000F51FC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先判断</w:t>
      </w:r>
      <w:r>
        <w:rPr>
          <w:rFonts w:hint="eastAsia"/>
        </w:rPr>
        <w:t>BSA</w:t>
      </w:r>
      <w:r w:rsidR="009E2A57">
        <w:rPr>
          <w:rFonts w:hint="eastAsia"/>
        </w:rPr>
        <w:t>工参</w:t>
      </w:r>
      <w:r>
        <w:rPr>
          <w:rFonts w:hint="eastAsia"/>
        </w:rPr>
        <w:t>数</w:t>
      </w:r>
      <w:proofErr w:type="gramStart"/>
      <w:r>
        <w:rPr>
          <w:rFonts w:hint="eastAsia"/>
        </w:rPr>
        <w:t>据对于的</w:t>
      </w:r>
      <w:proofErr w:type="gramEnd"/>
      <w:r>
        <w:rPr>
          <w:rFonts w:hint="eastAsia"/>
        </w:rPr>
        <w:t>小区是否在特殊覆盖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账中存在；如果存在，则需要对比</w:t>
      </w:r>
      <w:r w:rsidRPr="000A6845">
        <w:t>{Antenna Lati,Antenna Longi,Antenna Alti,Antenna Loc Accu,Antenna Orientation,Antenna Opening,Max Antenna Range,Potential Repeater,FWD Calib,FWD Calib Accu,RTD Calib,RTD Calib Accu}</w:t>
      </w:r>
      <w:r>
        <w:rPr>
          <w:rFonts w:hint="eastAsia"/>
        </w:rPr>
        <w:t>对应的变更情况。如果有变更</w:t>
      </w:r>
      <w:r w:rsidR="0038742E">
        <w:rPr>
          <w:rFonts w:hint="eastAsia"/>
        </w:rPr>
        <w:t>，则将其加入特殊覆盖小区</w:t>
      </w:r>
      <w:r w:rsidR="0038742E">
        <w:rPr>
          <w:rFonts w:hint="eastAsia"/>
        </w:rPr>
        <w:t>BSA</w:t>
      </w:r>
      <w:r w:rsidR="0038742E">
        <w:rPr>
          <w:rFonts w:hint="eastAsia"/>
        </w:rPr>
        <w:t>数据变更列表中。</w:t>
      </w:r>
    </w:p>
    <w:p w:rsidR="0038742E" w:rsidRDefault="0038742E" w:rsidP="000F51FC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BSA</w:t>
      </w:r>
      <w:r w:rsidR="009E2A57">
        <w:rPr>
          <w:rFonts w:hint="eastAsia"/>
        </w:rPr>
        <w:t>工参</w:t>
      </w:r>
      <w:r>
        <w:rPr>
          <w:rFonts w:hint="eastAsia"/>
        </w:rPr>
        <w:t>数据在特殊覆盖小区</w:t>
      </w:r>
      <w:r w:rsidR="001A54F8">
        <w:rPr>
          <w:rFonts w:hint="eastAsia"/>
        </w:rPr>
        <w:t>BSA</w:t>
      </w:r>
      <w:r w:rsidR="001A54F8">
        <w:rPr>
          <w:rFonts w:hint="eastAsia"/>
        </w:rPr>
        <w:t>表中不存在，</w:t>
      </w:r>
      <w:proofErr w:type="gramStart"/>
      <w:r w:rsidR="001A54F8">
        <w:rPr>
          <w:rFonts w:hint="eastAsia"/>
        </w:rPr>
        <w:t>则判断</w:t>
      </w:r>
      <w:proofErr w:type="gramEnd"/>
      <w:r w:rsidR="009E2A57">
        <w:rPr>
          <w:rFonts w:hint="eastAsia"/>
        </w:rPr>
        <w:t>BSA</w:t>
      </w:r>
      <w:r w:rsidR="009E2A57">
        <w:rPr>
          <w:rFonts w:hint="eastAsia"/>
        </w:rPr>
        <w:t>工参数据是否在</w:t>
      </w:r>
      <w:proofErr w:type="gramStart"/>
      <w:r w:rsidR="009E2A57">
        <w:rPr>
          <w:rFonts w:hint="eastAsia"/>
        </w:rPr>
        <w:t>小区台</w:t>
      </w:r>
      <w:proofErr w:type="gramEnd"/>
      <w:r w:rsidR="009E2A57">
        <w:rPr>
          <w:rFonts w:hint="eastAsia"/>
        </w:rPr>
        <w:t>账中存在。对应在</w:t>
      </w:r>
      <w:proofErr w:type="gramStart"/>
      <w:r w:rsidR="009E2A57">
        <w:rPr>
          <w:rFonts w:hint="eastAsia"/>
        </w:rPr>
        <w:t>小区台</w:t>
      </w:r>
      <w:proofErr w:type="gramEnd"/>
      <w:r w:rsidR="009E2A57">
        <w:rPr>
          <w:rFonts w:hint="eastAsia"/>
        </w:rPr>
        <w:t>账中存在的</w:t>
      </w:r>
      <w:r w:rsidR="009E2A57">
        <w:rPr>
          <w:rFonts w:hint="eastAsia"/>
        </w:rPr>
        <w:t>BSA</w:t>
      </w:r>
      <w:proofErr w:type="gramStart"/>
      <w:r w:rsidR="009E2A57">
        <w:rPr>
          <w:rFonts w:hint="eastAsia"/>
        </w:rPr>
        <w:t>工参表</w:t>
      </w:r>
      <w:proofErr w:type="gramEnd"/>
      <w:r w:rsidR="009E2A57">
        <w:rPr>
          <w:rFonts w:hint="eastAsia"/>
        </w:rPr>
        <w:t>，判断其在</w:t>
      </w:r>
      <w:proofErr w:type="gramStart"/>
      <w:r w:rsidR="009E2A57">
        <w:rPr>
          <w:rFonts w:hint="eastAsia"/>
        </w:rPr>
        <w:t>小区台</w:t>
      </w:r>
      <w:proofErr w:type="gramEnd"/>
      <w:r w:rsidR="009E2A57">
        <w:rPr>
          <w:rFonts w:hint="eastAsia"/>
        </w:rPr>
        <w:t>账中的条数，如果有多条，则将此</w:t>
      </w:r>
      <w:r w:rsidR="009E2A57">
        <w:rPr>
          <w:rFonts w:hint="eastAsia"/>
        </w:rPr>
        <w:t>BSA</w:t>
      </w:r>
      <w:r w:rsidR="009E2A57">
        <w:rPr>
          <w:rFonts w:hint="eastAsia"/>
        </w:rPr>
        <w:t>工参数</w:t>
      </w:r>
      <w:proofErr w:type="gramStart"/>
      <w:r w:rsidR="009E2A57">
        <w:rPr>
          <w:rFonts w:hint="eastAsia"/>
        </w:rPr>
        <w:t>据加入</w:t>
      </w:r>
      <w:proofErr w:type="gramEnd"/>
      <w:r w:rsidR="009E2A57">
        <w:rPr>
          <w:rFonts w:hint="eastAsia"/>
        </w:rPr>
        <w:t>特殊覆盖小区</w:t>
      </w:r>
      <w:r w:rsidR="009E2A57">
        <w:rPr>
          <w:rFonts w:hint="eastAsia"/>
        </w:rPr>
        <w:t>BSA</w:t>
      </w:r>
      <w:r w:rsidR="009E2A57">
        <w:rPr>
          <w:rFonts w:hint="eastAsia"/>
        </w:rPr>
        <w:t>数据表中；如果在</w:t>
      </w:r>
      <w:proofErr w:type="gramStart"/>
      <w:r w:rsidR="009E2A57">
        <w:rPr>
          <w:rFonts w:hint="eastAsia"/>
        </w:rPr>
        <w:t>小区台</w:t>
      </w:r>
      <w:proofErr w:type="gramEnd"/>
      <w:r w:rsidR="009E2A57">
        <w:rPr>
          <w:rFonts w:hint="eastAsia"/>
        </w:rPr>
        <w:t>账中仅有一条数据，</w:t>
      </w:r>
      <w:proofErr w:type="gramStart"/>
      <w:r w:rsidR="009E2A57">
        <w:rPr>
          <w:rFonts w:hint="eastAsia"/>
        </w:rPr>
        <w:t>则判断</w:t>
      </w:r>
      <w:proofErr w:type="gramEnd"/>
      <w:r w:rsidR="009E2A57" w:rsidRPr="009E2A57">
        <w:t>{Antenna Alti,Antenna Loc Accu,Antenna Opening,Max Antenna Range,Potential Repeater,FWD Calib,FWD Calib Accu,RTD Calib,RTD Calib Accu}</w:t>
      </w:r>
      <w:r w:rsidR="00CB58A8">
        <w:rPr>
          <w:rFonts w:hint="eastAsia"/>
        </w:rPr>
        <w:t>在</w:t>
      </w:r>
      <w:proofErr w:type="gramStart"/>
      <w:r w:rsidR="00CB58A8">
        <w:rPr>
          <w:rFonts w:hint="eastAsia"/>
        </w:rPr>
        <w:t>小区台</w:t>
      </w:r>
      <w:proofErr w:type="gramEnd"/>
      <w:r w:rsidR="00CB58A8">
        <w:rPr>
          <w:rFonts w:hint="eastAsia"/>
        </w:rPr>
        <w:t>账中是否有变更，对应有变更的</w:t>
      </w:r>
      <w:r w:rsidR="00CB58A8">
        <w:rPr>
          <w:rFonts w:hint="eastAsia"/>
        </w:rPr>
        <w:t>BSA</w:t>
      </w:r>
      <w:r w:rsidR="00CB58A8">
        <w:rPr>
          <w:rFonts w:hint="eastAsia"/>
        </w:rPr>
        <w:t>工参数据，加入</w:t>
      </w:r>
      <w:proofErr w:type="gramStart"/>
      <w:r w:rsidR="00CB58A8">
        <w:rPr>
          <w:rFonts w:hint="eastAsia"/>
        </w:rPr>
        <w:t>小区台</w:t>
      </w:r>
      <w:proofErr w:type="gramEnd"/>
      <w:r w:rsidR="00CB58A8">
        <w:rPr>
          <w:rFonts w:hint="eastAsia"/>
        </w:rPr>
        <w:t>账更新列表中。</w:t>
      </w:r>
    </w:p>
    <w:p w:rsidR="00CB58A8" w:rsidRDefault="00CB58A8" w:rsidP="00CB58A8">
      <w:pPr>
        <w:pStyle w:val="a3"/>
        <w:ind w:left="2095" w:firstLineChars="0" w:firstLine="0"/>
      </w:pPr>
    </w:p>
    <w:p w:rsidR="00E536C5" w:rsidRDefault="00CB58A8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最终形成伪基站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增加列表、伪基站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更新列表、特殊覆盖小区</w:t>
      </w:r>
      <w:r>
        <w:rPr>
          <w:rFonts w:hint="eastAsia"/>
        </w:rPr>
        <w:t>BSA</w:t>
      </w:r>
      <w:r>
        <w:rPr>
          <w:rFonts w:hint="eastAsia"/>
        </w:rPr>
        <w:t>数据新增列表、特殊覆盖小区</w:t>
      </w:r>
      <w:r>
        <w:rPr>
          <w:rFonts w:hint="eastAsia"/>
        </w:rPr>
        <w:t>BSA</w:t>
      </w:r>
      <w:r>
        <w:rPr>
          <w:rFonts w:hint="eastAsia"/>
        </w:rPr>
        <w:t>数据更新列表和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账更新列表。</w:t>
      </w:r>
    </w:p>
    <w:p w:rsidR="00CB58A8" w:rsidRDefault="00CB58A8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将上述</w:t>
      </w:r>
      <w:r>
        <w:rPr>
          <w:rFonts w:hint="eastAsia"/>
        </w:rPr>
        <w:t>D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rPr>
          <w:rFonts w:hint="eastAsia"/>
        </w:rPr>
        <w:t>得到的数据变更列表提供给用户确认，用户确认通过，则将上述变更分别更新到</w:t>
      </w:r>
      <w:r>
        <w:rPr>
          <w:rFonts w:hint="eastAsia"/>
        </w:rPr>
        <w:t>BSA</w:t>
      </w:r>
      <w:r>
        <w:rPr>
          <w:rFonts w:hint="eastAsia"/>
        </w:rPr>
        <w:t>数据表、伪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数据表、特殊覆盖小区</w:t>
      </w:r>
      <w:r>
        <w:rPr>
          <w:rFonts w:hint="eastAsia"/>
        </w:rPr>
        <w:t>BSA</w:t>
      </w:r>
      <w:r>
        <w:rPr>
          <w:rFonts w:hint="eastAsia"/>
        </w:rPr>
        <w:t>表和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账表中；如果用户确认不通过，则停止，交由用户修改原始</w:t>
      </w:r>
      <w:r>
        <w:rPr>
          <w:rFonts w:hint="eastAsia"/>
        </w:rPr>
        <w:t>BSA</w:t>
      </w:r>
      <w:r>
        <w:rPr>
          <w:rFonts w:hint="eastAsia"/>
        </w:rPr>
        <w:t>数据后重新导入。</w:t>
      </w:r>
    </w:p>
    <w:p w:rsidR="00CB58A8" w:rsidRDefault="00CB58A8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记录</w:t>
      </w:r>
      <w:r>
        <w:rPr>
          <w:rFonts w:hint="eastAsia"/>
        </w:rPr>
        <w:t>BSA</w:t>
      </w:r>
      <w:r>
        <w:rPr>
          <w:rFonts w:hint="eastAsia"/>
        </w:rPr>
        <w:t>数据更新日志。日志部分参见“记录更新日志”章节。</w:t>
      </w:r>
    </w:p>
    <w:p w:rsidR="00EF597F" w:rsidRDefault="00EF597F" w:rsidP="000F51FC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BSA</w:t>
      </w:r>
      <w:r>
        <w:rPr>
          <w:rFonts w:hint="eastAsia"/>
        </w:rPr>
        <w:t>数据</w:t>
      </w:r>
    </w:p>
    <w:p w:rsidR="002E3427" w:rsidRDefault="002E3427" w:rsidP="002E3427">
      <w:pPr>
        <w:pStyle w:val="a3"/>
        <w:ind w:left="835" w:firstLineChars="0" w:firstLine="0"/>
      </w:pPr>
      <w:r>
        <w:rPr>
          <w:rFonts w:hint="eastAsia"/>
        </w:rPr>
        <w:t>对于非伪</w:t>
      </w:r>
      <w:proofErr w:type="gramStart"/>
      <w:r>
        <w:rPr>
          <w:rFonts w:hint="eastAsia"/>
        </w:rPr>
        <w:t>基站载扇数据</w:t>
      </w:r>
      <w:proofErr w:type="gramEnd"/>
      <w:r>
        <w:rPr>
          <w:rFonts w:hint="eastAsia"/>
        </w:rPr>
        <w:t>，用户仅能修改除（</w:t>
      </w:r>
      <w:r>
        <w:rPr>
          <w:rFonts w:hint="eastAsia"/>
        </w:rPr>
        <w:t>SID</w:t>
      </w:r>
      <w:r>
        <w:rPr>
          <w:rFonts w:hint="eastAsia"/>
        </w:rPr>
        <w:t>，</w:t>
      </w:r>
      <w:r>
        <w:rPr>
          <w:rFonts w:hint="eastAsia"/>
        </w:rPr>
        <w:t>NID</w:t>
      </w:r>
      <w:r>
        <w:rPr>
          <w:rFonts w:hint="eastAsia"/>
        </w:rPr>
        <w:t>，</w:t>
      </w:r>
      <w:r>
        <w:rPr>
          <w:rFonts w:hint="eastAsia"/>
        </w:rPr>
        <w:t>Extend BID</w:t>
      </w:r>
      <w:r>
        <w:rPr>
          <w:rFonts w:hint="eastAsia"/>
        </w:rPr>
        <w:t>，</w:t>
      </w:r>
      <w:r>
        <w:rPr>
          <w:rFonts w:hint="eastAsia"/>
        </w:rPr>
        <w:t>PN</w:t>
      </w:r>
      <w:r>
        <w:rPr>
          <w:rFonts w:hint="eastAsia"/>
        </w:rPr>
        <w:t>，</w:t>
      </w:r>
      <w:ins w:id="2630" w:author="zhaofei" w:date="2012-09-19T16:04:00Z">
        <w:r w:rsidR="004B722B" w:rsidRPr="009229C1" w:rsidDel="004B722B">
          <w:rPr>
            <w:highlight w:val="yellow"/>
          </w:rPr>
          <w:t xml:space="preserve"> </w:t>
        </w:r>
      </w:ins>
      <w:del w:id="2631" w:author="zhaofei" w:date="2012-09-19T16:04:00Z">
        <w:r w:rsidRPr="00CD25C2" w:rsidDel="004B722B">
          <w:rPr>
            <w:highlight w:val="yellow"/>
            <w:rPrChange w:id="2632" w:author="程明康" w:date="2012-09-18T14:25:00Z">
              <w:rPr/>
            </w:rPrChange>
          </w:rPr>
          <w:delText>PN_</w:delText>
        </w:r>
        <w:commentRangeStart w:id="2633"/>
        <w:r w:rsidRPr="00CD25C2" w:rsidDel="004B722B">
          <w:rPr>
            <w:highlight w:val="yellow"/>
            <w:rPrChange w:id="2634" w:author="程明康" w:date="2012-09-18T14:25:00Z">
              <w:rPr/>
            </w:rPrChange>
          </w:rPr>
          <w:delText>INC</w:delText>
        </w:r>
        <w:commentRangeEnd w:id="2633"/>
        <w:r w:rsidR="003B3CB0" w:rsidDel="004B722B">
          <w:rPr>
            <w:rStyle w:val="a7"/>
          </w:rPr>
          <w:commentReference w:id="2633"/>
        </w:r>
        <w:r w:rsidDel="004B722B">
          <w:rPr>
            <w:rFonts w:hint="eastAsia"/>
          </w:rPr>
          <w:delText>，</w:delText>
        </w:r>
      </w:del>
      <w:r>
        <w:rPr>
          <w:rFonts w:hint="eastAsia"/>
        </w:rPr>
        <w:t>Switch Num</w:t>
      </w:r>
      <w:r>
        <w:rPr>
          <w:rFonts w:hint="eastAsia"/>
        </w:rPr>
        <w:t>）和五项推导外的</w:t>
      </w:r>
      <w:r>
        <w:rPr>
          <w:rFonts w:hint="eastAsia"/>
        </w:rPr>
        <w:t>BSA</w:t>
      </w:r>
      <w:r>
        <w:rPr>
          <w:rFonts w:hint="eastAsia"/>
        </w:rPr>
        <w:t>数据。</w:t>
      </w:r>
    </w:p>
    <w:p w:rsidR="002E3427" w:rsidRDefault="002E3427" w:rsidP="002E3427">
      <w:pPr>
        <w:pStyle w:val="a3"/>
        <w:ind w:left="835" w:firstLineChars="0" w:firstLine="0"/>
      </w:pPr>
      <w:r>
        <w:rPr>
          <w:rFonts w:hint="eastAsia"/>
        </w:rPr>
        <w:t>对于伪</w:t>
      </w:r>
      <w:proofErr w:type="gramStart"/>
      <w:r>
        <w:rPr>
          <w:rFonts w:hint="eastAsia"/>
        </w:rPr>
        <w:t>基站载扇数据</w:t>
      </w:r>
      <w:proofErr w:type="gramEnd"/>
      <w:r>
        <w:rPr>
          <w:rFonts w:hint="eastAsia"/>
        </w:rPr>
        <w:t>，用户仅能修改除（</w:t>
      </w:r>
      <w:r>
        <w:rPr>
          <w:rFonts w:hint="eastAsia"/>
        </w:rPr>
        <w:t>SID</w:t>
      </w:r>
      <w:r>
        <w:rPr>
          <w:rFonts w:hint="eastAsia"/>
        </w:rPr>
        <w:t>，</w:t>
      </w:r>
      <w:r>
        <w:rPr>
          <w:rFonts w:hint="eastAsia"/>
        </w:rPr>
        <w:t>NID</w:t>
      </w:r>
      <w:r>
        <w:rPr>
          <w:rFonts w:hint="eastAsia"/>
        </w:rPr>
        <w:t>，</w:t>
      </w:r>
      <w:r>
        <w:rPr>
          <w:rFonts w:hint="eastAsia"/>
        </w:rPr>
        <w:t>Extend BID</w:t>
      </w:r>
      <w:r>
        <w:rPr>
          <w:rFonts w:hint="eastAsia"/>
        </w:rPr>
        <w:t>）和五项推导外的</w:t>
      </w:r>
      <w:r>
        <w:rPr>
          <w:rFonts w:hint="eastAsia"/>
        </w:rPr>
        <w:t>BSA</w:t>
      </w:r>
      <w:r>
        <w:rPr>
          <w:rFonts w:hint="eastAsia"/>
        </w:rPr>
        <w:t>数据。</w:t>
      </w:r>
    </w:p>
    <w:p w:rsidR="002E3427" w:rsidRPr="002E3427" w:rsidRDefault="002E3427" w:rsidP="002E3427">
      <w:pPr>
        <w:pStyle w:val="a3"/>
        <w:ind w:left="835" w:firstLineChars="0" w:firstLine="0"/>
      </w:pPr>
    </w:p>
    <w:p w:rsidR="00EF597F" w:rsidRDefault="000C6C3E" w:rsidP="00EF597F">
      <w:pPr>
        <w:pStyle w:val="a3"/>
        <w:ind w:left="835" w:firstLineChars="0" w:firstLine="0"/>
      </w:pPr>
      <w:r>
        <w:object w:dxaOrig="6440" w:dyaOrig="11703">
          <v:shape id="_x0000_i1029" type="#_x0000_t75" style="width:321.75pt;height:584.25pt" o:ole="">
            <v:imagedata r:id="rId20" o:title=""/>
          </v:shape>
          <o:OLEObject Type="Embed" ProgID="Visio.Drawing.11" ShapeID="_x0000_i1029" DrawAspect="Content" ObjectID="_1409581530" r:id="rId21"/>
        </w:object>
      </w:r>
    </w:p>
    <w:p w:rsidR="00CB58A8" w:rsidRDefault="00CB58A8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先与原始</w:t>
      </w:r>
      <w:r>
        <w:rPr>
          <w:rFonts w:hint="eastAsia"/>
        </w:rPr>
        <w:t>BSA</w:t>
      </w:r>
      <w:r>
        <w:rPr>
          <w:rFonts w:hint="eastAsia"/>
        </w:rPr>
        <w:t>数据对比判断是否有变更，如果无变更，则提醒用户无修改；如果有变更，则继续；</w:t>
      </w:r>
    </w:p>
    <w:p w:rsidR="00CB58A8" w:rsidRDefault="00CB58A8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判断修改合法性：</w:t>
      </w:r>
    </w:p>
    <w:p w:rsidR="00CB58A8" w:rsidRDefault="00CB58A8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除五项推导字段外，其它字段不应该为空。</w:t>
      </w:r>
    </w:p>
    <w:p w:rsidR="00CB58A8" w:rsidRDefault="00CB58A8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第一个字段</w:t>
      </w:r>
      <w:r>
        <w:rPr>
          <w:rFonts w:hint="eastAsia"/>
        </w:rPr>
        <w:t>Pilot Sector Name</w:t>
      </w:r>
      <w:r>
        <w:rPr>
          <w:rFonts w:hint="eastAsia"/>
        </w:rPr>
        <w:t>为字符型，长度不超过</w:t>
      </w:r>
      <w:r>
        <w:rPr>
          <w:rFonts w:hint="eastAsia"/>
        </w:rPr>
        <w:t>50</w:t>
      </w:r>
      <w:r>
        <w:rPr>
          <w:rFonts w:hint="eastAsia"/>
        </w:rPr>
        <w:t>个；其它字段为数字型；</w:t>
      </w:r>
    </w:p>
    <w:p w:rsidR="00CB58A8" w:rsidRDefault="00CB58A8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lastRenderedPageBreak/>
        <w:t>数据中</w:t>
      </w:r>
      <w:r>
        <w:rPr>
          <w:rFonts w:hint="eastAsia"/>
        </w:rPr>
        <w:t>SID</w:t>
      </w:r>
      <w:r>
        <w:rPr>
          <w:rFonts w:hint="eastAsia"/>
        </w:rPr>
        <w:t>所属地市在客户端界面所选地市中；</w:t>
      </w:r>
    </w:p>
    <w:p w:rsidR="00CB58A8" w:rsidRDefault="00CB58A8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检查“</w:t>
      </w:r>
      <w:r>
        <w:rPr>
          <w:rFonts w:hint="eastAsia"/>
        </w:rPr>
        <w:t>BSA</w:t>
      </w:r>
      <w:r>
        <w:rPr>
          <w:rFonts w:hint="eastAsia"/>
        </w:rPr>
        <w:t>工参数据合法性检查”中的第</w:t>
      </w:r>
      <w:r>
        <w:rPr>
          <w:rFonts w:hint="eastAsia"/>
        </w:rPr>
        <w:t>2)~</w:t>
      </w:r>
      <w:del w:id="2635" w:author="zhaofei" w:date="2012-09-19T16:09:00Z">
        <w:r w:rsidDel="004B722B">
          <w:rPr>
            <w:rFonts w:hint="eastAsia"/>
          </w:rPr>
          <w:delText>11</w:delText>
        </w:r>
      </w:del>
      <w:ins w:id="2636" w:author="zhaofei" w:date="2012-09-19T16:09:00Z">
        <w:r w:rsidR="004B722B">
          <w:rPr>
            <w:rFonts w:hint="eastAsia"/>
          </w:rPr>
          <w:t>12</w:t>
        </w:r>
      </w:ins>
      <w:r>
        <w:rPr>
          <w:rFonts w:hint="eastAsia"/>
        </w:rPr>
        <w:t>)</w:t>
      </w:r>
      <w:r>
        <w:rPr>
          <w:rFonts w:hint="eastAsia"/>
        </w:rPr>
        <w:t>项；</w:t>
      </w:r>
    </w:p>
    <w:p w:rsidR="00CB58A8" w:rsidRPr="00210B52" w:rsidRDefault="00CB58A8" w:rsidP="000F51FC">
      <w:pPr>
        <w:pStyle w:val="a3"/>
        <w:numPr>
          <w:ilvl w:val="1"/>
          <w:numId w:val="28"/>
        </w:numPr>
        <w:ind w:firstLineChars="0"/>
      </w:pPr>
      <w:r w:rsidRPr="00210B52">
        <w:rPr>
          <w:rFonts w:hint="eastAsia"/>
        </w:rPr>
        <w:t>如果所有检查项目都通过，则继续；</w:t>
      </w:r>
      <w:proofErr w:type="gramStart"/>
      <w:r w:rsidRPr="00210B52">
        <w:rPr>
          <w:rFonts w:hint="eastAsia"/>
        </w:rPr>
        <w:t>否则已</w:t>
      </w:r>
      <w:proofErr w:type="gramEnd"/>
      <w:r w:rsidRPr="00210B52">
        <w:rPr>
          <w:rFonts w:hint="eastAsia"/>
        </w:rPr>
        <w:t>表格文件形式提醒用户数据错误需要修改；</w:t>
      </w:r>
    </w:p>
    <w:p w:rsidR="00CB58A8" w:rsidRDefault="00CB58A8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分析用户添加的数据对于</w:t>
      </w:r>
      <w:r>
        <w:rPr>
          <w:rFonts w:hint="eastAsia"/>
        </w:rPr>
        <w:t>BSA</w:t>
      </w:r>
      <w:r>
        <w:rPr>
          <w:rFonts w:hint="eastAsia"/>
        </w:rPr>
        <w:t>数据是否是新增，还是修改。如果添加或者导入数据在</w:t>
      </w:r>
      <w:r>
        <w:rPr>
          <w:rFonts w:hint="eastAsia"/>
        </w:rPr>
        <w:t>BSA</w:t>
      </w:r>
      <w:r>
        <w:rPr>
          <w:rFonts w:hint="eastAsia"/>
        </w:rPr>
        <w:t>表不存在，则为新增；如果添加或者导入的数据已存在，</w:t>
      </w:r>
      <w:proofErr w:type="gramStart"/>
      <w:r>
        <w:rPr>
          <w:rFonts w:hint="eastAsia"/>
        </w:rPr>
        <w:t>则判断</w:t>
      </w:r>
      <w:proofErr w:type="gramEnd"/>
      <w:r>
        <w:rPr>
          <w:rFonts w:hint="eastAsia"/>
        </w:rPr>
        <w:t>字段的变更情况。</w:t>
      </w:r>
    </w:p>
    <w:p w:rsidR="00CB58A8" w:rsidRDefault="00CB58A8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分析用户添加的数据对于台</w:t>
      </w:r>
      <w:proofErr w:type="gramStart"/>
      <w:r>
        <w:rPr>
          <w:rFonts w:hint="eastAsia"/>
        </w:rPr>
        <w:t>账数据</w:t>
      </w:r>
      <w:proofErr w:type="gramEnd"/>
      <w:r>
        <w:rPr>
          <w:rFonts w:hint="eastAsia"/>
        </w:rPr>
        <w:t>的变更和对于伪基站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的变更：</w:t>
      </w:r>
    </w:p>
    <w:p w:rsidR="00CB58A8" w:rsidRDefault="00CB58A8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先判断导入的</w:t>
      </w:r>
      <w:r>
        <w:rPr>
          <w:rFonts w:hint="eastAsia"/>
        </w:rPr>
        <w:t>BSA</w:t>
      </w:r>
      <w:r>
        <w:rPr>
          <w:rFonts w:hint="eastAsia"/>
        </w:rPr>
        <w:t>数据是否为伪基站载频数据：如果对于数据的</w:t>
      </w:r>
      <w:r>
        <w:rPr>
          <w:rFonts w:hint="eastAsia"/>
        </w:rPr>
        <w:t>NID</w:t>
      </w:r>
      <w:r>
        <w:rPr>
          <w:rFonts w:hint="eastAsia"/>
        </w:rPr>
        <w:t>不在</w:t>
      </w:r>
      <w:r>
        <w:rPr>
          <w:rFonts w:hint="eastAsia"/>
        </w:rPr>
        <w:t>SID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地市中（从网元表判断），则为伪基站；否则为正常的数据；</w:t>
      </w:r>
    </w:p>
    <w:p w:rsidR="00CB58A8" w:rsidRDefault="00CB58A8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对于伪基站载频数据，则将此数据和伪基站载频</w:t>
      </w:r>
      <w:r>
        <w:rPr>
          <w:rFonts w:hint="eastAsia"/>
        </w:rPr>
        <w:t>BSA</w:t>
      </w:r>
      <w:r>
        <w:rPr>
          <w:rFonts w:hint="eastAsia"/>
        </w:rPr>
        <w:t>数据表中数据对比分析，形成新增的伪基站载频数据和修改的伪基站载频数据</w:t>
      </w:r>
      <w:r>
        <w:rPr>
          <w:rFonts w:hint="eastAsia"/>
        </w:rPr>
        <w:t>BSA</w:t>
      </w:r>
      <w:r>
        <w:rPr>
          <w:rFonts w:hint="eastAsia"/>
        </w:rPr>
        <w:t>数据全字段列表。</w:t>
      </w:r>
    </w:p>
    <w:p w:rsidR="00CB58A8" w:rsidRDefault="00CB58A8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对于</w:t>
      </w:r>
      <w:r w:rsidRPr="00CD25C2">
        <w:rPr>
          <w:rFonts w:hint="eastAsia"/>
          <w:highlight w:val="yellow"/>
          <w:rPrChange w:id="2637" w:author="程明康" w:date="2012-09-18T14:25:00Z">
            <w:rPr>
              <w:rFonts w:hint="eastAsia"/>
            </w:rPr>
          </w:rPrChange>
        </w:rPr>
        <w:t>非伪</w:t>
      </w:r>
      <w:del w:id="2638" w:author="zhaofei" w:date="2012-09-19T15:45:00Z">
        <w:r w:rsidRPr="00CD25C2" w:rsidDel="00581282">
          <w:rPr>
            <w:rFonts w:hint="eastAsia"/>
            <w:highlight w:val="yellow"/>
            <w:rPrChange w:id="2639" w:author="程明康" w:date="2012-09-18T14:25:00Z">
              <w:rPr>
                <w:rFonts w:hint="eastAsia"/>
              </w:rPr>
            </w:rPrChange>
          </w:rPr>
          <w:delText>导频</w:delText>
        </w:r>
      </w:del>
      <w:ins w:id="2640" w:author="zhaofei" w:date="2012-09-19T15:45:00Z">
        <w:r w:rsidR="00581282">
          <w:rPr>
            <w:rFonts w:hint="eastAsia"/>
            <w:highlight w:val="yellow"/>
          </w:rPr>
          <w:t>基站</w:t>
        </w:r>
      </w:ins>
      <w:commentRangeStart w:id="2641"/>
      <w:r w:rsidRPr="00CD25C2">
        <w:rPr>
          <w:rFonts w:hint="eastAsia"/>
          <w:highlight w:val="yellow"/>
          <w:rPrChange w:id="2642" w:author="程明康" w:date="2012-09-18T14:25:00Z">
            <w:rPr>
              <w:rFonts w:hint="eastAsia"/>
            </w:rPr>
          </w:rPrChange>
        </w:rPr>
        <w:t>数据</w:t>
      </w:r>
      <w:commentRangeEnd w:id="2641"/>
      <w:r w:rsidR="003B3CB0">
        <w:rPr>
          <w:rStyle w:val="a7"/>
        </w:rPr>
        <w:commentReference w:id="2641"/>
      </w:r>
      <w:r>
        <w:rPr>
          <w:rFonts w:hint="eastAsia"/>
        </w:rPr>
        <w:t>，需要判断对于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账和特殊覆盖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账的变更：</w:t>
      </w:r>
    </w:p>
    <w:p w:rsidR="00CB58A8" w:rsidRDefault="00CB58A8" w:rsidP="000F51FC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先用导入或者新增的</w:t>
      </w:r>
      <w:r>
        <w:rPr>
          <w:rFonts w:hint="eastAsia"/>
        </w:rPr>
        <w:t>BSA</w:t>
      </w:r>
      <w:r>
        <w:rPr>
          <w:rFonts w:hint="eastAsia"/>
        </w:rPr>
        <w:t>数据（载频级）转换形成小区</w:t>
      </w:r>
      <w:proofErr w:type="gramStart"/>
      <w:r>
        <w:rPr>
          <w:rFonts w:hint="eastAsia"/>
        </w:rPr>
        <w:t>级数据并去掉</w:t>
      </w:r>
      <w:proofErr w:type="gramEnd"/>
      <w:r>
        <w:rPr>
          <w:rFonts w:hint="eastAsia"/>
        </w:rPr>
        <w:t>重复数据：</w:t>
      </w:r>
    </w:p>
    <w:tbl>
      <w:tblPr>
        <w:tblW w:w="3660" w:type="dxa"/>
        <w:tblInd w:w="2235" w:type="dxa"/>
        <w:tblLook w:val="04A0" w:firstRow="1" w:lastRow="0" w:firstColumn="1" w:lastColumn="0" w:noHBand="0" w:noVBand="1"/>
      </w:tblPr>
      <w:tblGrid>
        <w:gridCol w:w="1480"/>
        <w:gridCol w:w="2180"/>
      </w:tblGrid>
      <w:tr w:rsidR="00CB58A8" w:rsidRPr="000A54BF" w:rsidTr="002E3427">
        <w:trPr>
          <w:trHeight w:val="270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CITY_ID</w:t>
            </w:r>
          </w:p>
        </w:tc>
        <w:tc>
          <w:tcPr>
            <w:tcW w:w="2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BSC_ID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BTS_ID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CELL_ID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Sector_ID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Lati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Longi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Alti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Loc Accu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Orientation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Opening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Max Antenna Range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Potential Repeater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 Accu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CB58A8" w:rsidRPr="000A54BF" w:rsidTr="002E3427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 Accu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B58A8" w:rsidRPr="000A54BF" w:rsidRDefault="00CB58A8" w:rsidP="002E3427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</w:tbl>
    <w:p w:rsidR="00CB58A8" w:rsidRDefault="00CB58A8" w:rsidP="00CB58A8">
      <w:pPr>
        <w:pStyle w:val="a3"/>
        <w:ind w:left="2095" w:firstLineChars="0" w:firstLine="0"/>
      </w:pPr>
      <w:r>
        <w:rPr>
          <w:rFonts w:hint="eastAsia"/>
        </w:rPr>
        <w:t>BSA</w:t>
      </w:r>
      <w:r>
        <w:rPr>
          <w:rFonts w:hint="eastAsia"/>
        </w:rPr>
        <w:t>数据中</w:t>
      </w:r>
      <w:r>
        <w:rPr>
          <w:rFonts w:hint="eastAsia"/>
        </w:rPr>
        <w:t xml:space="preserve">(SID,NID,Extend BID) </w:t>
      </w:r>
      <w:r>
        <w:sym w:font="Wingdings" w:char="F0F3"/>
      </w:r>
      <w:r>
        <w:rPr>
          <w:rFonts w:hint="eastAsia"/>
        </w:rPr>
        <w:t xml:space="preserve"> </w:t>
      </w:r>
      <w:r>
        <w:rPr>
          <w:rFonts w:hint="eastAsia"/>
        </w:rPr>
        <w:t>网元表</w:t>
      </w:r>
      <w:r>
        <w:rPr>
          <w:rFonts w:hint="eastAsia"/>
        </w:rPr>
        <w:lastRenderedPageBreak/>
        <w:t>(SID,NID,</w:t>
      </w:r>
      <w:del w:id="2643" w:author="zhaofei" w:date="2012-09-19T16:00:00Z">
        <w:r w:rsidDel="00F16046">
          <w:rPr>
            <w:rFonts w:hint="eastAsia"/>
          </w:rPr>
          <w:delText>CI</w:delText>
        </w:r>
      </w:del>
      <w:ins w:id="2644" w:author="zhaofei" w:date="2012-09-19T16:00:00Z">
        <w:r w:rsidR="00F16046">
          <w:rPr>
            <w:rFonts w:hint="eastAsia"/>
          </w:rPr>
          <w:t>BASE_ID</w:t>
        </w:r>
      </w:ins>
      <w:r>
        <w:rPr>
          <w:rFonts w:hint="eastAsia"/>
        </w:rPr>
        <w:t>+CARRIER_ID*65536)</w:t>
      </w:r>
      <w:r>
        <w:rPr>
          <w:rFonts w:hint="eastAsia"/>
        </w:rPr>
        <w:t>。关于</w:t>
      </w:r>
      <w:del w:id="2645" w:author="zhaofei" w:date="2012-09-19T16:00:00Z">
        <w:r w:rsidDel="00F16046">
          <w:rPr>
            <w:rFonts w:hint="eastAsia"/>
          </w:rPr>
          <w:delText>CI</w:delText>
        </w:r>
      </w:del>
      <w:ins w:id="2646" w:author="zhaofei" w:date="2012-09-19T16:00:00Z">
        <w:r w:rsidR="00F16046">
          <w:rPr>
            <w:rFonts w:hint="eastAsia"/>
          </w:rPr>
          <w:t>BASE_ID</w:t>
        </w:r>
      </w:ins>
      <w:r>
        <w:rPr>
          <w:rFonts w:hint="eastAsia"/>
        </w:rPr>
        <w:t>的获取方式，参见“主设备</w:t>
      </w:r>
      <w:r>
        <w:rPr>
          <w:rFonts w:hint="eastAsia"/>
        </w:rPr>
        <w:t>1X</w:t>
      </w:r>
      <w:r>
        <w:rPr>
          <w:rFonts w:hint="eastAsia"/>
        </w:rPr>
        <w:t>参数配置数据”章节中的描述。</w:t>
      </w:r>
    </w:p>
    <w:p w:rsidR="00CB58A8" w:rsidRDefault="00CB58A8" w:rsidP="00CB58A8">
      <w:pPr>
        <w:pStyle w:val="a3"/>
        <w:ind w:left="2095" w:firstLineChars="0" w:firstLine="0"/>
      </w:pPr>
      <w:r>
        <w:rPr>
          <w:rFonts w:hint="eastAsia"/>
        </w:rPr>
        <w:t>上述表格中的数据简称为</w:t>
      </w:r>
      <w:r>
        <w:rPr>
          <w:rFonts w:hint="eastAsia"/>
        </w:rPr>
        <w:t>BSA</w:t>
      </w:r>
      <w:r>
        <w:rPr>
          <w:rFonts w:hint="eastAsia"/>
        </w:rPr>
        <w:t>工参数据。</w:t>
      </w:r>
    </w:p>
    <w:p w:rsidR="00CB58A8" w:rsidRDefault="00CB58A8" w:rsidP="000F51FC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先判断</w:t>
      </w:r>
      <w:r>
        <w:rPr>
          <w:rFonts w:hint="eastAsia"/>
        </w:rPr>
        <w:t>BSA</w:t>
      </w:r>
      <w:r>
        <w:rPr>
          <w:rFonts w:hint="eastAsia"/>
        </w:rPr>
        <w:t>工参数</w:t>
      </w:r>
      <w:proofErr w:type="gramStart"/>
      <w:r>
        <w:rPr>
          <w:rFonts w:hint="eastAsia"/>
        </w:rPr>
        <w:t>据对于的</w:t>
      </w:r>
      <w:proofErr w:type="gramEnd"/>
      <w:r>
        <w:rPr>
          <w:rFonts w:hint="eastAsia"/>
        </w:rPr>
        <w:t>小区是否在特殊覆盖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账中存在；如果存在，则需要对比</w:t>
      </w:r>
      <w:r w:rsidRPr="000A6845">
        <w:t>{Antenna Lati,Antenna Longi,Antenna Alti,Antenna Loc Accu,Antenna Orientation,Antenna Opening,Max Antenna Range,Potential Repeater,FWD Calib,FWD Calib Accu,RTD Calib,RTD Calib Accu}</w:t>
      </w:r>
      <w:r>
        <w:rPr>
          <w:rFonts w:hint="eastAsia"/>
        </w:rPr>
        <w:t>对应的变更情况。如果有变更，则将其加入特殊覆盖小区</w:t>
      </w:r>
      <w:r>
        <w:rPr>
          <w:rFonts w:hint="eastAsia"/>
        </w:rPr>
        <w:t>BSA</w:t>
      </w:r>
      <w:r>
        <w:rPr>
          <w:rFonts w:hint="eastAsia"/>
        </w:rPr>
        <w:t>数据变更列表中。</w:t>
      </w:r>
    </w:p>
    <w:p w:rsidR="00CB58A8" w:rsidRDefault="00CB58A8" w:rsidP="000F51FC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BSA</w:t>
      </w:r>
      <w:r>
        <w:rPr>
          <w:rFonts w:hint="eastAsia"/>
        </w:rPr>
        <w:t>工参数据在特殊覆盖小区</w:t>
      </w:r>
      <w:r>
        <w:rPr>
          <w:rFonts w:hint="eastAsia"/>
        </w:rPr>
        <w:t>BSA</w:t>
      </w:r>
      <w:r>
        <w:rPr>
          <w:rFonts w:hint="eastAsia"/>
        </w:rPr>
        <w:t>表中不存在，</w:t>
      </w:r>
      <w:proofErr w:type="gramStart"/>
      <w:r>
        <w:rPr>
          <w:rFonts w:hint="eastAsia"/>
        </w:rPr>
        <w:t>则判断</w:t>
      </w:r>
      <w:proofErr w:type="gramEnd"/>
      <w:r>
        <w:rPr>
          <w:rFonts w:hint="eastAsia"/>
        </w:rPr>
        <w:t>BSA</w:t>
      </w:r>
      <w:r>
        <w:rPr>
          <w:rFonts w:hint="eastAsia"/>
        </w:rPr>
        <w:t>工参数据是否在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账中存在。对应在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账中存在的</w:t>
      </w:r>
      <w:r>
        <w:rPr>
          <w:rFonts w:hint="eastAsia"/>
        </w:rPr>
        <w:t>BSA</w:t>
      </w:r>
      <w:proofErr w:type="gramStart"/>
      <w:r>
        <w:rPr>
          <w:rFonts w:hint="eastAsia"/>
        </w:rPr>
        <w:t>工参表</w:t>
      </w:r>
      <w:proofErr w:type="gramEnd"/>
      <w:r>
        <w:rPr>
          <w:rFonts w:hint="eastAsia"/>
        </w:rPr>
        <w:t>，判断其在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账中的条数，如果有多条，则将此</w:t>
      </w:r>
      <w:r>
        <w:rPr>
          <w:rFonts w:hint="eastAsia"/>
        </w:rPr>
        <w:t>BSA</w:t>
      </w:r>
      <w:r>
        <w:rPr>
          <w:rFonts w:hint="eastAsia"/>
        </w:rPr>
        <w:t>工参数</w:t>
      </w:r>
      <w:proofErr w:type="gramStart"/>
      <w:r>
        <w:rPr>
          <w:rFonts w:hint="eastAsia"/>
        </w:rPr>
        <w:t>据加入</w:t>
      </w:r>
      <w:proofErr w:type="gramEnd"/>
      <w:r>
        <w:rPr>
          <w:rFonts w:hint="eastAsia"/>
        </w:rPr>
        <w:t>特殊覆盖小区</w:t>
      </w:r>
      <w:r>
        <w:rPr>
          <w:rFonts w:hint="eastAsia"/>
        </w:rPr>
        <w:t>BSA</w:t>
      </w:r>
      <w:r>
        <w:rPr>
          <w:rFonts w:hint="eastAsia"/>
        </w:rPr>
        <w:t>数据表中；如果在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账中仅有一条数据，</w:t>
      </w:r>
      <w:proofErr w:type="gramStart"/>
      <w:r>
        <w:rPr>
          <w:rFonts w:hint="eastAsia"/>
        </w:rPr>
        <w:t>则判断</w:t>
      </w:r>
      <w:proofErr w:type="gramEnd"/>
      <w:r w:rsidRPr="009E2A57">
        <w:t>{Antenna Alti,Antenna Loc Accu,Antenna Opening,Max Antenna Range,Potential Repeater,FWD Calib,FWD Calib Accu,RTD Calib,RTD Calib Accu}</w:t>
      </w:r>
      <w:r>
        <w:rPr>
          <w:rFonts w:hint="eastAsia"/>
        </w:rPr>
        <w:t>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账中是否有变更，对应有变更的</w:t>
      </w:r>
      <w:r>
        <w:rPr>
          <w:rFonts w:hint="eastAsia"/>
        </w:rPr>
        <w:t>BSA</w:t>
      </w:r>
      <w:r>
        <w:rPr>
          <w:rFonts w:hint="eastAsia"/>
        </w:rPr>
        <w:t>工参数据，加入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账更新列表中。</w:t>
      </w:r>
    </w:p>
    <w:p w:rsidR="00CB58A8" w:rsidRDefault="00CB58A8" w:rsidP="00CB58A8">
      <w:pPr>
        <w:pStyle w:val="a3"/>
        <w:ind w:left="2095" w:firstLineChars="0" w:firstLine="0"/>
      </w:pPr>
    </w:p>
    <w:p w:rsidR="00CB58A8" w:rsidRDefault="00CB58A8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最终形成伪基站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增加列表、伪基站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更新列表、特殊覆盖小区</w:t>
      </w:r>
      <w:r>
        <w:rPr>
          <w:rFonts w:hint="eastAsia"/>
        </w:rPr>
        <w:t>BSA</w:t>
      </w:r>
      <w:r>
        <w:rPr>
          <w:rFonts w:hint="eastAsia"/>
        </w:rPr>
        <w:t>数据新增列表、特殊覆盖小区</w:t>
      </w:r>
      <w:r>
        <w:rPr>
          <w:rFonts w:hint="eastAsia"/>
        </w:rPr>
        <w:t>BSA</w:t>
      </w:r>
      <w:r>
        <w:rPr>
          <w:rFonts w:hint="eastAsia"/>
        </w:rPr>
        <w:t>数据更新列表和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账更新列表。</w:t>
      </w:r>
    </w:p>
    <w:p w:rsidR="00CB58A8" w:rsidRDefault="00CB58A8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将上述</w:t>
      </w:r>
      <w:r>
        <w:rPr>
          <w:rFonts w:hint="eastAsia"/>
        </w:rPr>
        <w:t>D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rPr>
          <w:rFonts w:hint="eastAsia"/>
        </w:rPr>
        <w:t>得到的数据变更列表提供给用户确认，用户确认通过，则将上述变更分别更新到</w:t>
      </w:r>
      <w:r>
        <w:rPr>
          <w:rFonts w:hint="eastAsia"/>
        </w:rPr>
        <w:t>BSA</w:t>
      </w:r>
      <w:r>
        <w:rPr>
          <w:rFonts w:hint="eastAsia"/>
        </w:rPr>
        <w:t>数据表、伪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数据表、特殊覆盖小区</w:t>
      </w:r>
      <w:r>
        <w:rPr>
          <w:rFonts w:hint="eastAsia"/>
        </w:rPr>
        <w:t>BSA</w:t>
      </w:r>
      <w:r>
        <w:rPr>
          <w:rFonts w:hint="eastAsia"/>
        </w:rPr>
        <w:t>表和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账表中；如果用户确认不通过，则停止，交由用户修改原始</w:t>
      </w:r>
      <w:r>
        <w:rPr>
          <w:rFonts w:hint="eastAsia"/>
        </w:rPr>
        <w:t>BSA</w:t>
      </w:r>
      <w:r>
        <w:rPr>
          <w:rFonts w:hint="eastAsia"/>
        </w:rPr>
        <w:t>数据后重新导入。</w:t>
      </w:r>
    </w:p>
    <w:p w:rsidR="00CB58A8" w:rsidRDefault="00CB58A8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记录</w:t>
      </w:r>
      <w:r>
        <w:rPr>
          <w:rFonts w:hint="eastAsia"/>
        </w:rPr>
        <w:t>BSA</w:t>
      </w:r>
      <w:r>
        <w:rPr>
          <w:rFonts w:hint="eastAsia"/>
        </w:rPr>
        <w:t>数据更新日志。日志部分参见“记录更新日志”章节。</w:t>
      </w:r>
    </w:p>
    <w:p w:rsidR="00CB58A8" w:rsidRPr="00CB58A8" w:rsidRDefault="00CB58A8" w:rsidP="00EF597F">
      <w:pPr>
        <w:pStyle w:val="a3"/>
        <w:ind w:left="835" w:firstLineChars="0" w:firstLine="0"/>
      </w:pPr>
    </w:p>
    <w:p w:rsidR="00EF597F" w:rsidRDefault="00EF597F" w:rsidP="000F51FC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删除</w:t>
      </w:r>
      <w:r>
        <w:rPr>
          <w:rFonts w:hint="eastAsia"/>
        </w:rPr>
        <w:t>BSA</w:t>
      </w:r>
      <w:r>
        <w:rPr>
          <w:rFonts w:hint="eastAsia"/>
        </w:rPr>
        <w:t>数据</w:t>
      </w:r>
    </w:p>
    <w:p w:rsidR="000C6C3E" w:rsidRPr="00EF597F" w:rsidRDefault="003A34DE" w:rsidP="000C6C3E">
      <w:pPr>
        <w:pStyle w:val="a3"/>
        <w:ind w:left="835" w:firstLineChars="0" w:firstLine="0"/>
      </w:pPr>
      <w:r>
        <w:rPr>
          <w:rFonts w:hint="eastAsia"/>
        </w:rPr>
        <w:t>用户可在客户端功能“</w:t>
      </w:r>
      <w:r>
        <w:rPr>
          <w:rFonts w:hint="eastAsia"/>
        </w:rPr>
        <w:t>BSA</w:t>
      </w:r>
      <w:r>
        <w:rPr>
          <w:rFonts w:hint="eastAsia"/>
        </w:rPr>
        <w:t>数据维护”上选择单条或者多条数据删除。删除时需经用户确认后才进行。</w:t>
      </w:r>
    </w:p>
    <w:p w:rsidR="001B489A" w:rsidRDefault="001B489A" w:rsidP="000F51FC">
      <w:pPr>
        <w:pStyle w:val="3"/>
        <w:numPr>
          <w:ilvl w:val="2"/>
          <w:numId w:val="36"/>
        </w:numPr>
      </w:pPr>
      <w:r>
        <w:rPr>
          <w:rFonts w:hint="eastAsia"/>
        </w:rPr>
        <w:t>GIS</w:t>
      </w:r>
      <w:r>
        <w:rPr>
          <w:rFonts w:hint="eastAsia"/>
        </w:rPr>
        <w:t>上修改</w:t>
      </w:r>
      <w:r>
        <w:rPr>
          <w:rFonts w:hint="eastAsia"/>
        </w:rPr>
        <w:t>BSA</w:t>
      </w:r>
      <w:r>
        <w:rPr>
          <w:rFonts w:hint="eastAsia"/>
        </w:rPr>
        <w:t>数据</w:t>
      </w:r>
    </w:p>
    <w:p w:rsidR="00651D64" w:rsidRDefault="00651D64" w:rsidP="00651D64">
      <w:r>
        <w:rPr>
          <w:rFonts w:hint="eastAsia"/>
        </w:rPr>
        <w:tab/>
      </w:r>
      <w:r>
        <w:rPr>
          <w:rFonts w:hint="eastAsia"/>
        </w:rPr>
        <w:t>可通过客户端功能“定位日志</w:t>
      </w:r>
      <w:r>
        <w:rPr>
          <w:rFonts w:hint="eastAsia"/>
        </w:rPr>
        <w:t>GIS</w:t>
      </w:r>
      <w:r>
        <w:rPr>
          <w:rFonts w:hint="eastAsia"/>
        </w:rPr>
        <w:t>分析”功能的</w:t>
      </w:r>
      <w:r>
        <w:rPr>
          <w:rFonts w:hint="eastAsia"/>
        </w:rPr>
        <w:t>GIS</w:t>
      </w:r>
      <w:r>
        <w:rPr>
          <w:rFonts w:hint="eastAsia"/>
        </w:rPr>
        <w:t>功能修改</w:t>
      </w:r>
      <w:r>
        <w:rPr>
          <w:rFonts w:hint="eastAsia"/>
        </w:rPr>
        <w:t>BSA</w:t>
      </w:r>
      <w:r>
        <w:rPr>
          <w:rFonts w:hint="eastAsia"/>
        </w:rPr>
        <w:t>数据。</w:t>
      </w:r>
    </w:p>
    <w:p w:rsidR="00651D64" w:rsidRDefault="00651D64" w:rsidP="00651D64">
      <w:r>
        <w:rPr>
          <w:rFonts w:hint="eastAsia"/>
        </w:rPr>
        <w:tab/>
      </w:r>
      <w:r>
        <w:rPr>
          <w:rFonts w:hint="eastAsia"/>
        </w:rPr>
        <w:t>对于非伪</w:t>
      </w:r>
      <w:proofErr w:type="gramStart"/>
      <w:r>
        <w:rPr>
          <w:rFonts w:hint="eastAsia"/>
        </w:rPr>
        <w:t>基站载扇数据</w:t>
      </w:r>
      <w:proofErr w:type="gramEnd"/>
      <w:r>
        <w:rPr>
          <w:rFonts w:hint="eastAsia"/>
        </w:rPr>
        <w:t>，用户仅能修改除（</w:t>
      </w:r>
      <w:r>
        <w:rPr>
          <w:rFonts w:hint="eastAsia"/>
        </w:rPr>
        <w:t>SID</w:t>
      </w:r>
      <w:r>
        <w:rPr>
          <w:rFonts w:hint="eastAsia"/>
        </w:rPr>
        <w:t>，</w:t>
      </w:r>
      <w:r>
        <w:rPr>
          <w:rFonts w:hint="eastAsia"/>
        </w:rPr>
        <w:t>NID</w:t>
      </w:r>
      <w:r>
        <w:rPr>
          <w:rFonts w:hint="eastAsia"/>
        </w:rPr>
        <w:t>，</w:t>
      </w:r>
      <w:r>
        <w:rPr>
          <w:rFonts w:hint="eastAsia"/>
        </w:rPr>
        <w:t>Extend BID</w:t>
      </w:r>
      <w:r>
        <w:rPr>
          <w:rFonts w:hint="eastAsia"/>
        </w:rPr>
        <w:t>，</w:t>
      </w:r>
      <w:r>
        <w:rPr>
          <w:rFonts w:hint="eastAsia"/>
        </w:rPr>
        <w:t>PN</w:t>
      </w:r>
      <w:r>
        <w:rPr>
          <w:rFonts w:hint="eastAsia"/>
        </w:rPr>
        <w:t>，</w:t>
      </w:r>
      <w:r>
        <w:rPr>
          <w:rFonts w:hint="eastAsia"/>
        </w:rPr>
        <w:t>PN_</w:t>
      </w:r>
      <w:commentRangeStart w:id="2647"/>
      <w:r>
        <w:rPr>
          <w:rFonts w:hint="eastAsia"/>
        </w:rPr>
        <w:t>INC</w:t>
      </w:r>
      <w:commentRangeEnd w:id="2647"/>
      <w:r w:rsidR="003B3CB0">
        <w:rPr>
          <w:rStyle w:val="a7"/>
        </w:rPr>
        <w:commentReference w:id="2647"/>
      </w:r>
      <w:r>
        <w:rPr>
          <w:rFonts w:hint="eastAsia"/>
        </w:rPr>
        <w:t>，</w:t>
      </w:r>
      <w:r>
        <w:rPr>
          <w:rFonts w:hint="eastAsia"/>
        </w:rPr>
        <w:t>Switch Num</w:t>
      </w:r>
      <w:r>
        <w:rPr>
          <w:rFonts w:hint="eastAsia"/>
        </w:rPr>
        <w:t>）和五项推导外的</w:t>
      </w:r>
      <w:r>
        <w:rPr>
          <w:rFonts w:hint="eastAsia"/>
        </w:rPr>
        <w:t>BSA</w:t>
      </w:r>
      <w:r>
        <w:rPr>
          <w:rFonts w:hint="eastAsia"/>
        </w:rPr>
        <w:t>数据。</w:t>
      </w:r>
    </w:p>
    <w:p w:rsidR="00651D64" w:rsidRDefault="00651D64" w:rsidP="00651D64">
      <w:r>
        <w:rPr>
          <w:rFonts w:hint="eastAsia"/>
        </w:rPr>
        <w:tab/>
      </w:r>
      <w:r>
        <w:rPr>
          <w:rFonts w:hint="eastAsia"/>
        </w:rPr>
        <w:t>对于伪</w:t>
      </w:r>
      <w:proofErr w:type="gramStart"/>
      <w:r>
        <w:rPr>
          <w:rFonts w:hint="eastAsia"/>
        </w:rPr>
        <w:t>基站载扇数据</w:t>
      </w:r>
      <w:proofErr w:type="gramEnd"/>
      <w:r>
        <w:rPr>
          <w:rFonts w:hint="eastAsia"/>
        </w:rPr>
        <w:t>，用户仅能修改除（</w:t>
      </w:r>
      <w:r>
        <w:rPr>
          <w:rFonts w:hint="eastAsia"/>
        </w:rPr>
        <w:t>SID</w:t>
      </w:r>
      <w:r>
        <w:rPr>
          <w:rFonts w:hint="eastAsia"/>
        </w:rPr>
        <w:t>，</w:t>
      </w:r>
      <w:r>
        <w:rPr>
          <w:rFonts w:hint="eastAsia"/>
        </w:rPr>
        <w:t>NID</w:t>
      </w:r>
      <w:r>
        <w:rPr>
          <w:rFonts w:hint="eastAsia"/>
        </w:rPr>
        <w:t>，</w:t>
      </w:r>
      <w:r>
        <w:rPr>
          <w:rFonts w:hint="eastAsia"/>
        </w:rPr>
        <w:t>Extend BID</w:t>
      </w:r>
      <w:r>
        <w:rPr>
          <w:rFonts w:hint="eastAsia"/>
        </w:rPr>
        <w:t>）和五项推导外的</w:t>
      </w:r>
      <w:r>
        <w:rPr>
          <w:rFonts w:hint="eastAsia"/>
        </w:rPr>
        <w:t>BSA</w:t>
      </w:r>
      <w:r>
        <w:rPr>
          <w:rFonts w:hint="eastAsia"/>
        </w:rPr>
        <w:t>数据。</w:t>
      </w:r>
    </w:p>
    <w:p w:rsidR="00651D64" w:rsidRPr="002E3427" w:rsidRDefault="00651D64" w:rsidP="00651D64">
      <w:pPr>
        <w:pStyle w:val="a3"/>
        <w:ind w:left="835" w:firstLineChars="0" w:firstLine="0"/>
      </w:pPr>
    </w:p>
    <w:p w:rsidR="00651D64" w:rsidRDefault="00651D64" w:rsidP="00651D64">
      <w:pPr>
        <w:pStyle w:val="a3"/>
        <w:ind w:left="835" w:firstLineChars="0" w:firstLine="0"/>
      </w:pPr>
      <w:r>
        <w:object w:dxaOrig="6440" w:dyaOrig="11703">
          <v:shape id="_x0000_i1030" type="#_x0000_t75" style="width:321.75pt;height:584.25pt" o:ole="">
            <v:imagedata r:id="rId20" o:title=""/>
          </v:shape>
          <o:OLEObject Type="Embed" ProgID="Visio.Drawing.11" ShapeID="_x0000_i1030" DrawAspect="Content" ObjectID="_1409581531" r:id="rId22"/>
        </w:object>
      </w:r>
    </w:p>
    <w:p w:rsidR="00651D64" w:rsidRDefault="00651D64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先与原始</w:t>
      </w:r>
      <w:r>
        <w:rPr>
          <w:rFonts w:hint="eastAsia"/>
        </w:rPr>
        <w:t>BSA</w:t>
      </w:r>
      <w:r>
        <w:rPr>
          <w:rFonts w:hint="eastAsia"/>
        </w:rPr>
        <w:t>数据对比判断是否有变更，如果无变更，则提醒用户无修改；如果有变更，则继续；</w:t>
      </w:r>
    </w:p>
    <w:p w:rsidR="00651D64" w:rsidRDefault="00651D64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判断修改合法性：</w:t>
      </w:r>
    </w:p>
    <w:p w:rsidR="00651D64" w:rsidRDefault="00651D64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除五项推导字段外，其它字段不应该为空。</w:t>
      </w:r>
    </w:p>
    <w:p w:rsidR="00651D64" w:rsidRDefault="00651D64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第一个字段</w:t>
      </w:r>
      <w:r>
        <w:rPr>
          <w:rFonts w:hint="eastAsia"/>
        </w:rPr>
        <w:t>Pilot Sector Name</w:t>
      </w:r>
      <w:r>
        <w:rPr>
          <w:rFonts w:hint="eastAsia"/>
        </w:rPr>
        <w:t>为字符型，长度不超过</w:t>
      </w:r>
      <w:r>
        <w:rPr>
          <w:rFonts w:hint="eastAsia"/>
        </w:rPr>
        <w:t>50</w:t>
      </w:r>
      <w:r>
        <w:rPr>
          <w:rFonts w:hint="eastAsia"/>
        </w:rPr>
        <w:t>个；其它字段为数字型；</w:t>
      </w:r>
    </w:p>
    <w:p w:rsidR="00651D64" w:rsidRDefault="00651D64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lastRenderedPageBreak/>
        <w:t>数据中</w:t>
      </w:r>
      <w:r>
        <w:rPr>
          <w:rFonts w:hint="eastAsia"/>
        </w:rPr>
        <w:t>SID</w:t>
      </w:r>
      <w:r>
        <w:rPr>
          <w:rFonts w:hint="eastAsia"/>
        </w:rPr>
        <w:t>所属地市在客户端界面所选地市中；</w:t>
      </w:r>
    </w:p>
    <w:p w:rsidR="00651D64" w:rsidRDefault="00651D64" w:rsidP="000F51FC">
      <w:pPr>
        <w:pStyle w:val="a3"/>
        <w:numPr>
          <w:ilvl w:val="2"/>
          <w:numId w:val="28"/>
        </w:numPr>
        <w:ind w:firstLineChars="0"/>
      </w:pPr>
      <w:r>
        <w:rPr>
          <w:rFonts w:hint="eastAsia"/>
        </w:rPr>
        <w:t>检查“</w:t>
      </w:r>
      <w:r>
        <w:rPr>
          <w:rFonts w:hint="eastAsia"/>
        </w:rPr>
        <w:t>BSA</w:t>
      </w:r>
      <w:r>
        <w:rPr>
          <w:rFonts w:hint="eastAsia"/>
        </w:rPr>
        <w:t>工参数据合法性检查”中的第</w:t>
      </w:r>
      <w:r>
        <w:rPr>
          <w:rFonts w:hint="eastAsia"/>
        </w:rPr>
        <w:t>2)~</w:t>
      </w:r>
      <w:del w:id="2648" w:author="zhaofei" w:date="2012-09-19T16:09:00Z">
        <w:r w:rsidDel="004B722B">
          <w:rPr>
            <w:rFonts w:hint="eastAsia"/>
          </w:rPr>
          <w:delText>11</w:delText>
        </w:r>
      </w:del>
      <w:ins w:id="2649" w:author="zhaofei" w:date="2012-09-19T16:09:00Z">
        <w:r w:rsidR="004B722B">
          <w:rPr>
            <w:rFonts w:hint="eastAsia"/>
          </w:rPr>
          <w:t>12</w:t>
        </w:r>
      </w:ins>
      <w:r>
        <w:rPr>
          <w:rFonts w:hint="eastAsia"/>
        </w:rPr>
        <w:t>)</w:t>
      </w:r>
      <w:r>
        <w:rPr>
          <w:rFonts w:hint="eastAsia"/>
        </w:rPr>
        <w:t>项；</w:t>
      </w:r>
    </w:p>
    <w:p w:rsidR="00651D64" w:rsidRPr="00210B52" w:rsidRDefault="00651D64" w:rsidP="000F51FC">
      <w:pPr>
        <w:pStyle w:val="a3"/>
        <w:numPr>
          <w:ilvl w:val="1"/>
          <w:numId w:val="28"/>
        </w:numPr>
        <w:ind w:firstLineChars="0"/>
      </w:pPr>
      <w:r w:rsidRPr="00210B52">
        <w:rPr>
          <w:rFonts w:hint="eastAsia"/>
        </w:rPr>
        <w:t>如果所有检查项目都通过，则继续；</w:t>
      </w:r>
      <w:proofErr w:type="gramStart"/>
      <w:r w:rsidRPr="00210B52">
        <w:rPr>
          <w:rFonts w:hint="eastAsia"/>
        </w:rPr>
        <w:t>否则已</w:t>
      </w:r>
      <w:proofErr w:type="gramEnd"/>
      <w:r w:rsidRPr="00210B52">
        <w:rPr>
          <w:rFonts w:hint="eastAsia"/>
        </w:rPr>
        <w:t>表格文件形式提醒用户数据错误需要修改；</w:t>
      </w:r>
    </w:p>
    <w:p w:rsidR="00651D64" w:rsidRDefault="00651D64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分析用户添加的数据对于</w:t>
      </w:r>
      <w:r>
        <w:rPr>
          <w:rFonts w:hint="eastAsia"/>
        </w:rPr>
        <w:t>BSA</w:t>
      </w:r>
      <w:r>
        <w:rPr>
          <w:rFonts w:hint="eastAsia"/>
        </w:rPr>
        <w:t>数据是否是新增，还是修改。如果添加或者导入数据在</w:t>
      </w:r>
      <w:r>
        <w:rPr>
          <w:rFonts w:hint="eastAsia"/>
        </w:rPr>
        <w:t>BSA</w:t>
      </w:r>
      <w:r>
        <w:rPr>
          <w:rFonts w:hint="eastAsia"/>
        </w:rPr>
        <w:t>表不存在，则为新增；如果添加或者导入的数据已存在，</w:t>
      </w:r>
      <w:proofErr w:type="gramStart"/>
      <w:r>
        <w:rPr>
          <w:rFonts w:hint="eastAsia"/>
        </w:rPr>
        <w:t>则判断</w:t>
      </w:r>
      <w:proofErr w:type="gramEnd"/>
      <w:r>
        <w:rPr>
          <w:rFonts w:hint="eastAsia"/>
        </w:rPr>
        <w:t>字段的变更情况。</w:t>
      </w:r>
    </w:p>
    <w:p w:rsidR="00651D64" w:rsidRDefault="00651D64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分析用户添加的数据对于台</w:t>
      </w:r>
      <w:proofErr w:type="gramStart"/>
      <w:r>
        <w:rPr>
          <w:rFonts w:hint="eastAsia"/>
        </w:rPr>
        <w:t>账数据</w:t>
      </w:r>
      <w:proofErr w:type="gramEnd"/>
      <w:r>
        <w:rPr>
          <w:rFonts w:hint="eastAsia"/>
        </w:rPr>
        <w:t>的变更和对于伪基站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的变更：</w:t>
      </w:r>
    </w:p>
    <w:p w:rsidR="00651D64" w:rsidRDefault="00651D64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先判断导入的</w:t>
      </w:r>
      <w:r>
        <w:rPr>
          <w:rFonts w:hint="eastAsia"/>
        </w:rPr>
        <w:t>BSA</w:t>
      </w:r>
      <w:r>
        <w:rPr>
          <w:rFonts w:hint="eastAsia"/>
        </w:rPr>
        <w:t>数据是否为伪基站载频数据：如果对于数据的</w:t>
      </w:r>
      <w:r>
        <w:rPr>
          <w:rFonts w:hint="eastAsia"/>
        </w:rPr>
        <w:t>NID</w:t>
      </w:r>
      <w:r>
        <w:rPr>
          <w:rFonts w:hint="eastAsia"/>
        </w:rPr>
        <w:t>不在</w:t>
      </w:r>
      <w:r>
        <w:rPr>
          <w:rFonts w:hint="eastAsia"/>
        </w:rPr>
        <w:t>SID</w:t>
      </w:r>
      <w:proofErr w:type="gramStart"/>
      <w:r>
        <w:rPr>
          <w:rFonts w:hint="eastAsia"/>
        </w:rPr>
        <w:t>对于的</w:t>
      </w:r>
      <w:proofErr w:type="gramEnd"/>
      <w:r>
        <w:rPr>
          <w:rFonts w:hint="eastAsia"/>
        </w:rPr>
        <w:t>地市中（从网元表判断），则为伪基站；否则为正常的数据；</w:t>
      </w:r>
    </w:p>
    <w:p w:rsidR="00651D64" w:rsidRDefault="00651D64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对于伪基站载频数据，则将此数据和伪基站载频</w:t>
      </w:r>
      <w:r>
        <w:rPr>
          <w:rFonts w:hint="eastAsia"/>
        </w:rPr>
        <w:t>BSA</w:t>
      </w:r>
      <w:r>
        <w:rPr>
          <w:rFonts w:hint="eastAsia"/>
        </w:rPr>
        <w:t>数据表中数据对比分析，形成新增的伪基站载频数据和修改的伪基站载频数据</w:t>
      </w:r>
      <w:r>
        <w:rPr>
          <w:rFonts w:hint="eastAsia"/>
        </w:rPr>
        <w:t>BSA</w:t>
      </w:r>
      <w:r>
        <w:rPr>
          <w:rFonts w:hint="eastAsia"/>
        </w:rPr>
        <w:t>数据全字段列表。</w:t>
      </w:r>
    </w:p>
    <w:p w:rsidR="00651D64" w:rsidRDefault="00651D64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对于</w:t>
      </w:r>
      <w:r w:rsidRPr="00CD25C2">
        <w:rPr>
          <w:rFonts w:hint="eastAsia"/>
          <w:highlight w:val="yellow"/>
          <w:rPrChange w:id="2650" w:author="程明康" w:date="2012-09-18T14:26:00Z">
            <w:rPr>
              <w:rFonts w:hint="eastAsia"/>
            </w:rPr>
          </w:rPrChange>
        </w:rPr>
        <w:t>非伪</w:t>
      </w:r>
      <w:ins w:id="2651" w:author="zhaofei" w:date="2012-09-19T15:46:00Z">
        <w:r w:rsidR="00581282">
          <w:rPr>
            <w:rFonts w:hint="eastAsia"/>
            <w:highlight w:val="yellow"/>
          </w:rPr>
          <w:t>基站</w:t>
        </w:r>
      </w:ins>
      <w:del w:id="2652" w:author="zhaofei" w:date="2012-09-19T15:46:00Z">
        <w:r w:rsidRPr="00CD25C2" w:rsidDel="00581282">
          <w:rPr>
            <w:rFonts w:hint="eastAsia"/>
            <w:highlight w:val="yellow"/>
            <w:rPrChange w:id="2653" w:author="程明康" w:date="2012-09-18T14:26:00Z">
              <w:rPr>
                <w:rFonts w:hint="eastAsia"/>
              </w:rPr>
            </w:rPrChange>
          </w:rPr>
          <w:delText>导频</w:delText>
        </w:r>
      </w:del>
      <w:commentRangeStart w:id="2654"/>
      <w:r w:rsidRPr="00CD25C2">
        <w:rPr>
          <w:rFonts w:hint="eastAsia"/>
          <w:highlight w:val="yellow"/>
          <w:rPrChange w:id="2655" w:author="程明康" w:date="2012-09-18T14:26:00Z">
            <w:rPr>
              <w:rFonts w:hint="eastAsia"/>
            </w:rPr>
          </w:rPrChange>
        </w:rPr>
        <w:t>数据</w:t>
      </w:r>
      <w:commentRangeEnd w:id="2654"/>
      <w:r w:rsidR="003B3CB0">
        <w:rPr>
          <w:rStyle w:val="a7"/>
        </w:rPr>
        <w:commentReference w:id="2654"/>
      </w:r>
      <w:r>
        <w:rPr>
          <w:rFonts w:hint="eastAsia"/>
        </w:rPr>
        <w:t>，需要判断对于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账和特殊覆盖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账的变更：</w:t>
      </w:r>
    </w:p>
    <w:p w:rsidR="00651D64" w:rsidRDefault="00651D64" w:rsidP="000F51FC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先用导入或者新增的</w:t>
      </w:r>
      <w:r>
        <w:rPr>
          <w:rFonts w:hint="eastAsia"/>
        </w:rPr>
        <w:t>BSA</w:t>
      </w:r>
      <w:r>
        <w:rPr>
          <w:rFonts w:hint="eastAsia"/>
        </w:rPr>
        <w:t>数据（载频级）转换形成小区</w:t>
      </w:r>
      <w:proofErr w:type="gramStart"/>
      <w:r>
        <w:rPr>
          <w:rFonts w:hint="eastAsia"/>
        </w:rPr>
        <w:t>级数据并去掉</w:t>
      </w:r>
      <w:proofErr w:type="gramEnd"/>
      <w:r>
        <w:rPr>
          <w:rFonts w:hint="eastAsia"/>
        </w:rPr>
        <w:t>重复数据：</w:t>
      </w:r>
    </w:p>
    <w:tbl>
      <w:tblPr>
        <w:tblW w:w="3660" w:type="dxa"/>
        <w:tblInd w:w="2235" w:type="dxa"/>
        <w:tblLook w:val="04A0" w:firstRow="1" w:lastRow="0" w:firstColumn="1" w:lastColumn="0" w:noHBand="0" w:noVBand="1"/>
      </w:tblPr>
      <w:tblGrid>
        <w:gridCol w:w="1480"/>
        <w:gridCol w:w="2180"/>
      </w:tblGrid>
      <w:tr w:rsidR="00651D64" w:rsidRPr="000A54BF" w:rsidTr="006C30F6">
        <w:trPr>
          <w:trHeight w:val="270"/>
        </w:trPr>
        <w:tc>
          <w:tcPr>
            <w:tcW w:w="1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CITY_ID</w:t>
            </w:r>
          </w:p>
        </w:tc>
        <w:tc>
          <w:tcPr>
            <w:tcW w:w="2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BSC_ID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BTS_ID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CELL_ID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Sector_ID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通过关联网元表得到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Lati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Longi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Alti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Loc Accu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Orientation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Opening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Max Antenna Range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42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Potential Repeater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 Accu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  <w:tr w:rsidR="00651D64" w:rsidRPr="000A54BF" w:rsidTr="006C30F6">
        <w:trPr>
          <w:trHeight w:val="270"/>
        </w:trPr>
        <w:tc>
          <w:tcPr>
            <w:tcW w:w="1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 Accu</w:t>
            </w:r>
          </w:p>
        </w:tc>
        <w:tc>
          <w:tcPr>
            <w:tcW w:w="2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51D64" w:rsidRPr="000A54BF" w:rsidRDefault="00651D64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0A54B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BSA数据</w:t>
            </w:r>
          </w:p>
        </w:tc>
      </w:tr>
    </w:tbl>
    <w:p w:rsidR="00651D64" w:rsidRDefault="00651D64" w:rsidP="00651D64">
      <w:pPr>
        <w:pStyle w:val="a3"/>
        <w:ind w:left="2095" w:firstLineChars="0" w:firstLine="0"/>
      </w:pPr>
      <w:r>
        <w:rPr>
          <w:rFonts w:hint="eastAsia"/>
        </w:rPr>
        <w:t>BSA</w:t>
      </w:r>
      <w:r>
        <w:rPr>
          <w:rFonts w:hint="eastAsia"/>
        </w:rPr>
        <w:t>数据中</w:t>
      </w:r>
      <w:r>
        <w:rPr>
          <w:rFonts w:hint="eastAsia"/>
        </w:rPr>
        <w:t xml:space="preserve">(SID,NID,Extend BID) </w:t>
      </w:r>
      <w:r>
        <w:sym w:font="Wingdings" w:char="F0F3"/>
      </w:r>
      <w:r>
        <w:rPr>
          <w:rFonts w:hint="eastAsia"/>
        </w:rPr>
        <w:t xml:space="preserve"> </w:t>
      </w:r>
      <w:r>
        <w:rPr>
          <w:rFonts w:hint="eastAsia"/>
        </w:rPr>
        <w:t>网元表</w:t>
      </w:r>
      <w:r>
        <w:rPr>
          <w:rFonts w:hint="eastAsia"/>
        </w:rPr>
        <w:lastRenderedPageBreak/>
        <w:t>(SID,NID,</w:t>
      </w:r>
      <w:del w:id="2656" w:author="zhaofei" w:date="2012-09-19T16:01:00Z">
        <w:r w:rsidDel="00F16046">
          <w:rPr>
            <w:rFonts w:hint="eastAsia"/>
          </w:rPr>
          <w:delText>CI</w:delText>
        </w:r>
      </w:del>
      <w:ins w:id="2657" w:author="zhaofei" w:date="2012-09-19T16:01:00Z">
        <w:r w:rsidR="00F16046">
          <w:rPr>
            <w:rFonts w:hint="eastAsia"/>
          </w:rPr>
          <w:t>BASE_ID</w:t>
        </w:r>
      </w:ins>
      <w:r>
        <w:rPr>
          <w:rFonts w:hint="eastAsia"/>
        </w:rPr>
        <w:t>+CARRIER_ID*65536)</w:t>
      </w:r>
      <w:r>
        <w:rPr>
          <w:rFonts w:hint="eastAsia"/>
        </w:rPr>
        <w:t>。关于</w:t>
      </w:r>
      <w:del w:id="2658" w:author="zhaofei" w:date="2012-09-19T16:01:00Z">
        <w:r w:rsidDel="00F16046">
          <w:rPr>
            <w:rFonts w:hint="eastAsia"/>
          </w:rPr>
          <w:delText>CI</w:delText>
        </w:r>
      </w:del>
      <w:ins w:id="2659" w:author="zhaofei" w:date="2012-09-19T16:01:00Z">
        <w:r w:rsidR="00F16046">
          <w:rPr>
            <w:rFonts w:hint="eastAsia"/>
          </w:rPr>
          <w:t>BASE_ID</w:t>
        </w:r>
      </w:ins>
      <w:r>
        <w:rPr>
          <w:rFonts w:hint="eastAsia"/>
        </w:rPr>
        <w:t>的获取方式，参见“主设备</w:t>
      </w:r>
      <w:r>
        <w:rPr>
          <w:rFonts w:hint="eastAsia"/>
        </w:rPr>
        <w:t>1X</w:t>
      </w:r>
      <w:r>
        <w:rPr>
          <w:rFonts w:hint="eastAsia"/>
        </w:rPr>
        <w:t>参数配置数据”章节中的描述。</w:t>
      </w:r>
    </w:p>
    <w:p w:rsidR="00651D64" w:rsidRDefault="00651D64" w:rsidP="00651D64">
      <w:pPr>
        <w:pStyle w:val="a3"/>
        <w:ind w:left="2095" w:firstLineChars="0" w:firstLine="0"/>
      </w:pPr>
      <w:r>
        <w:rPr>
          <w:rFonts w:hint="eastAsia"/>
        </w:rPr>
        <w:t>上述表格中的数据简称为</w:t>
      </w:r>
      <w:r>
        <w:rPr>
          <w:rFonts w:hint="eastAsia"/>
        </w:rPr>
        <w:t>BSA</w:t>
      </w:r>
      <w:r>
        <w:rPr>
          <w:rFonts w:hint="eastAsia"/>
        </w:rPr>
        <w:t>工参数据。</w:t>
      </w:r>
    </w:p>
    <w:p w:rsidR="00651D64" w:rsidRDefault="00651D64" w:rsidP="000F51FC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先判断</w:t>
      </w:r>
      <w:r>
        <w:rPr>
          <w:rFonts w:hint="eastAsia"/>
        </w:rPr>
        <w:t>BSA</w:t>
      </w:r>
      <w:r>
        <w:rPr>
          <w:rFonts w:hint="eastAsia"/>
        </w:rPr>
        <w:t>工参数</w:t>
      </w:r>
      <w:proofErr w:type="gramStart"/>
      <w:r>
        <w:rPr>
          <w:rFonts w:hint="eastAsia"/>
        </w:rPr>
        <w:t>据对于的</w:t>
      </w:r>
      <w:proofErr w:type="gramEnd"/>
      <w:r>
        <w:rPr>
          <w:rFonts w:hint="eastAsia"/>
        </w:rPr>
        <w:t>小区是否在特殊覆盖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账中存在；如果存在，则需要对比</w:t>
      </w:r>
      <w:r w:rsidRPr="000A6845">
        <w:t>{Antenna Lati,Antenna Longi,Antenna Alti,Antenna Loc Accu,Antenna Orientation,Antenna Opening,Max Antenna Range,Potential Repeater,FWD Calib,FWD Calib Accu,RTD Calib,RTD Calib Accu}</w:t>
      </w:r>
      <w:r>
        <w:rPr>
          <w:rFonts w:hint="eastAsia"/>
        </w:rPr>
        <w:t>对应的变更情况。如果有变更，则将其加入特殊覆盖小区</w:t>
      </w:r>
      <w:r>
        <w:rPr>
          <w:rFonts w:hint="eastAsia"/>
        </w:rPr>
        <w:t>BSA</w:t>
      </w:r>
      <w:r>
        <w:rPr>
          <w:rFonts w:hint="eastAsia"/>
        </w:rPr>
        <w:t>数据变更列表中。</w:t>
      </w:r>
    </w:p>
    <w:p w:rsidR="00651D64" w:rsidRDefault="00651D64" w:rsidP="000F51FC">
      <w:pPr>
        <w:pStyle w:val="a3"/>
        <w:numPr>
          <w:ilvl w:val="1"/>
          <w:numId w:val="29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BSA</w:t>
      </w:r>
      <w:r>
        <w:rPr>
          <w:rFonts w:hint="eastAsia"/>
        </w:rPr>
        <w:t>工参数据在特殊覆盖小区</w:t>
      </w:r>
      <w:r>
        <w:rPr>
          <w:rFonts w:hint="eastAsia"/>
        </w:rPr>
        <w:t>BSA</w:t>
      </w:r>
      <w:r>
        <w:rPr>
          <w:rFonts w:hint="eastAsia"/>
        </w:rPr>
        <w:t>表中不存在，</w:t>
      </w:r>
      <w:proofErr w:type="gramStart"/>
      <w:r>
        <w:rPr>
          <w:rFonts w:hint="eastAsia"/>
        </w:rPr>
        <w:t>则判断</w:t>
      </w:r>
      <w:proofErr w:type="gramEnd"/>
      <w:r>
        <w:rPr>
          <w:rFonts w:hint="eastAsia"/>
        </w:rPr>
        <w:t>BSA</w:t>
      </w:r>
      <w:r>
        <w:rPr>
          <w:rFonts w:hint="eastAsia"/>
        </w:rPr>
        <w:t>工参数据是否在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账中存在。对应在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账中存在的</w:t>
      </w:r>
      <w:r>
        <w:rPr>
          <w:rFonts w:hint="eastAsia"/>
        </w:rPr>
        <w:t>BSA</w:t>
      </w:r>
      <w:proofErr w:type="gramStart"/>
      <w:r>
        <w:rPr>
          <w:rFonts w:hint="eastAsia"/>
        </w:rPr>
        <w:t>工参表</w:t>
      </w:r>
      <w:proofErr w:type="gramEnd"/>
      <w:r>
        <w:rPr>
          <w:rFonts w:hint="eastAsia"/>
        </w:rPr>
        <w:t>，判断其在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账中的条数，如果有多条，则将此</w:t>
      </w:r>
      <w:r>
        <w:rPr>
          <w:rFonts w:hint="eastAsia"/>
        </w:rPr>
        <w:t>BSA</w:t>
      </w:r>
      <w:r>
        <w:rPr>
          <w:rFonts w:hint="eastAsia"/>
        </w:rPr>
        <w:t>工参数</w:t>
      </w:r>
      <w:proofErr w:type="gramStart"/>
      <w:r>
        <w:rPr>
          <w:rFonts w:hint="eastAsia"/>
        </w:rPr>
        <w:t>据加入</w:t>
      </w:r>
      <w:proofErr w:type="gramEnd"/>
      <w:r>
        <w:rPr>
          <w:rFonts w:hint="eastAsia"/>
        </w:rPr>
        <w:t>特殊覆盖小区</w:t>
      </w:r>
      <w:r>
        <w:rPr>
          <w:rFonts w:hint="eastAsia"/>
        </w:rPr>
        <w:t>BSA</w:t>
      </w:r>
      <w:r>
        <w:rPr>
          <w:rFonts w:hint="eastAsia"/>
        </w:rPr>
        <w:t>数据表中；如果在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账中仅有一条数据，</w:t>
      </w:r>
      <w:proofErr w:type="gramStart"/>
      <w:r>
        <w:rPr>
          <w:rFonts w:hint="eastAsia"/>
        </w:rPr>
        <w:t>则判断</w:t>
      </w:r>
      <w:proofErr w:type="gramEnd"/>
      <w:r w:rsidRPr="009E2A57">
        <w:t>{Antenna Alti,Antenna Loc Accu,Antenna Opening,Max Antenna Range,Potential Repeater,FWD Calib,FWD Calib Accu,RTD Calib,RTD Calib Accu}</w:t>
      </w:r>
      <w:r>
        <w:rPr>
          <w:rFonts w:hint="eastAsia"/>
        </w:rPr>
        <w:t>在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账中是否有变更，对应有变更的</w:t>
      </w:r>
      <w:r>
        <w:rPr>
          <w:rFonts w:hint="eastAsia"/>
        </w:rPr>
        <w:t>BSA</w:t>
      </w:r>
      <w:r>
        <w:rPr>
          <w:rFonts w:hint="eastAsia"/>
        </w:rPr>
        <w:t>工参数据，加入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账更新列表中。</w:t>
      </w:r>
    </w:p>
    <w:p w:rsidR="00651D64" w:rsidRDefault="00651D64" w:rsidP="00651D64">
      <w:pPr>
        <w:pStyle w:val="a3"/>
        <w:ind w:left="2095" w:firstLineChars="0" w:firstLine="0"/>
      </w:pPr>
    </w:p>
    <w:p w:rsidR="00651D64" w:rsidRDefault="00651D64" w:rsidP="000F51FC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最终形成伪基站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增加列表、伪基站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更新列表、特殊覆盖小区</w:t>
      </w:r>
      <w:r>
        <w:rPr>
          <w:rFonts w:hint="eastAsia"/>
        </w:rPr>
        <w:t>BSA</w:t>
      </w:r>
      <w:r>
        <w:rPr>
          <w:rFonts w:hint="eastAsia"/>
        </w:rPr>
        <w:t>数据新增列表、特殊覆盖小区</w:t>
      </w:r>
      <w:r>
        <w:rPr>
          <w:rFonts w:hint="eastAsia"/>
        </w:rPr>
        <w:t>BSA</w:t>
      </w:r>
      <w:r>
        <w:rPr>
          <w:rFonts w:hint="eastAsia"/>
        </w:rPr>
        <w:t>数据更新列表和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账更新列表。</w:t>
      </w:r>
    </w:p>
    <w:p w:rsidR="00651D64" w:rsidRDefault="00651D64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将上述</w:t>
      </w:r>
      <w:r>
        <w:rPr>
          <w:rFonts w:hint="eastAsia"/>
        </w:rPr>
        <w:t>D</w:t>
      </w:r>
      <w:r>
        <w:rPr>
          <w:rFonts w:hint="eastAsia"/>
        </w:rPr>
        <w:t>和</w:t>
      </w:r>
      <w:r>
        <w:rPr>
          <w:rFonts w:hint="eastAsia"/>
        </w:rPr>
        <w:t>E</w:t>
      </w:r>
      <w:r>
        <w:rPr>
          <w:rFonts w:hint="eastAsia"/>
        </w:rPr>
        <w:t>得到的数据变更列表提供给用户确认，用户确认通过，则将上述变更分别更新到</w:t>
      </w:r>
      <w:r>
        <w:rPr>
          <w:rFonts w:hint="eastAsia"/>
        </w:rPr>
        <w:t>BSA</w:t>
      </w:r>
      <w:r>
        <w:rPr>
          <w:rFonts w:hint="eastAsia"/>
        </w:rPr>
        <w:t>数据表、伪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数据表、特殊覆盖小区</w:t>
      </w:r>
      <w:r>
        <w:rPr>
          <w:rFonts w:hint="eastAsia"/>
        </w:rPr>
        <w:t>BSA</w:t>
      </w:r>
      <w:r>
        <w:rPr>
          <w:rFonts w:hint="eastAsia"/>
        </w:rPr>
        <w:t>表和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账表中；如果用户确认不通过，则停止，交由用户修改原始</w:t>
      </w:r>
      <w:r>
        <w:rPr>
          <w:rFonts w:hint="eastAsia"/>
        </w:rPr>
        <w:t>BSA</w:t>
      </w:r>
      <w:r>
        <w:rPr>
          <w:rFonts w:hint="eastAsia"/>
        </w:rPr>
        <w:t>数据后重新导入。</w:t>
      </w:r>
    </w:p>
    <w:p w:rsidR="00651D64" w:rsidRDefault="00651D64" w:rsidP="000F51FC">
      <w:pPr>
        <w:pStyle w:val="a3"/>
        <w:numPr>
          <w:ilvl w:val="1"/>
          <w:numId w:val="28"/>
        </w:numPr>
        <w:ind w:firstLineChars="0"/>
      </w:pPr>
      <w:r>
        <w:rPr>
          <w:rFonts w:hint="eastAsia"/>
        </w:rPr>
        <w:t>记录</w:t>
      </w:r>
      <w:r>
        <w:rPr>
          <w:rFonts w:hint="eastAsia"/>
        </w:rPr>
        <w:t>BSA</w:t>
      </w:r>
      <w:r>
        <w:rPr>
          <w:rFonts w:hint="eastAsia"/>
        </w:rPr>
        <w:t>数据更新日志。日志部分参见“记录更新日志”章节。</w:t>
      </w:r>
    </w:p>
    <w:p w:rsidR="00651D64" w:rsidRPr="00CB58A8" w:rsidRDefault="00651D64" w:rsidP="00651D64">
      <w:pPr>
        <w:pStyle w:val="a3"/>
        <w:ind w:left="835" w:firstLineChars="0" w:firstLine="0"/>
      </w:pPr>
    </w:p>
    <w:p w:rsidR="00651D64" w:rsidRPr="00651D64" w:rsidRDefault="00651D64" w:rsidP="00651D64"/>
    <w:p w:rsidR="00FC0D4E" w:rsidRDefault="001A35CE" w:rsidP="000F51FC">
      <w:pPr>
        <w:pStyle w:val="2"/>
        <w:numPr>
          <w:ilvl w:val="1"/>
          <w:numId w:val="36"/>
        </w:numPr>
      </w:pPr>
      <w:r>
        <w:rPr>
          <w:rFonts w:hint="eastAsia"/>
        </w:rPr>
        <w:t>前台功能</w:t>
      </w:r>
    </w:p>
    <w:p w:rsidR="001A35CE" w:rsidRDefault="001A35CE" w:rsidP="001A35CE">
      <w:r>
        <w:rPr>
          <w:rFonts w:hint="eastAsia"/>
        </w:rPr>
        <w:t>客户端主要涉及到台</w:t>
      </w:r>
      <w:proofErr w:type="gramStart"/>
      <w:r>
        <w:rPr>
          <w:rFonts w:hint="eastAsia"/>
        </w:rPr>
        <w:t>账修改</w:t>
      </w:r>
      <w:proofErr w:type="gramEnd"/>
      <w:r>
        <w:rPr>
          <w:rFonts w:hint="eastAsia"/>
        </w:rPr>
        <w:t>和新增的“</w:t>
      </w:r>
      <w:r>
        <w:rPr>
          <w:rFonts w:hint="eastAsia"/>
        </w:rPr>
        <w:t>BSA</w:t>
      </w:r>
      <w:r w:rsidR="00B12147">
        <w:rPr>
          <w:rFonts w:hint="eastAsia"/>
        </w:rPr>
        <w:t>数据</w:t>
      </w:r>
      <w:r>
        <w:rPr>
          <w:rFonts w:hint="eastAsia"/>
        </w:rPr>
        <w:t>维护”功能。其中“</w:t>
      </w:r>
      <w:r>
        <w:rPr>
          <w:rFonts w:hint="eastAsia"/>
        </w:rPr>
        <w:t>BSA</w:t>
      </w:r>
      <w:r w:rsidR="00B12147">
        <w:rPr>
          <w:rFonts w:hint="eastAsia"/>
        </w:rPr>
        <w:t>数据</w:t>
      </w:r>
      <w:r>
        <w:rPr>
          <w:rFonts w:hint="eastAsia"/>
        </w:rPr>
        <w:t>维护”功能与目前的“自动生成</w:t>
      </w:r>
      <w:r>
        <w:rPr>
          <w:rFonts w:hint="eastAsia"/>
        </w:rPr>
        <w:t>BSA</w:t>
      </w:r>
      <w:r>
        <w:rPr>
          <w:rFonts w:hint="eastAsia"/>
        </w:rPr>
        <w:t>报表”功能有冲突。两个功能分别对应两种</w:t>
      </w:r>
      <w:r>
        <w:rPr>
          <w:rFonts w:hint="eastAsia"/>
        </w:rPr>
        <w:t>BSA</w:t>
      </w:r>
      <w:r>
        <w:rPr>
          <w:rFonts w:hint="eastAsia"/>
        </w:rPr>
        <w:t>数据维护方式，两者只能二选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</w:t>
      </w:r>
    </w:p>
    <w:p w:rsidR="00B12147" w:rsidRDefault="00B12147" w:rsidP="000F51FC">
      <w:pPr>
        <w:pStyle w:val="3"/>
        <w:numPr>
          <w:ilvl w:val="2"/>
          <w:numId w:val="36"/>
        </w:numPr>
      </w:pPr>
      <w:r>
        <w:rPr>
          <w:rFonts w:hint="eastAsia"/>
        </w:rPr>
        <w:t>台账功能</w:t>
      </w:r>
    </w:p>
    <w:p w:rsidR="00B12147" w:rsidRDefault="00720B5D" w:rsidP="00B12147">
      <w:r>
        <w:rPr>
          <w:rFonts w:hint="eastAsia"/>
        </w:rPr>
        <w:t>台账中需扩展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账的字段，建立一个新台账“特殊覆盖</w:t>
      </w:r>
      <w:r w:rsidR="00D72A24">
        <w:rPr>
          <w:rFonts w:hint="eastAsia"/>
        </w:rPr>
        <w:t>小区</w:t>
      </w:r>
      <w:r>
        <w:rPr>
          <w:rFonts w:hint="eastAsia"/>
        </w:rPr>
        <w:t>BSA</w:t>
      </w:r>
      <w:r>
        <w:rPr>
          <w:rFonts w:hint="eastAsia"/>
        </w:rPr>
        <w:t>数据”。</w:t>
      </w:r>
    </w:p>
    <w:p w:rsidR="00720B5D" w:rsidRDefault="00720B5D" w:rsidP="00B12147"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账中扩展的字段为：</w:t>
      </w:r>
    </w:p>
    <w:tbl>
      <w:tblPr>
        <w:tblW w:w="3843" w:type="dxa"/>
        <w:tblInd w:w="93" w:type="dxa"/>
        <w:tblLook w:val="04A0" w:firstRow="1" w:lastRow="0" w:firstColumn="1" w:lastColumn="0" w:noHBand="0" w:noVBand="1"/>
      </w:tblPr>
      <w:tblGrid>
        <w:gridCol w:w="1420"/>
        <w:gridCol w:w="1540"/>
        <w:gridCol w:w="883"/>
      </w:tblGrid>
      <w:tr w:rsidR="00720B5D" w:rsidRPr="00720B5D" w:rsidTr="00720B5D">
        <w:trPr>
          <w:trHeight w:val="270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Alti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天线高度</w:t>
            </w:r>
          </w:p>
        </w:tc>
        <w:tc>
          <w:tcPr>
            <w:tcW w:w="8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NUMBER</w:t>
            </w:r>
          </w:p>
        </w:tc>
      </w:tr>
      <w:tr w:rsidR="00720B5D" w:rsidRPr="00720B5D" w:rsidTr="00720B5D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Loc Accu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天线位置精度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NUMBER</w:t>
            </w:r>
          </w:p>
        </w:tc>
      </w:tr>
      <w:tr w:rsidR="00720B5D" w:rsidRPr="00720B5D" w:rsidTr="00720B5D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Antenna Opening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天线张角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NUMBER</w:t>
            </w:r>
          </w:p>
        </w:tc>
      </w:tr>
      <w:tr w:rsidR="00720B5D" w:rsidRPr="00720B5D" w:rsidTr="00720B5D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lastRenderedPageBreak/>
              <w:t>Max Antenna Range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天线最大覆盖范围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NUMBER</w:t>
            </w:r>
          </w:p>
        </w:tc>
      </w:tr>
      <w:tr w:rsidR="00720B5D" w:rsidRPr="00720B5D" w:rsidTr="00720B5D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Potential Repeater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直放站信息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NUMBER</w:t>
            </w:r>
          </w:p>
        </w:tc>
      </w:tr>
      <w:tr w:rsidR="00720B5D" w:rsidRPr="00720B5D" w:rsidTr="00720B5D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FWD链路校准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NUMBER</w:t>
            </w:r>
          </w:p>
        </w:tc>
      </w:tr>
      <w:tr w:rsidR="00720B5D" w:rsidRPr="00720B5D" w:rsidTr="00720B5D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 Calib Accu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FWD链路校准精度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NUMBER</w:t>
            </w:r>
          </w:p>
        </w:tc>
      </w:tr>
      <w:tr w:rsidR="00720B5D" w:rsidRPr="00720B5D" w:rsidTr="00720B5D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RTD校准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NUMBER</w:t>
            </w:r>
          </w:p>
        </w:tc>
      </w:tr>
      <w:tr w:rsidR="00720B5D" w:rsidRPr="00720B5D" w:rsidTr="00720B5D">
        <w:trPr>
          <w:trHeight w:val="27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 Calib Accu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RTD校准精度</w:t>
            </w:r>
          </w:p>
        </w:tc>
        <w:tc>
          <w:tcPr>
            <w:tcW w:w="8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20B5D" w:rsidRPr="00720B5D" w:rsidRDefault="00720B5D" w:rsidP="00720B5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720B5D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NUMBER</w:t>
            </w:r>
          </w:p>
        </w:tc>
      </w:tr>
    </w:tbl>
    <w:p w:rsidR="00720B5D" w:rsidRDefault="00D72A24" w:rsidP="00B12147">
      <w:r>
        <w:rPr>
          <w:rFonts w:hint="eastAsia"/>
        </w:rPr>
        <w:t>特殊覆盖小区</w:t>
      </w:r>
      <w:r w:rsidR="00720B5D">
        <w:rPr>
          <w:rFonts w:hint="eastAsia"/>
        </w:rPr>
        <w:t>BSA</w:t>
      </w:r>
      <w:r w:rsidR="00720B5D">
        <w:rPr>
          <w:rFonts w:hint="eastAsia"/>
        </w:rPr>
        <w:t>数据的字段</w:t>
      </w:r>
      <w:r w:rsidR="00A16D43">
        <w:rPr>
          <w:rFonts w:hint="eastAsia"/>
        </w:rPr>
        <w:t>：</w:t>
      </w:r>
    </w:p>
    <w:tbl>
      <w:tblPr>
        <w:tblW w:w="9923" w:type="dxa"/>
        <w:tblInd w:w="-459" w:type="dxa"/>
        <w:tblLook w:val="04A0" w:firstRow="1" w:lastRow="0" w:firstColumn="1" w:lastColumn="0" w:noHBand="0" w:noVBand="1"/>
      </w:tblPr>
      <w:tblGrid>
        <w:gridCol w:w="1818"/>
        <w:gridCol w:w="1660"/>
        <w:gridCol w:w="1386"/>
        <w:gridCol w:w="1080"/>
        <w:gridCol w:w="2278"/>
        <w:gridCol w:w="1701"/>
      </w:tblGrid>
      <w:tr w:rsidR="003656A7" w:rsidRPr="001163F2" w:rsidTr="006C30F6">
        <w:trPr>
          <w:trHeight w:val="270"/>
        </w:trPr>
        <w:tc>
          <w:tcPr>
            <w:tcW w:w="1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字段英文名</w:t>
            </w:r>
          </w:p>
        </w:tc>
        <w:tc>
          <w:tcPr>
            <w:tcW w:w="1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字段中文名</w:t>
            </w:r>
          </w:p>
        </w:tc>
        <w:tc>
          <w:tcPr>
            <w:tcW w:w="13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数据类型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是否可为空</w:t>
            </w:r>
          </w:p>
        </w:tc>
        <w:tc>
          <w:tcPr>
            <w:tcW w:w="22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备注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是否唯一标识字段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CITY_ID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CITY_ID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是，字段1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BSC_ID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所属BSCID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是，字段2</w:t>
            </w:r>
          </w:p>
        </w:tc>
      </w:tr>
      <w:tr w:rsidR="003656A7" w:rsidRPr="001163F2" w:rsidTr="006C30F6">
        <w:trPr>
          <w:trHeight w:val="45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BTS_ID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所属基站BTSID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华为中兴填BTS_ID，阿朗填CELL_ID。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是，字段3</w:t>
            </w:r>
          </w:p>
        </w:tc>
      </w:tr>
      <w:tr w:rsidR="003656A7" w:rsidRPr="001163F2" w:rsidTr="006C30F6">
        <w:trPr>
          <w:trHeight w:val="45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CELL_ID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厂商侧CELLID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number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华为和阿朗填CELL_ID，</w:t>
            </w:r>
            <w:proofErr w:type="gramStart"/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中兴天</w:t>
            </w:r>
            <w:proofErr w:type="gramEnd"/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BTS_ID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是，字段4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Sector_ID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厂商侧sector编号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是，字段5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BSC_NAME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所属BSC名称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varchar2(32)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可为空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BTS_NAME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所属基站中文名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varchar2(200)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可为空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SID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NID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Extend BID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Lati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天线纬度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Longi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天线经度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Alti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天线高度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Loc Accu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天线位置精度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Orientation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天线方向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Antenna Opening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天线张角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Max Antenna Range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天线最大覆盖范围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按BSA数据要求填写，即MAR值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Potential Repeater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直放站信息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FWD Calib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FWD链路校准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FWD Calib Accu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FWD链路校准精度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RTD Calib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RTD校准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3656A7" w:rsidRPr="001163F2" w:rsidTr="006C30F6">
        <w:trPr>
          <w:trHeight w:val="270"/>
        </w:trPr>
        <w:tc>
          <w:tcPr>
            <w:tcW w:w="18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RTD Calib Accu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RTD校准精度</w:t>
            </w:r>
          </w:p>
        </w:tc>
        <w:tc>
          <w:tcPr>
            <w:tcW w:w="13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mumber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必填</w:t>
            </w:r>
          </w:p>
        </w:tc>
        <w:tc>
          <w:tcPr>
            <w:tcW w:w="22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按BSA数据要求填写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656A7" w:rsidRPr="001163F2" w:rsidRDefault="003656A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163F2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</w:tbl>
    <w:p w:rsidR="00991564" w:rsidRPr="003656A7" w:rsidRDefault="00991564" w:rsidP="00B12147"/>
    <w:p w:rsidR="00556861" w:rsidRPr="00720B5D" w:rsidRDefault="003656A7" w:rsidP="00B12147">
      <w:r>
        <w:rPr>
          <w:rFonts w:hint="eastAsia"/>
        </w:rPr>
        <w:t>特殊覆盖小区</w:t>
      </w:r>
      <w:r>
        <w:rPr>
          <w:rFonts w:hint="eastAsia"/>
        </w:rPr>
        <w:t>BSA</w:t>
      </w:r>
      <w:proofErr w:type="gramStart"/>
      <w:r w:rsidR="000148DE">
        <w:rPr>
          <w:rFonts w:hint="eastAsia"/>
        </w:rPr>
        <w:t>数据台账供</w:t>
      </w:r>
      <w:proofErr w:type="gramEnd"/>
      <w:r w:rsidR="000148DE">
        <w:rPr>
          <w:rFonts w:hint="eastAsia"/>
        </w:rPr>
        <w:t>与目前的</w:t>
      </w:r>
      <w:proofErr w:type="gramStart"/>
      <w:r w:rsidR="000148DE">
        <w:rPr>
          <w:rFonts w:hint="eastAsia"/>
        </w:rPr>
        <w:t>小区台账功能</w:t>
      </w:r>
      <w:proofErr w:type="gramEnd"/>
      <w:r w:rsidR="000148DE">
        <w:rPr>
          <w:rFonts w:hint="eastAsia"/>
        </w:rPr>
        <w:t>操作方式一致。</w:t>
      </w:r>
    </w:p>
    <w:p w:rsidR="00B12147" w:rsidRDefault="00B12147" w:rsidP="000F51FC">
      <w:pPr>
        <w:pStyle w:val="3"/>
        <w:numPr>
          <w:ilvl w:val="2"/>
          <w:numId w:val="36"/>
        </w:numPr>
      </w:pPr>
      <w:r>
        <w:rPr>
          <w:rFonts w:hint="eastAsia"/>
        </w:rPr>
        <w:lastRenderedPageBreak/>
        <w:t>BSA</w:t>
      </w:r>
      <w:r>
        <w:rPr>
          <w:rFonts w:hint="eastAsia"/>
        </w:rPr>
        <w:t>数据维护</w:t>
      </w:r>
    </w:p>
    <w:p w:rsidR="00B12147" w:rsidRDefault="00B12147" w:rsidP="00B12147">
      <w:r>
        <w:rPr>
          <w:rFonts w:hint="eastAsia"/>
        </w:rPr>
        <w:tab/>
      </w:r>
      <w:r>
        <w:rPr>
          <w:rFonts w:hint="eastAsia"/>
        </w:rPr>
        <w:t>本功能包含</w:t>
      </w:r>
      <w:r w:rsidR="007E1CC5">
        <w:rPr>
          <w:rFonts w:hint="eastAsia"/>
        </w:rPr>
        <w:t>如下几个</w:t>
      </w:r>
      <w:r w:rsidR="003A1669">
        <w:rPr>
          <w:rFonts w:hint="eastAsia"/>
        </w:rPr>
        <w:t>个</w:t>
      </w:r>
      <w:r w:rsidR="0033520C">
        <w:rPr>
          <w:rFonts w:hint="eastAsia"/>
        </w:rPr>
        <w:t>功能：</w:t>
      </w:r>
      <w:r>
        <w:rPr>
          <w:rFonts w:hint="eastAsia"/>
        </w:rPr>
        <w:t>BSA</w:t>
      </w:r>
      <w:r>
        <w:rPr>
          <w:rFonts w:hint="eastAsia"/>
        </w:rPr>
        <w:t>数据</w:t>
      </w:r>
      <w:r w:rsidR="0033520C">
        <w:rPr>
          <w:rFonts w:hint="eastAsia"/>
        </w:rPr>
        <w:t>管理</w:t>
      </w:r>
      <w:r>
        <w:rPr>
          <w:rFonts w:hint="eastAsia"/>
        </w:rPr>
        <w:t>，</w:t>
      </w:r>
      <w:r w:rsidR="0033520C">
        <w:rPr>
          <w:rFonts w:hint="eastAsia"/>
        </w:rPr>
        <w:t>伪</w:t>
      </w:r>
      <w:proofErr w:type="gramStart"/>
      <w:r w:rsidR="0033520C">
        <w:rPr>
          <w:rFonts w:hint="eastAsia"/>
        </w:rPr>
        <w:t>基站载扇数据管理</w:t>
      </w:r>
      <w:proofErr w:type="gramEnd"/>
      <w:r w:rsidR="0033520C">
        <w:rPr>
          <w:rFonts w:hint="eastAsia"/>
        </w:rPr>
        <w:t>、</w:t>
      </w:r>
      <w:r w:rsidR="003A1669">
        <w:rPr>
          <w:rFonts w:hint="eastAsia"/>
        </w:rPr>
        <w:t>核查</w:t>
      </w:r>
      <w:r w:rsidR="003A1669">
        <w:rPr>
          <w:rFonts w:hint="eastAsia"/>
        </w:rPr>
        <w:t>BSA</w:t>
      </w:r>
      <w:r w:rsidR="003A1669">
        <w:rPr>
          <w:rFonts w:hint="eastAsia"/>
        </w:rPr>
        <w:t>数据</w:t>
      </w:r>
      <w:r w:rsidR="007E1CC5">
        <w:rPr>
          <w:rFonts w:hint="eastAsia"/>
        </w:rPr>
        <w:t>、</w:t>
      </w:r>
      <w:r w:rsidR="003A1669">
        <w:rPr>
          <w:rFonts w:hint="eastAsia"/>
        </w:rPr>
        <w:t>查询从</w:t>
      </w:r>
      <w:r w:rsidR="003A1669">
        <w:rPr>
          <w:rFonts w:hint="eastAsia"/>
        </w:rPr>
        <w:t>PDE</w:t>
      </w:r>
      <w:r w:rsidR="003A1669">
        <w:rPr>
          <w:rFonts w:hint="eastAsia"/>
        </w:rPr>
        <w:t>服务器上导出的</w:t>
      </w:r>
      <w:r w:rsidR="007E1CC5">
        <w:rPr>
          <w:rFonts w:hint="eastAsia"/>
        </w:rPr>
        <w:t>数据和</w:t>
      </w:r>
      <w:r w:rsidR="007E1CC5">
        <w:rPr>
          <w:rFonts w:hint="eastAsia"/>
        </w:rPr>
        <w:t>BSA</w:t>
      </w:r>
      <w:r w:rsidR="007E1CC5">
        <w:rPr>
          <w:rFonts w:hint="eastAsia"/>
        </w:rPr>
        <w:t>数据维护提醒设置。</w:t>
      </w:r>
    </w:p>
    <w:p w:rsidR="007E1CC5" w:rsidRDefault="007E1CC5" w:rsidP="000F51FC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BSA</w:t>
      </w:r>
      <w:r>
        <w:rPr>
          <w:rFonts w:hint="eastAsia"/>
        </w:rPr>
        <w:t>数据管理：包括界面上的“所有</w:t>
      </w:r>
      <w:r>
        <w:rPr>
          <w:rFonts w:hint="eastAsia"/>
        </w:rPr>
        <w:t>BSA</w:t>
      </w:r>
      <w:r>
        <w:rPr>
          <w:rFonts w:hint="eastAsia"/>
        </w:rPr>
        <w:t>数据”和“有为空的数据”两个功能，主要提供</w:t>
      </w:r>
      <w:r>
        <w:rPr>
          <w:rFonts w:hint="eastAsia"/>
        </w:rPr>
        <w:t>BSA</w:t>
      </w:r>
      <w:r>
        <w:rPr>
          <w:rFonts w:hint="eastAsia"/>
        </w:rPr>
        <w:t>数据的查询和维护功能。</w:t>
      </w:r>
    </w:p>
    <w:p w:rsidR="007E1CC5" w:rsidRDefault="007E1CC5" w:rsidP="000F51FC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伪</w:t>
      </w:r>
      <w:proofErr w:type="gramStart"/>
      <w:r>
        <w:rPr>
          <w:rFonts w:hint="eastAsia"/>
        </w:rPr>
        <w:t>基站载扇数据</w:t>
      </w:r>
      <w:proofErr w:type="gramEnd"/>
      <w:r>
        <w:rPr>
          <w:rFonts w:hint="eastAsia"/>
        </w:rPr>
        <w:t>：提供伪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数据维护和查询功能。</w:t>
      </w:r>
    </w:p>
    <w:p w:rsidR="007E1CC5" w:rsidRDefault="007E1CC5" w:rsidP="000F51FC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核查</w:t>
      </w:r>
      <w:r>
        <w:rPr>
          <w:rFonts w:hint="eastAsia"/>
        </w:rPr>
        <w:t>BSA</w:t>
      </w:r>
      <w:r>
        <w:rPr>
          <w:rFonts w:hint="eastAsia"/>
        </w:rPr>
        <w:t>数据：提供</w:t>
      </w:r>
      <w:r>
        <w:rPr>
          <w:rFonts w:hint="eastAsia"/>
        </w:rPr>
        <w:t>BSA</w:t>
      </w:r>
      <w:r>
        <w:rPr>
          <w:rFonts w:hint="eastAsia"/>
        </w:rPr>
        <w:t>数据核查功能。</w:t>
      </w:r>
    </w:p>
    <w:p w:rsidR="007E1CC5" w:rsidRDefault="007E1CC5" w:rsidP="000F51FC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查询从</w:t>
      </w:r>
      <w:r>
        <w:rPr>
          <w:rFonts w:hint="eastAsia"/>
        </w:rPr>
        <w:t>PDe</w:t>
      </w:r>
      <w:r>
        <w:rPr>
          <w:rFonts w:hint="eastAsia"/>
        </w:rPr>
        <w:t>服务器上导出的数据：可查询出从</w:t>
      </w:r>
      <w:r>
        <w:rPr>
          <w:rFonts w:hint="eastAsia"/>
        </w:rPr>
        <w:t>PDE</w:t>
      </w:r>
      <w:r>
        <w:rPr>
          <w:rFonts w:hint="eastAsia"/>
        </w:rPr>
        <w:t>服务器上采集的本省和相邻省份的</w:t>
      </w:r>
      <w:r>
        <w:rPr>
          <w:rFonts w:hint="eastAsia"/>
        </w:rPr>
        <w:t>BSA</w:t>
      </w:r>
      <w:r>
        <w:rPr>
          <w:rFonts w:hint="eastAsia"/>
        </w:rPr>
        <w:t>导出数据。</w:t>
      </w:r>
    </w:p>
    <w:p w:rsidR="007E1CC5" w:rsidRPr="007E1CC5" w:rsidRDefault="007E1CC5" w:rsidP="000F51FC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BSA</w:t>
      </w:r>
      <w:r>
        <w:rPr>
          <w:rFonts w:hint="eastAsia"/>
        </w:rPr>
        <w:t>数据维护提醒设置：从定位日志获取的</w:t>
      </w:r>
      <w:r>
        <w:rPr>
          <w:rFonts w:hint="eastAsia"/>
        </w:rPr>
        <w:t>BS</w:t>
      </w:r>
      <w:r>
        <w:rPr>
          <w:rFonts w:hint="eastAsia"/>
        </w:rPr>
        <w:t>查找失败和从参数配置获取的</w:t>
      </w:r>
      <w:r>
        <w:rPr>
          <w:rFonts w:hint="eastAsia"/>
        </w:rPr>
        <w:t>1X</w:t>
      </w:r>
      <w:r>
        <w:rPr>
          <w:rFonts w:hint="eastAsia"/>
        </w:rPr>
        <w:t>载扇，经台账和伪基站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维护后，还有为空记录的</w:t>
      </w:r>
      <w:r>
        <w:rPr>
          <w:rFonts w:hint="eastAsia"/>
        </w:rPr>
        <w:t>BSA</w:t>
      </w:r>
      <w:r>
        <w:rPr>
          <w:rFonts w:hint="eastAsia"/>
        </w:rPr>
        <w:t>数据，可设置通过邮件或者短信的方式通知相关人员维护。</w:t>
      </w:r>
    </w:p>
    <w:p w:rsidR="00B12147" w:rsidRDefault="00B12147" w:rsidP="000F51FC">
      <w:pPr>
        <w:pStyle w:val="4"/>
        <w:numPr>
          <w:ilvl w:val="3"/>
          <w:numId w:val="36"/>
        </w:numPr>
      </w:pPr>
      <w:r>
        <w:rPr>
          <w:rFonts w:hint="eastAsia"/>
        </w:rPr>
        <w:t>BSA</w:t>
      </w:r>
      <w:r>
        <w:rPr>
          <w:rFonts w:hint="eastAsia"/>
        </w:rPr>
        <w:t>数据</w:t>
      </w:r>
      <w:r w:rsidR="0033520C">
        <w:rPr>
          <w:rFonts w:hint="eastAsia"/>
        </w:rPr>
        <w:t>管理</w:t>
      </w:r>
    </w:p>
    <w:p w:rsidR="0033520C" w:rsidRDefault="0033520C" w:rsidP="0033520C">
      <w:pPr>
        <w:pStyle w:val="a3"/>
        <w:ind w:left="420" w:firstLineChars="0" w:firstLine="0"/>
      </w:pPr>
      <w:r>
        <w:rPr>
          <w:rFonts w:hint="eastAsia"/>
        </w:rPr>
        <w:tab/>
      </w:r>
      <w:r>
        <w:rPr>
          <w:rFonts w:hint="eastAsia"/>
        </w:rPr>
        <w:t>点击“所有的</w:t>
      </w:r>
      <w:r>
        <w:rPr>
          <w:rFonts w:hint="eastAsia"/>
        </w:rPr>
        <w:t>BSA</w:t>
      </w:r>
      <w:r>
        <w:rPr>
          <w:rFonts w:hint="eastAsia"/>
        </w:rPr>
        <w:t>数据”即可进入该功能项。</w:t>
      </w:r>
      <w:r w:rsidR="0035088B">
        <w:rPr>
          <w:rFonts w:hint="eastAsia"/>
        </w:rPr>
        <w:t>“所有</w:t>
      </w:r>
      <w:r w:rsidR="0035088B">
        <w:rPr>
          <w:rFonts w:hint="eastAsia"/>
        </w:rPr>
        <w:t>BSA</w:t>
      </w:r>
      <w:r w:rsidR="0035088B">
        <w:rPr>
          <w:rFonts w:hint="eastAsia"/>
        </w:rPr>
        <w:t>数据”下的子功能“有为空的数据”可查询到有字段为空的</w:t>
      </w:r>
      <w:r w:rsidR="0035088B">
        <w:rPr>
          <w:rFonts w:hint="eastAsia"/>
        </w:rPr>
        <w:t>BSA</w:t>
      </w:r>
      <w:r w:rsidR="0035088B">
        <w:rPr>
          <w:rFonts w:hint="eastAsia"/>
        </w:rPr>
        <w:t>数据，方便数据导出维护。</w:t>
      </w:r>
      <w:r w:rsidR="002A1D2F">
        <w:rPr>
          <w:rFonts w:hint="eastAsia"/>
        </w:rPr>
        <w:t>除查询到的数据不一致外，该子功能与“所有的</w:t>
      </w:r>
      <w:r w:rsidR="002A1D2F">
        <w:rPr>
          <w:rFonts w:hint="eastAsia"/>
        </w:rPr>
        <w:t>BSA</w:t>
      </w:r>
      <w:r w:rsidR="002A1D2F">
        <w:rPr>
          <w:rFonts w:hint="eastAsia"/>
        </w:rPr>
        <w:t>数据”功能一致。</w:t>
      </w:r>
    </w:p>
    <w:p w:rsidR="0033520C" w:rsidRDefault="00814B53" w:rsidP="0033520C">
      <w:pPr>
        <w:pStyle w:val="a3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0500" cy="3062605"/>
            <wp:effectExtent l="0" t="0" r="635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CC5" w:rsidRDefault="007E1CC5" w:rsidP="007E1CC5">
      <w:pPr>
        <w:pStyle w:val="a3"/>
        <w:ind w:left="420" w:firstLineChars="0" w:firstLine="0"/>
        <w:rPr>
          <w:b/>
        </w:rPr>
      </w:pPr>
      <w:r w:rsidRPr="00A9350F">
        <w:rPr>
          <w:rFonts w:hint="eastAsia"/>
          <w:b/>
        </w:rPr>
        <w:t>功能点：</w:t>
      </w:r>
    </w:p>
    <w:p w:rsidR="007E1CC5" w:rsidRDefault="007E1CC5" w:rsidP="000F51FC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选择“所有</w:t>
      </w:r>
      <w:r>
        <w:rPr>
          <w:rFonts w:hint="eastAsia"/>
        </w:rPr>
        <w:t>BSA</w:t>
      </w:r>
      <w:r>
        <w:rPr>
          <w:rFonts w:hint="eastAsia"/>
        </w:rPr>
        <w:t>数据”即可查询所选城市的所有</w:t>
      </w:r>
      <w:r>
        <w:rPr>
          <w:rFonts w:hint="eastAsia"/>
        </w:rPr>
        <w:t>BSA</w:t>
      </w:r>
      <w:r w:rsidR="00A13F4D">
        <w:rPr>
          <w:rFonts w:hint="eastAsia"/>
        </w:rPr>
        <w:t>数据，并在左边的表格中呈现</w:t>
      </w:r>
      <w:r>
        <w:rPr>
          <w:rFonts w:hint="eastAsia"/>
        </w:rPr>
        <w:t>。</w:t>
      </w:r>
    </w:p>
    <w:p w:rsidR="007E1CC5" w:rsidRDefault="007E1CC5" w:rsidP="000F51FC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选择“有为空的数据”</w:t>
      </w:r>
      <w:r w:rsidR="00A13F4D" w:rsidRPr="00A13F4D">
        <w:rPr>
          <w:rFonts w:hint="eastAsia"/>
        </w:rPr>
        <w:t xml:space="preserve"> </w:t>
      </w:r>
      <w:r w:rsidR="00A13F4D">
        <w:rPr>
          <w:rFonts w:hint="eastAsia"/>
        </w:rPr>
        <w:t>即可查询所选城市的有为空字段的</w:t>
      </w:r>
      <w:r w:rsidR="00A13F4D">
        <w:rPr>
          <w:rFonts w:hint="eastAsia"/>
        </w:rPr>
        <w:t>BSA</w:t>
      </w:r>
      <w:r w:rsidR="00A13F4D">
        <w:rPr>
          <w:rFonts w:hint="eastAsia"/>
        </w:rPr>
        <w:t>数据，并在左边的表格中呈现。</w:t>
      </w:r>
    </w:p>
    <w:p w:rsidR="00AD6E19" w:rsidRDefault="00AD6E19" w:rsidP="000F51FC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城市选项仅有功能权限的用户才可选，如有权限的省级用户可选择本省的部分或者全部城市。</w:t>
      </w:r>
    </w:p>
    <w:p w:rsidR="00F706C2" w:rsidRDefault="00F706C2" w:rsidP="000F51FC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批量导入按钮提供</w:t>
      </w:r>
      <w:r>
        <w:rPr>
          <w:rFonts w:hint="eastAsia"/>
        </w:rPr>
        <w:t>BSA</w:t>
      </w:r>
      <w:r>
        <w:rPr>
          <w:rFonts w:hint="eastAsia"/>
        </w:rPr>
        <w:t>数据的批量导入功能。导入流程参见“客户端</w:t>
      </w:r>
      <w:r>
        <w:rPr>
          <w:rFonts w:hint="eastAsia"/>
        </w:rPr>
        <w:t>BSA</w:t>
      </w:r>
      <w:r>
        <w:rPr>
          <w:rFonts w:hint="eastAsia"/>
        </w:rPr>
        <w:t>数据维</w:t>
      </w:r>
      <w:r>
        <w:rPr>
          <w:rFonts w:hint="eastAsia"/>
        </w:rPr>
        <w:lastRenderedPageBreak/>
        <w:t>护”章节。</w:t>
      </w:r>
    </w:p>
    <w:p w:rsidR="00F706C2" w:rsidRDefault="00F706C2" w:rsidP="000F51FC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修改所选数据按钮提供对所选的</w:t>
      </w:r>
      <w:r>
        <w:rPr>
          <w:rFonts w:hint="eastAsia"/>
        </w:rPr>
        <w:t>BSA</w:t>
      </w:r>
      <w:r>
        <w:rPr>
          <w:rFonts w:hint="eastAsia"/>
        </w:rPr>
        <w:t>数据的批量修改的功能。可修改的字段和修改流程参见“客户端</w:t>
      </w:r>
      <w:r>
        <w:rPr>
          <w:rFonts w:hint="eastAsia"/>
        </w:rPr>
        <w:t>BSA</w:t>
      </w:r>
      <w:r>
        <w:rPr>
          <w:rFonts w:hint="eastAsia"/>
        </w:rPr>
        <w:t>数据维护”章节。</w:t>
      </w:r>
    </w:p>
    <w:p w:rsidR="00F706C2" w:rsidRDefault="00F706C2" w:rsidP="000F51FC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增加一条数据按钮提供单条数据增加功能。增加流程和注意事项参见“客户端</w:t>
      </w:r>
      <w:r>
        <w:rPr>
          <w:rFonts w:hint="eastAsia"/>
        </w:rPr>
        <w:t>BSA</w:t>
      </w:r>
      <w:r>
        <w:rPr>
          <w:rFonts w:hint="eastAsia"/>
        </w:rPr>
        <w:t>数据维护”章节。</w:t>
      </w:r>
    </w:p>
    <w:p w:rsidR="00F706C2" w:rsidRDefault="00F706C2" w:rsidP="000F51FC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导出所选数据按钮，提供导出所选的一条或者多条</w:t>
      </w:r>
      <w:r>
        <w:rPr>
          <w:rFonts w:hint="eastAsia"/>
        </w:rPr>
        <w:t>BSA</w:t>
      </w:r>
      <w:r>
        <w:rPr>
          <w:rFonts w:hint="eastAsia"/>
        </w:rPr>
        <w:t>数据，以</w:t>
      </w:r>
      <w:r>
        <w:rPr>
          <w:rFonts w:hint="eastAsia"/>
        </w:rPr>
        <w:t>CSV</w:t>
      </w:r>
      <w:r>
        <w:rPr>
          <w:rFonts w:hint="eastAsia"/>
        </w:rPr>
        <w:t>格式导出。</w:t>
      </w:r>
    </w:p>
    <w:p w:rsidR="00F706C2" w:rsidRDefault="00F706C2" w:rsidP="000F51FC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导出所有数据按钮，提供导出当前查询出的所有数据，以</w:t>
      </w:r>
      <w:r>
        <w:rPr>
          <w:rFonts w:hint="eastAsia"/>
        </w:rPr>
        <w:t>CSV</w:t>
      </w:r>
      <w:r>
        <w:rPr>
          <w:rFonts w:hint="eastAsia"/>
        </w:rPr>
        <w:t>格式导出。</w:t>
      </w:r>
    </w:p>
    <w:p w:rsidR="00D23124" w:rsidRDefault="00D23124" w:rsidP="000F51FC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查询字段除了</w:t>
      </w:r>
      <w:r>
        <w:rPr>
          <w:rFonts w:hint="eastAsia"/>
        </w:rPr>
        <w:t>BSA</w:t>
      </w:r>
      <w:r>
        <w:rPr>
          <w:rFonts w:hint="eastAsia"/>
        </w:rPr>
        <w:t>标准字段外还应包括：如下</w:t>
      </w:r>
      <w:r>
        <w:br/>
      </w:r>
      <w:r>
        <w:rPr>
          <w:rFonts w:hint="eastAsia"/>
        </w:rPr>
        <w:t>BSA</w:t>
      </w:r>
      <w:r>
        <w:rPr>
          <w:rFonts w:hint="eastAsia"/>
        </w:rPr>
        <w:t>维护字段：</w:t>
      </w:r>
    </w:p>
    <w:tbl>
      <w:tblPr>
        <w:tblW w:w="1860" w:type="dxa"/>
        <w:tblInd w:w="959" w:type="dxa"/>
        <w:tblLook w:val="04A0" w:firstRow="1" w:lastRow="0" w:firstColumn="1" w:lastColumn="0" w:noHBand="0" w:noVBand="1"/>
      </w:tblPr>
      <w:tblGrid>
        <w:gridCol w:w="1860"/>
      </w:tblGrid>
      <w:tr w:rsidR="0045035F" w:rsidRPr="0045035F" w:rsidTr="0045035F">
        <w:trPr>
          <w:trHeight w:val="270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35F" w:rsidRPr="0045035F" w:rsidRDefault="0045035F" w:rsidP="0045035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5035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创建时间</w:t>
            </w:r>
          </w:p>
        </w:tc>
      </w:tr>
      <w:tr w:rsidR="0045035F" w:rsidRPr="0045035F" w:rsidTr="0045035F">
        <w:trPr>
          <w:trHeight w:val="270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35F" w:rsidRPr="0045035F" w:rsidRDefault="0045035F" w:rsidP="0045035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5035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最后一次更新时间</w:t>
            </w:r>
          </w:p>
        </w:tc>
      </w:tr>
      <w:tr w:rsidR="0045035F" w:rsidRPr="0045035F" w:rsidTr="0045035F">
        <w:trPr>
          <w:trHeight w:val="270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5035F" w:rsidRPr="0045035F" w:rsidRDefault="0045035F" w:rsidP="0045035F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5035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最后一次更新人</w:t>
            </w:r>
          </w:p>
        </w:tc>
      </w:tr>
    </w:tbl>
    <w:p w:rsidR="00D23124" w:rsidRDefault="0045035F" w:rsidP="00D23124">
      <w:pPr>
        <w:pStyle w:val="a3"/>
        <w:ind w:left="840" w:firstLineChars="0" w:firstLine="0"/>
      </w:pPr>
      <w:r>
        <w:rPr>
          <w:rFonts w:hint="eastAsia"/>
        </w:rPr>
        <w:t>BSA</w:t>
      </w:r>
      <w:r>
        <w:rPr>
          <w:rFonts w:hint="eastAsia"/>
        </w:rPr>
        <w:t>数据同步日志字段：</w:t>
      </w:r>
    </w:p>
    <w:tbl>
      <w:tblPr>
        <w:tblW w:w="3118" w:type="dxa"/>
        <w:tblInd w:w="959" w:type="dxa"/>
        <w:tblLook w:val="04A0" w:firstRow="1" w:lastRow="0" w:firstColumn="1" w:lastColumn="0" w:noHBand="0" w:noVBand="1"/>
      </w:tblPr>
      <w:tblGrid>
        <w:gridCol w:w="3118"/>
      </w:tblGrid>
      <w:tr w:rsidR="00020B3E" w:rsidRPr="00303CC9" w:rsidTr="00020B3E">
        <w:trPr>
          <w:trHeight w:val="270"/>
        </w:trPr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B3E" w:rsidRPr="00303CC9" w:rsidRDefault="00020B3E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最后一次成功同步日期</w:t>
            </w:r>
          </w:p>
        </w:tc>
      </w:tr>
      <w:tr w:rsidR="00020B3E" w:rsidRPr="00303CC9" w:rsidTr="00020B3E">
        <w:trPr>
          <w:trHeight w:val="270"/>
        </w:trPr>
        <w:tc>
          <w:tcPr>
            <w:tcW w:w="31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B3E" w:rsidRPr="00303CC9" w:rsidRDefault="00020B3E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最后一次成功同步成功类型</w:t>
            </w:r>
          </w:p>
        </w:tc>
      </w:tr>
      <w:tr w:rsidR="00020B3E" w:rsidRPr="00303CC9" w:rsidTr="00020B3E">
        <w:trPr>
          <w:trHeight w:val="270"/>
        </w:trPr>
        <w:tc>
          <w:tcPr>
            <w:tcW w:w="31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B3E" w:rsidRPr="00303CC9" w:rsidRDefault="00020B3E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最后一次成功同步方式</w:t>
            </w:r>
          </w:p>
        </w:tc>
      </w:tr>
      <w:tr w:rsidR="00020B3E" w:rsidRPr="00303CC9" w:rsidTr="00020B3E">
        <w:trPr>
          <w:trHeight w:val="270"/>
        </w:trPr>
        <w:tc>
          <w:tcPr>
            <w:tcW w:w="31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20B3E" w:rsidRPr="00303CC9" w:rsidRDefault="00020B3E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最后一次成功同步操作人</w:t>
            </w:r>
          </w:p>
        </w:tc>
      </w:tr>
    </w:tbl>
    <w:p w:rsidR="00D23124" w:rsidRDefault="00D23124" w:rsidP="00C32070">
      <w:pPr>
        <w:pStyle w:val="a3"/>
        <w:ind w:left="840" w:firstLineChars="0" w:firstLine="0"/>
      </w:pPr>
    </w:p>
    <w:p w:rsidR="007E1CC5" w:rsidRPr="00F706C2" w:rsidRDefault="007E1CC5" w:rsidP="007E1CC5">
      <w:pPr>
        <w:pStyle w:val="a3"/>
        <w:ind w:left="420" w:firstLineChars="0" w:firstLine="0"/>
      </w:pPr>
    </w:p>
    <w:p w:rsidR="00C208D8" w:rsidRDefault="00B52D21" w:rsidP="00C208D8">
      <w:pPr>
        <w:pStyle w:val="a3"/>
        <w:ind w:left="420" w:firstLineChars="0" w:firstLine="0"/>
      </w:pPr>
      <w:r>
        <w:rPr>
          <w:rFonts w:hint="eastAsia"/>
        </w:rPr>
        <w:tab/>
      </w:r>
      <w:r w:rsidR="00C208D8">
        <w:rPr>
          <w:rFonts w:hint="eastAsia"/>
        </w:rPr>
        <w:t>本功能将能查询本地市所有合法的</w:t>
      </w:r>
      <w:r w:rsidR="00C208D8">
        <w:rPr>
          <w:rFonts w:hint="eastAsia"/>
        </w:rPr>
        <w:t>BSA</w:t>
      </w:r>
      <w:r w:rsidR="00C208D8">
        <w:rPr>
          <w:rFonts w:hint="eastAsia"/>
        </w:rPr>
        <w:t>数据，即本地市</w:t>
      </w:r>
      <w:r w:rsidR="00C208D8">
        <w:rPr>
          <w:rFonts w:hint="eastAsia"/>
        </w:rPr>
        <w:t>BSA</w:t>
      </w:r>
      <w:r w:rsidR="00C208D8">
        <w:rPr>
          <w:rFonts w:hint="eastAsia"/>
        </w:rPr>
        <w:t>字段不为空的数据。这些数据将用于上报。</w:t>
      </w:r>
    </w:p>
    <w:p w:rsidR="005704C1" w:rsidRDefault="005704C1" w:rsidP="00C208D8">
      <w:pPr>
        <w:pStyle w:val="a3"/>
        <w:ind w:left="420" w:firstLineChars="0" w:firstLine="0"/>
      </w:pPr>
      <w:r>
        <w:rPr>
          <w:rFonts w:hint="eastAsia"/>
        </w:rPr>
        <w:tab/>
        <w:t>A</w:t>
      </w:r>
      <w:r>
        <w:rPr>
          <w:rFonts w:hint="eastAsia"/>
        </w:rPr>
        <w:t>、查询本地市所有合法的</w:t>
      </w:r>
      <w:r>
        <w:rPr>
          <w:rFonts w:hint="eastAsia"/>
        </w:rPr>
        <w:t>BSA</w:t>
      </w:r>
      <w:r>
        <w:rPr>
          <w:rFonts w:hint="eastAsia"/>
        </w:rPr>
        <w:t>数据，即本地市</w:t>
      </w:r>
      <w:r>
        <w:rPr>
          <w:rFonts w:hint="eastAsia"/>
        </w:rPr>
        <w:t>BSA</w:t>
      </w:r>
      <w:r>
        <w:rPr>
          <w:rFonts w:hint="eastAsia"/>
        </w:rPr>
        <w:t>字段不为空的数据。</w:t>
      </w:r>
      <w:r w:rsidR="00B52D21">
        <w:rPr>
          <w:rFonts w:hint="eastAsia"/>
        </w:rPr>
        <w:t>以表格形式存在。</w:t>
      </w:r>
    </w:p>
    <w:p w:rsidR="005704C1" w:rsidRDefault="005704C1" w:rsidP="00C208D8">
      <w:pPr>
        <w:pStyle w:val="a3"/>
        <w:ind w:left="420" w:firstLineChars="0" w:firstLine="0"/>
      </w:pPr>
      <w:r>
        <w:rPr>
          <w:rFonts w:hint="eastAsia"/>
        </w:rPr>
        <w:tab/>
        <w:t>B</w:t>
      </w:r>
      <w:r>
        <w:rPr>
          <w:rFonts w:hint="eastAsia"/>
        </w:rPr>
        <w:t>、可</w:t>
      </w:r>
      <w:r w:rsidR="00B52D21">
        <w:rPr>
          <w:rFonts w:hint="eastAsia"/>
        </w:rPr>
        <w:t>右键</w:t>
      </w:r>
      <w:r>
        <w:rPr>
          <w:rFonts w:hint="eastAsia"/>
        </w:rPr>
        <w:t>导出查询出来的所有数据。</w:t>
      </w:r>
    </w:p>
    <w:p w:rsidR="00D23124" w:rsidRDefault="00C32070" w:rsidP="000F51FC">
      <w:pPr>
        <w:pStyle w:val="4"/>
        <w:numPr>
          <w:ilvl w:val="3"/>
          <w:numId w:val="36"/>
        </w:numPr>
      </w:pPr>
      <w:r>
        <w:rPr>
          <w:rFonts w:hint="eastAsia"/>
        </w:rPr>
        <w:t>伪基站</w:t>
      </w:r>
      <w:proofErr w:type="gramStart"/>
      <w:r>
        <w:rPr>
          <w:rFonts w:hint="eastAsia"/>
        </w:rPr>
        <w:t>载扇数据</w:t>
      </w:r>
      <w:proofErr w:type="gramEnd"/>
      <w:r>
        <w:rPr>
          <w:rFonts w:hint="eastAsia"/>
        </w:rPr>
        <w:t>维护</w:t>
      </w:r>
    </w:p>
    <w:p w:rsidR="001E38E9" w:rsidRDefault="001E38E9" w:rsidP="001E38E9">
      <w:r>
        <w:rPr>
          <w:rFonts w:hint="eastAsia"/>
        </w:rPr>
        <w:tab/>
      </w:r>
      <w:r>
        <w:rPr>
          <w:rFonts w:hint="eastAsia"/>
        </w:rPr>
        <w:t>提供伪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数据维护功能。平台伪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数据功能由用户维护，此表中的所有数据将增加到</w:t>
      </w:r>
      <w:r>
        <w:rPr>
          <w:rFonts w:hint="eastAsia"/>
        </w:rPr>
        <w:t>BSA</w:t>
      </w:r>
      <w:r>
        <w:rPr>
          <w:rFonts w:hint="eastAsia"/>
        </w:rPr>
        <w:t>数据中。</w:t>
      </w:r>
    </w:p>
    <w:p w:rsidR="00374D97" w:rsidRDefault="00EE4691" w:rsidP="001E38E9">
      <w:del w:id="2660" w:author="zhaofei" w:date="2012-09-12T19:09:00Z">
        <w:r>
          <w:rPr>
            <w:noProof/>
          </w:rPr>
          <w:lastRenderedPageBreak/>
          <w:drawing>
            <wp:inline distT="0" distB="0" distL="0" distR="0">
              <wp:extent cx="5270500" cy="3088005"/>
              <wp:effectExtent l="0" t="0" r="6350" b="0"/>
              <wp:docPr id="38" name="图片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9"/>
                      <pic:cNvPicPr>
                        <a:picLocks noChangeAspect="1" noChangeArrowheads="1"/>
                      </pic:cNvPicPr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0500" cy="3088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del>
      <w:ins w:id="2661" w:author="zhaofei" w:date="2012-09-12T19:09:00Z">
        <w:r>
          <w:rPr>
            <w:noProof/>
          </w:rPr>
          <w:drawing>
            <wp:inline distT="0" distB="0" distL="0" distR="0">
              <wp:extent cx="5270500" cy="3088005"/>
              <wp:effectExtent l="0" t="0" r="6350" b="0"/>
              <wp:docPr id="5" name="图片 5" descr="G:\My Documents\Desktop\2.5\二期整合与增强功能\定位系统支撑\设计材料\伪基站载扇BSA数据维护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" descr="G:\My Documents\Desktop\2.5\二期整合与增强功能\定位系统支撑\设计材料\伪基站载扇BSA数据维护.jpg"/>
                      <pic:cNvPicPr>
                        <a:picLocks noChangeAspect="1" noChangeArrowheads="1"/>
                      </pic:cNvPicPr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0500" cy="3088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B4453E" w:rsidRDefault="00B4453E" w:rsidP="00B4453E">
      <w:pPr>
        <w:pStyle w:val="a3"/>
        <w:ind w:left="420" w:firstLineChars="0" w:firstLine="0"/>
        <w:rPr>
          <w:b/>
        </w:rPr>
      </w:pPr>
      <w:r w:rsidRPr="00A9350F">
        <w:rPr>
          <w:rFonts w:hint="eastAsia"/>
          <w:b/>
        </w:rPr>
        <w:t>功能点：</w:t>
      </w:r>
    </w:p>
    <w:p w:rsidR="00B4453E" w:rsidRDefault="00B4453E" w:rsidP="000F51FC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选择“所有</w:t>
      </w:r>
      <w:r>
        <w:rPr>
          <w:rFonts w:hint="eastAsia"/>
        </w:rPr>
        <w:t>BSA</w:t>
      </w:r>
      <w:r>
        <w:rPr>
          <w:rFonts w:hint="eastAsia"/>
        </w:rPr>
        <w:t>数据”即可查询所选城市的所有</w:t>
      </w:r>
      <w:r>
        <w:rPr>
          <w:rFonts w:hint="eastAsia"/>
        </w:rPr>
        <w:t>BSA</w:t>
      </w:r>
      <w:r>
        <w:rPr>
          <w:rFonts w:hint="eastAsia"/>
        </w:rPr>
        <w:t>数据，并在左边的表格中呈现。</w:t>
      </w:r>
    </w:p>
    <w:p w:rsidR="00B4453E" w:rsidRDefault="00B4453E" w:rsidP="000F51FC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选择“有为空的数据”</w:t>
      </w:r>
      <w:r w:rsidRPr="00A13F4D">
        <w:rPr>
          <w:rFonts w:hint="eastAsia"/>
        </w:rPr>
        <w:t xml:space="preserve"> </w:t>
      </w:r>
      <w:r>
        <w:rPr>
          <w:rFonts w:hint="eastAsia"/>
        </w:rPr>
        <w:t>即可查询所选城市的有为空字段的</w:t>
      </w:r>
      <w:r>
        <w:rPr>
          <w:rFonts w:hint="eastAsia"/>
        </w:rPr>
        <w:t>BSA</w:t>
      </w:r>
      <w:r>
        <w:rPr>
          <w:rFonts w:hint="eastAsia"/>
        </w:rPr>
        <w:t>数据，并在左边的表格中呈现。</w:t>
      </w:r>
    </w:p>
    <w:p w:rsidR="00B4453E" w:rsidRDefault="00B4453E" w:rsidP="000F51FC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城市选项仅有功能权限的用户才可选，如有权限的省级用户可选择本省的部分或者全部城市。</w:t>
      </w:r>
    </w:p>
    <w:p w:rsidR="00B4453E" w:rsidRDefault="00B4453E" w:rsidP="000F51FC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批量导入按钮提供</w:t>
      </w:r>
      <w:r>
        <w:rPr>
          <w:rFonts w:hint="eastAsia"/>
        </w:rPr>
        <w:t>BSA</w:t>
      </w:r>
      <w:r>
        <w:rPr>
          <w:rFonts w:hint="eastAsia"/>
        </w:rPr>
        <w:t>数据的批量导入功能。导入流程参见“伪基站载扇</w:t>
      </w:r>
      <w:r>
        <w:rPr>
          <w:rFonts w:hint="eastAsia"/>
        </w:rPr>
        <w:t>BSA</w:t>
      </w:r>
      <w:r>
        <w:rPr>
          <w:rFonts w:hint="eastAsia"/>
        </w:rPr>
        <w:t>数维护”章节。</w:t>
      </w:r>
    </w:p>
    <w:p w:rsidR="00B4453E" w:rsidRDefault="00B4453E" w:rsidP="000F51FC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修改所选数据按钮提供对所选的</w:t>
      </w:r>
      <w:r>
        <w:rPr>
          <w:rFonts w:hint="eastAsia"/>
        </w:rPr>
        <w:t>BSA</w:t>
      </w:r>
      <w:r>
        <w:rPr>
          <w:rFonts w:hint="eastAsia"/>
        </w:rPr>
        <w:t>数据的批量修改的功能。可修改的字段和修改流程参见“伪基站载扇</w:t>
      </w:r>
      <w:r>
        <w:rPr>
          <w:rFonts w:hint="eastAsia"/>
        </w:rPr>
        <w:t>BSA</w:t>
      </w:r>
      <w:r>
        <w:rPr>
          <w:rFonts w:hint="eastAsia"/>
        </w:rPr>
        <w:t>数维护”章节。</w:t>
      </w:r>
    </w:p>
    <w:p w:rsidR="00B4453E" w:rsidRDefault="00B4453E" w:rsidP="000F51FC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增加一条数据按钮提供单条数据增加功能。增加流程和注意事项参见“伪基站载扇</w:t>
      </w:r>
      <w:r>
        <w:rPr>
          <w:rFonts w:hint="eastAsia"/>
        </w:rPr>
        <w:lastRenderedPageBreak/>
        <w:t>BSA</w:t>
      </w:r>
      <w:r>
        <w:rPr>
          <w:rFonts w:hint="eastAsia"/>
        </w:rPr>
        <w:t>数维护”章节。</w:t>
      </w:r>
    </w:p>
    <w:p w:rsidR="00B4453E" w:rsidRDefault="00B4453E" w:rsidP="000F51FC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导出所选数据按钮，提供导出所选的一条或者多条</w:t>
      </w:r>
      <w:r>
        <w:rPr>
          <w:rFonts w:hint="eastAsia"/>
        </w:rPr>
        <w:t>BSA</w:t>
      </w:r>
      <w:r>
        <w:rPr>
          <w:rFonts w:hint="eastAsia"/>
        </w:rPr>
        <w:t>数据，以</w:t>
      </w:r>
      <w:r>
        <w:rPr>
          <w:rFonts w:hint="eastAsia"/>
        </w:rPr>
        <w:t>CSV</w:t>
      </w:r>
      <w:r>
        <w:rPr>
          <w:rFonts w:hint="eastAsia"/>
        </w:rPr>
        <w:t>格式导出。</w:t>
      </w:r>
    </w:p>
    <w:p w:rsidR="00B4453E" w:rsidRDefault="00B4453E" w:rsidP="000F51FC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导出所有数据按钮，提供导出当前查询出的所有数据，以</w:t>
      </w:r>
      <w:r>
        <w:rPr>
          <w:rFonts w:hint="eastAsia"/>
        </w:rPr>
        <w:t>CSV</w:t>
      </w:r>
      <w:r>
        <w:rPr>
          <w:rFonts w:hint="eastAsia"/>
        </w:rPr>
        <w:t>格式导出。</w:t>
      </w:r>
    </w:p>
    <w:p w:rsidR="00D938E4" w:rsidRDefault="00B4453E" w:rsidP="000F51FC">
      <w:pPr>
        <w:pStyle w:val="a3"/>
        <w:numPr>
          <w:ilvl w:val="0"/>
          <w:numId w:val="32"/>
        </w:numPr>
        <w:ind w:firstLineChars="0"/>
        <w:rPr>
          <w:ins w:id="2662" w:author="zhaofei" w:date="2012-09-12T19:14:00Z"/>
        </w:rPr>
      </w:pPr>
      <w:r>
        <w:rPr>
          <w:rFonts w:hint="eastAsia"/>
        </w:rPr>
        <w:t>查询字段除了</w:t>
      </w:r>
      <w:r>
        <w:rPr>
          <w:rFonts w:hint="eastAsia"/>
        </w:rPr>
        <w:t>BSA</w:t>
      </w:r>
      <w:r>
        <w:rPr>
          <w:rFonts w:hint="eastAsia"/>
        </w:rPr>
        <w:t>标准字段外还应包括：如下</w:t>
      </w:r>
    </w:p>
    <w:p w:rsidR="00EE4691" w:rsidRDefault="00D938E4">
      <w:pPr>
        <w:pStyle w:val="a3"/>
        <w:ind w:left="840" w:firstLineChars="0" w:firstLine="0"/>
        <w:pPrChange w:id="2663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  <w:moveToRangeStart w:id="2664" w:author="zhaofei" w:date="2012-09-12T19:14:00Z" w:name="move335240615"/>
      <w:moveTo w:id="2665" w:author="zhaofei" w:date="2012-09-12T19:14:00Z">
        <w:r>
          <w:rPr>
            <w:rFonts w:hint="eastAsia"/>
          </w:rPr>
          <w:t>BSA</w:t>
        </w:r>
        <w:r>
          <w:rPr>
            <w:rFonts w:hint="eastAsia"/>
          </w:rPr>
          <w:t>维护字段：</w:t>
        </w:r>
      </w:moveTo>
    </w:p>
    <w:tbl>
      <w:tblPr>
        <w:tblW w:w="1984" w:type="dxa"/>
        <w:tblInd w:w="959" w:type="dxa"/>
        <w:tblLook w:val="04A0" w:firstRow="1" w:lastRow="0" w:firstColumn="1" w:lastColumn="0" w:noHBand="0" w:noVBand="1"/>
      </w:tblPr>
      <w:tblGrid>
        <w:gridCol w:w="1984"/>
      </w:tblGrid>
      <w:tr w:rsidR="00D938E4" w:rsidRPr="0045035F" w:rsidTr="00EE4691">
        <w:trPr>
          <w:trHeight w:val="270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8E4" w:rsidRPr="0045035F" w:rsidRDefault="00D938E4" w:rsidP="00EE469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moveTo w:id="2666" w:author="zhaofei" w:date="2012-09-12T19:14:00Z">
              <w:r w:rsidRPr="0045035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创建时间</w:t>
              </w:r>
            </w:moveTo>
          </w:p>
        </w:tc>
      </w:tr>
      <w:tr w:rsidR="00D938E4" w:rsidRPr="0045035F" w:rsidTr="00EE4691">
        <w:trPr>
          <w:trHeight w:val="270"/>
        </w:trPr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8E4" w:rsidRPr="0045035F" w:rsidRDefault="00D938E4" w:rsidP="00EE469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moveTo w:id="2667" w:author="zhaofei" w:date="2012-09-12T19:14:00Z">
              <w:r w:rsidRPr="0045035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最后一次更新时间</w:t>
              </w:r>
            </w:moveTo>
          </w:p>
        </w:tc>
      </w:tr>
      <w:tr w:rsidR="00D938E4" w:rsidRPr="0045035F" w:rsidTr="00EE4691">
        <w:trPr>
          <w:trHeight w:val="270"/>
        </w:trPr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938E4" w:rsidRPr="0045035F" w:rsidRDefault="00D938E4" w:rsidP="00EE4691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moveTo w:id="2668" w:author="zhaofei" w:date="2012-09-12T19:14:00Z">
              <w:r w:rsidRPr="0045035F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最后一次更新人</w:t>
              </w:r>
            </w:moveTo>
          </w:p>
        </w:tc>
      </w:tr>
      <w:moveToRangeEnd w:id="2664"/>
    </w:tbl>
    <w:p w:rsidR="00EE4691" w:rsidRDefault="00EE4691">
      <w:pPr>
        <w:pStyle w:val="a3"/>
        <w:ind w:left="840" w:firstLineChars="0" w:firstLine="0"/>
        <w:rPr>
          <w:ins w:id="2669" w:author="zhaofei" w:date="2012-09-12T19:14:00Z"/>
        </w:rPr>
        <w:pPrChange w:id="2670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</w:p>
    <w:p w:rsidR="00D938E4" w:rsidRDefault="00D938E4" w:rsidP="000F51FC">
      <w:pPr>
        <w:pStyle w:val="a3"/>
        <w:numPr>
          <w:ilvl w:val="0"/>
          <w:numId w:val="32"/>
        </w:numPr>
        <w:ind w:firstLineChars="0"/>
        <w:rPr>
          <w:ins w:id="2671" w:author="zhaofei" w:date="2012-09-12T19:14:00Z"/>
        </w:rPr>
      </w:pPr>
      <w:ins w:id="2672" w:author="zhaofei" w:date="2012-09-12T19:15:00Z">
        <w:r>
          <w:rPr>
            <w:rFonts w:hint="eastAsia"/>
          </w:rPr>
          <w:t>点击“从台帐导入伪基站数据”实现</w:t>
        </w:r>
      </w:ins>
      <w:ins w:id="2673" w:author="zhaofei" w:date="2012-09-12T19:16:00Z">
        <w:r>
          <w:rPr>
            <w:rFonts w:hint="eastAsia"/>
          </w:rPr>
          <w:t>从台帐导入伪基站</w:t>
        </w:r>
        <w:r>
          <w:rPr>
            <w:rFonts w:hint="eastAsia"/>
          </w:rPr>
          <w:t>BSA</w:t>
        </w:r>
        <w:r>
          <w:rPr>
            <w:rFonts w:hint="eastAsia"/>
          </w:rPr>
          <w:t>数据的功能。</w:t>
        </w:r>
      </w:ins>
    </w:p>
    <w:p w:rsidR="00EE4691" w:rsidRDefault="000949F9">
      <w:pPr>
        <w:rPr>
          <w:ins w:id="2674" w:author="zhaofei" w:date="2012-09-12T19:14:00Z"/>
        </w:rPr>
        <w:pPrChange w:id="2675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  <w:ins w:id="2676" w:author="zhaofei" w:date="2012-09-12T19:56:00Z">
        <w:r>
          <w:rPr>
            <w:rFonts w:hint="eastAsia"/>
          </w:rPr>
          <w:tab/>
        </w:r>
        <w:r>
          <w:rPr>
            <w:rFonts w:hint="eastAsia"/>
          </w:rPr>
          <w:tab/>
        </w:r>
        <w:r>
          <w:rPr>
            <w:rFonts w:hint="eastAsia"/>
          </w:rPr>
          <w:t>第一步，设置过滤选项：</w:t>
        </w:r>
      </w:ins>
    </w:p>
    <w:p w:rsidR="00EE4691" w:rsidRDefault="003B3CB0">
      <w:pPr>
        <w:pStyle w:val="a3"/>
        <w:ind w:left="840" w:firstLineChars="0" w:firstLine="0"/>
        <w:rPr>
          <w:ins w:id="2677" w:author="zhaofei" w:date="2012-09-12T19:56:00Z"/>
        </w:rPr>
        <w:pPrChange w:id="2678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  <w:r>
        <w:rPr>
          <w:rStyle w:val="a7"/>
        </w:rPr>
        <w:commentReference w:id="2679"/>
      </w:r>
      <w:ins w:id="2680" w:author="zhaofei" w:date="2012-09-19T16:43:00Z">
        <w:r w:rsidR="00152D4E">
          <w:rPr>
            <w:noProof/>
          </w:rPr>
          <w:drawing>
            <wp:inline distT="0" distB="0" distL="0" distR="0" wp14:anchorId="71701FE1" wp14:editId="7583E19D">
              <wp:extent cx="4486275" cy="2571750"/>
              <wp:effectExtent l="0" t="0" r="9525" b="0"/>
              <wp:docPr id="68" name="图片 68" descr="G:\My Documents\Desktop\2.5\二期整合与增强功能\定位系统支撑\设计材料\伪基站_1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9" descr="G:\My Documents\Desktop\2.5\二期整合与增强功能\定位系统支撑\设计材料\伪基站_1.jpg"/>
                      <pic:cNvPicPr>
                        <a:picLocks noChangeAspect="1" noChangeArrowheads="1"/>
                      </pic:cNvPicPr>
                    </pic:nvPicPr>
                    <pic:blipFill>
                      <a:blip r:embed="rId2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486275" cy="2571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E4691" w:rsidRDefault="000949F9">
      <w:pPr>
        <w:pStyle w:val="a3"/>
        <w:ind w:left="840" w:firstLineChars="0" w:firstLine="0"/>
        <w:rPr>
          <w:ins w:id="2681" w:author="zhaofei" w:date="2012-09-12T19:56:00Z"/>
        </w:rPr>
        <w:pPrChange w:id="2682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  <w:ins w:id="2683" w:author="zhaofei" w:date="2012-09-12T19:56:00Z">
        <w:r>
          <w:rPr>
            <w:rFonts w:hint="eastAsia"/>
          </w:rPr>
          <w:t>第二步：</w:t>
        </w:r>
      </w:ins>
      <w:ins w:id="2684" w:author="zhaofei" w:date="2012-09-12T19:57:00Z">
        <w:r>
          <w:rPr>
            <w:rFonts w:hint="eastAsia"/>
          </w:rPr>
          <w:t>过滤出符合条件的同</w:t>
        </w:r>
        <w:r>
          <w:rPr>
            <w:rFonts w:hint="eastAsia"/>
          </w:rPr>
          <w:t>PN</w:t>
        </w:r>
        <w:r>
          <w:rPr>
            <w:rFonts w:hint="eastAsia"/>
          </w:rPr>
          <w:t>小区和直放站数据，供用户选择需要加入伪基站的数据</w:t>
        </w:r>
      </w:ins>
    </w:p>
    <w:p w:rsidR="00EE4691" w:rsidRDefault="00EE4691">
      <w:pPr>
        <w:pStyle w:val="a3"/>
        <w:ind w:left="840" w:firstLineChars="0" w:firstLine="0"/>
        <w:rPr>
          <w:ins w:id="2685" w:author="zhaofei" w:date="2012-09-19T16:47:00Z"/>
          <w:rFonts w:hint="eastAsia"/>
        </w:rPr>
        <w:pPrChange w:id="2686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  <w:ins w:id="2687" w:author="zhaofei" w:date="2012-09-12T19:56:00Z">
        <w:r>
          <w:rPr>
            <w:noProof/>
          </w:rPr>
          <w:drawing>
            <wp:inline distT="0" distB="0" distL="0" distR="0" wp14:anchorId="5F732D02" wp14:editId="609291FF">
              <wp:extent cx="5270500" cy="3364230"/>
              <wp:effectExtent l="0" t="0" r="6350" b="7620"/>
              <wp:docPr id="7" name="图片 7" descr="G:\My Documents\Desktop\2.5\二期整合与增强功能\定位系统支撑\设计材料\伪基站_2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6" descr="G:\My Documents\Desktop\2.5\二期整合与增强功能\定位系统支撑\设计材料\伪基站_2.jpg"/>
                      <pic:cNvPicPr>
                        <a:picLocks noChangeAspect="1" noChangeArrowheads="1"/>
                      </pic:cNvPicPr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0500" cy="3364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152D4E" w:rsidRDefault="00152D4E">
      <w:pPr>
        <w:pStyle w:val="a3"/>
        <w:ind w:left="840" w:firstLineChars="0" w:firstLine="0"/>
        <w:rPr>
          <w:ins w:id="2688" w:author="zhaofei" w:date="2012-09-12T19:57:00Z"/>
        </w:rPr>
        <w:pPrChange w:id="2689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  <w:ins w:id="2690" w:author="zhaofei" w:date="2012-09-19T16:47:00Z">
        <w:r>
          <w:lastRenderedPageBreak/>
          <w:t>主小区</w:t>
        </w:r>
        <w:proofErr w:type="gramStart"/>
        <w:r>
          <w:t>“</w:t>
        </w:r>
        <w:proofErr w:type="gramEnd"/>
        <w:r>
          <w:t>直放站信息</w:t>
        </w:r>
        <w:r>
          <w:t>“</w:t>
        </w:r>
        <w:r>
          <w:t>默认为</w:t>
        </w:r>
        <w:r>
          <w:t>1</w:t>
        </w:r>
        <w:r>
          <w:t>，但用户可以修改为</w:t>
        </w:r>
        <w:r>
          <w:t>0.</w:t>
        </w:r>
      </w:ins>
    </w:p>
    <w:p w:rsidR="00EE4691" w:rsidRDefault="00EE4691" w:rsidP="009229C1">
      <w:pPr>
        <w:pStyle w:val="a3"/>
        <w:numPr>
          <w:ilvl w:val="3"/>
          <w:numId w:val="28"/>
        </w:numPr>
        <w:ind w:firstLineChars="0"/>
        <w:rPr>
          <w:ins w:id="2691" w:author="zhaofei" w:date="2012-09-12T19:57:00Z"/>
        </w:rPr>
        <w:pPrChange w:id="2692" w:author="zhaofei" w:date="2012-09-19T17:33:00Z">
          <w:pPr>
            <w:pStyle w:val="a3"/>
            <w:numPr>
              <w:numId w:val="32"/>
            </w:numPr>
            <w:ind w:left="840" w:firstLineChars="0" w:hanging="420"/>
          </w:pPr>
        </w:pPrChange>
      </w:pPr>
    </w:p>
    <w:p w:rsidR="00EE4691" w:rsidRDefault="00EE4691">
      <w:pPr>
        <w:pStyle w:val="a3"/>
        <w:ind w:left="840" w:firstLineChars="0" w:firstLine="0"/>
        <w:rPr>
          <w:ins w:id="2693" w:author="zhaofei" w:date="2012-09-12T19:58:00Z"/>
          <w:noProof/>
        </w:rPr>
        <w:pPrChange w:id="2694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  <w:ins w:id="2695" w:author="zhaofei" w:date="2012-09-12T19:56:00Z">
        <w:r>
          <w:rPr>
            <w:noProof/>
          </w:rPr>
          <w:drawing>
            <wp:inline distT="0" distB="0" distL="0" distR="0" wp14:anchorId="71F7CF88" wp14:editId="4AE183D3">
              <wp:extent cx="5270500" cy="3493770"/>
              <wp:effectExtent l="0" t="0" r="6350" b="0"/>
              <wp:docPr id="27" name="图片 27" descr="G:\My Documents\Desktop\2.5\二期整合与增强功能\定位系统支撑\设计材料\伪基站_3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7" descr="G:\My Documents\Desktop\2.5\二期整合与增强功能\定位系统支撑\设计材料\伪基站_3.jpg"/>
                      <pic:cNvPicPr>
                        <a:picLocks noChangeAspect="1" noChangeArrowheads="1"/>
                      </pic:cNvPicPr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70500" cy="3493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E4691" w:rsidRDefault="000949F9">
      <w:pPr>
        <w:pStyle w:val="a3"/>
        <w:ind w:left="840" w:firstLineChars="0" w:firstLine="0"/>
        <w:rPr>
          <w:ins w:id="2696" w:author="zhaofei" w:date="2012-09-12T19:58:00Z"/>
          <w:noProof/>
        </w:rPr>
        <w:pPrChange w:id="2697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  <w:ins w:id="2698" w:author="zhaofei" w:date="2012-09-12T19:58:00Z">
        <w:r>
          <w:rPr>
            <w:rFonts w:hint="eastAsia"/>
            <w:noProof/>
          </w:rPr>
          <w:t>最后提示已成功加入伪基站</w:t>
        </w:r>
      </w:ins>
      <w:ins w:id="2699" w:author="zhaofei" w:date="2012-09-12T19:59:00Z">
        <w:r>
          <w:rPr>
            <w:rFonts w:hint="eastAsia"/>
            <w:noProof/>
          </w:rPr>
          <w:t>BSA</w:t>
        </w:r>
        <w:r>
          <w:rPr>
            <w:rFonts w:hint="eastAsia"/>
            <w:noProof/>
          </w:rPr>
          <w:t>数据。</w:t>
        </w:r>
      </w:ins>
    </w:p>
    <w:p w:rsidR="00EE4691" w:rsidRDefault="00EE4691">
      <w:pPr>
        <w:pStyle w:val="a3"/>
        <w:ind w:left="840" w:firstLineChars="0" w:firstLine="0"/>
        <w:rPr>
          <w:ins w:id="2700" w:author="zhaofei" w:date="2012-09-12T19:14:00Z"/>
        </w:rPr>
        <w:pPrChange w:id="2701" w:author="zhaofei" w:date="2012-09-12T19:14:00Z">
          <w:pPr>
            <w:pStyle w:val="a3"/>
            <w:numPr>
              <w:numId w:val="32"/>
            </w:numPr>
            <w:ind w:left="840" w:firstLineChars="0" w:hanging="420"/>
          </w:pPr>
        </w:pPrChange>
      </w:pPr>
      <w:ins w:id="2702" w:author="zhaofei" w:date="2012-09-12T19:56:00Z">
        <w:r>
          <w:rPr>
            <w:noProof/>
          </w:rPr>
          <w:drawing>
            <wp:inline distT="0" distB="0" distL="0" distR="0" wp14:anchorId="488B1363" wp14:editId="1A739FB9">
              <wp:extent cx="1898015" cy="1854835"/>
              <wp:effectExtent l="0" t="0" r="6985" b="0"/>
              <wp:docPr id="28" name="图片 28" descr="G:\My Documents\Desktop\2.5\二期整合与增强功能\定位系统支撑\设计材料\伪基站_4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" descr="G:\My Documents\Desktop\2.5\二期整合与增强功能\定位系统支撑\设计材料\伪基站_4.jpg"/>
                      <pic:cNvPicPr>
                        <a:picLocks noChangeAspect="1" noChangeArrowheads="1"/>
                      </pic:cNvPicPr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98015" cy="18548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B4453E" w:rsidDel="00D938E4" w:rsidRDefault="00B4453E" w:rsidP="000F51FC">
      <w:pPr>
        <w:pStyle w:val="a3"/>
        <w:numPr>
          <w:ilvl w:val="0"/>
          <w:numId w:val="32"/>
        </w:numPr>
        <w:ind w:firstLineChars="0"/>
      </w:pPr>
      <w:moveFromRangeStart w:id="2703" w:author="zhaofei" w:date="2012-09-12T19:14:00Z" w:name="move335240615"/>
      <w:moveFrom w:id="2704" w:author="zhaofei" w:date="2012-09-12T19:14:00Z">
        <w:r w:rsidDel="00D938E4">
          <w:br/>
        </w:r>
        <w:r w:rsidDel="00D938E4">
          <w:rPr>
            <w:rFonts w:hint="eastAsia"/>
          </w:rPr>
          <w:t>BSA</w:t>
        </w:r>
        <w:r w:rsidDel="00D938E4">
          <w:rPr>
            <w:rFonts w:hint="eastAsia"/>
          </w:rPr>
          <w:t>维护字段：</w:t>
        </w:r>
      </w:moveFrom>
    </w:p>
    <w:tbl>
      <w:tblPr>
        <w:tblW w:w="1984" w:type="dxa"/>
        <w:tblInd w:w="959" w:type="dxa"/>
        <w:tblLook w:val="04A0" w:firstRow="1" w:lastRow="0" w:firstColumn="1" w:lastColumn="0" w:noHBand="0" w:noVBand="1"/>
      </w:tblPr>
      <w:tblGrid>
        <w:gridCol w:w="1984"/>
      </w:tblGrid>
      <w:tr w:rsidR="00B4453E" w:rsidRPr="0045035F" w:rsidDel="00D938E4" w:rsidTr="00A85F2D">
        <w:trPr>
          <w:trHeight w:val="270"/>
        </w:trPr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53E" w:rsidRPr="0045035F" w:rsidDel="00D938E4" w:rsidRDefault="00B4453E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moveFrom w:id="2705" w:author="zhaofei" w:date="2012-09-12T19:14:00Z">
              <w:r w:rsidRPr="0045035F" w:rsidDel="00D938E4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创建时间</w:t>
              </w:r>
            </w:moveFrom>
          </w:p>
        </w:tc>
      </w:tr>
      <w:tr w:rsidR="00B4453E" w:rsidRPr="0045035F" w:rsidDel="00D938E4" w:rsidTr="00A85F2D">
        <w:trPr>
          <w:trHeight w:val="270"/>
        </w:trPr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53E" w:rsidRPr="0045035F" w:rsidDel="00D938E4" w:rsidRDefault="00B4453E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moveFrom w:id="2706" w:author="zhaofei" w:date="2012-09-12T19:14:00Z">
              <w:r w:rsidRPr="0045035F" w:rsidDel="00D938E4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最后一次更新时间</w:t>
              </w:r>
            </w:moveFrom>
          </w:p>
        </w:tc>
      </w:tr>
      <w:tr w:rsidR="00B4453E" w:rsidRPr="0045035F" w:rsidDel="00D938E4" w:rsidTr="00A85F2D">
        <w:trPr>
          <w:trHeight w:val="270"/>
        </w:trPr>
        <w:tc>
          <w:tcPr>
            <w:tcW w:w="19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4453E" w:rsidRPr="0045035F" w:rsidDel="00D938E4" w:rsidRDefault="00B4453E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moveFrom w:id="2707" w:author="zhaofei" w:date="2012-09-12T19:14:00Z">
              <w:r w:rsidRPr="0045035F" w:rsidDel="00D938E4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最后一次更新人</w:t>
              </w:r>
            </w:moveFrom>
          </w:p>
        </w:tc>
      </w:tr>
    </w:tbl>
    <w:moveFromRangeEnd w:id="2703"/>
    <w:p w:rsidR="00374D97" w:rsidRDefault="00891989" w:rsidP="000F51FC">
      <w:pPr>
        <w:pStyle w:val="4"/>
        <w:numPr>
          <w:ilvl w:val="3"/>
          <w:numId w:val="36"/>
        </w:numPr>
      </w:pPr>
      <w:r>
        <w:rPr>
          <w:rFonts w:hint="eastAsia"/>
        </w:rPr>
        <w:t>BSA</w:t>
      </w:r>
      <w:r>
        <w:rPr>
          <w:rFonts w:hint="eastAsia"/>
        </w:rPr>
        <w:t>数据核查</w:t>
      </w:r>
    </w:p>
    <w:p w:rsidR="006C2A1C" w:rsidRPr="006C2A1C" w:rsidRDefault="006C2A1C" w:rsidP="006C2A1C">
      <w:r>
        <w:rPr>
          <w:rFonts w:hint="eastAsia"/>
        </w:rPr>
        <w:tab/>
      </w:r>
      <w:r>
        <w:rPr>
          <w:rFonts w:hint="eastAsia"/>
        </w:rPr>
        <w:t>本功能提供</w:t>
      </w:r>
      <w:r>
        <w:rPr>
          <w:rFonts w:hint="eastAsia"/>
        </w:rPr>
        <w:t>BSA</w:t>
      </w:r>
      <w:r>
        <w:rPr>
          <w:rFonts w:hint="eastAsia"/>
        </w:rPr>
        <w:t>数据核查功能，可提供“</w:t>
      </w:r>
      <w:r>
        <w:rPr>
          <w:rFonts w:hint="eastAsia"/>
        </w:rPr>
        <w:t>BSA</w:t>
      </w:r>
      <w:r>
        <w:rPr>
          <w:rFonts w:hint="eastAsia"/>
        </w:rPr>
        <w:t>工参数据合法性检查”中的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~</w:t>
      </w:r>
      <w:del w:id="2708" w:author="zhaofei" w:date="2012-09-19T16:09:00Z">
        <w:r w:rsidDel="004B722B">
          <w:rPr>
            <w:rFonts w:hint="eastAsia"/>
          </w:rPr>
          <w:delText>12</w:delText>
        </w:r>
      </w:del>
      <w:ins w:id="2709" w:author="zhaofei" w:date="2012-09-19T16:09:00Z">
        <w:r w:rsidR="004B722B">
          <w:rPr>
            <w:rFonts w:hint="eastAsia"/>
          </w:rPr>
          <w:t>13</w:t>
        </w:r>
      </w:ins>
      <w:r>
        <w:rPr>
          <w:rFonts w:hint="eastAsia"/>
        </w:rPr>
        <w:t>）</w:t>
      </w:r>
      <w:r w:rsidR="002C242E">
        <w:rPr>
          <w:rFonts w:hint="eastAsia"/>
        </w:rPr>
        <w:t>项</w:t>
      </w:r>
      <w:r>
        <w:rPr>
          <w:rFonts w:hint="eastAsia"/>
        </w:rPr>
        <w:t>核查。点击“核查</w:t>
      </w:r>
      <w:r>
        <w:rPr>
          <w:rFonts w:hint="eastAsia"/>
        </w:rPr>
        <w:t>BSA</w:t>
      </w:r>
      <w:r>
        <w:rPr>
          <w:rFonts w:hint="eastAsia"/>
        </w:rPr>
        <w:t>数据”进入功能界面。</w:t>
      </w:r>
    </w:p>
    <w:p w:rsidR="00267B16" w:rsidRDefault="006C2A1C" w:rsidP="006C2A1C">
      <w:r>
        <w:rPr>
          <w:noProof/>
        </w:rPr>
        <w:lastRenderedPageBreak/>
        <w:drawing>
          <wp:inline distT="0" distB="0" distL="0" distR="0" wp14:anchorId="60C33F1E" wp14:editId="3D59439B">
            <wp:extent cx="5270500" cy="3062605"/>
            <wp:effectExtent l="0" t="0" r="635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A1C" w:rsidRDefault="006C2A1C" w:rsidP="006C2A1C">
      <w:pPr>
        <w:rPr>
          <w:b/>
        </w:rPr>
      </w:pPr>
      <w:r w:rsidRPr="006C2A1C">
        <w:rPr>
          <w:rFonts w:hint="eastAsia"/>
          <w:b/>
        </w:rPr>
        <w:t>功能点：</w:t>
      </w:r>
    </w:p>
    <w:p w:rsidR="002C242E" w:rsidRDefault="002C242E" w:rsidP="000F51FC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城市选项仅有功能权限的用户才可选，如有权限的省级用户可选择本省的部分或者全部城市。</w:t>
      </w:r>
    </w:p>
    <w:p w:rsidR="002C242E" w:rsidRDefault="002C242E" w:rsidP="000F51FC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可选和核查项为“</w:t>
      </w:r>
      <w:r>
        <w:rPr>
          <w:rFonts w:hint="eastAsia"/>
        </w:rPr>
        <w:t>BSA</w:t>
      </w:r>
      <w:r>
        <w:rPr>
          <w:rFonts w:hint="eastAsia"/>
        </w:rPr>
        <w:t>工参数据合法性检查”中的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~</w:t>
      </w:r>
      <w:del w:id="2710" w:author="zhaofei" w:date="2012-09-19T16:09:00Z">
        <w:r w:rsidDel="004B722B">
          <w:rPr>
            <w:rFonts w:hint="eastAsia"/>
          </w:rPr>
          <w:delText>12</w:delText>
        </w:r>
      </w:del>
      <w:ins w:id="2711" w:author="zhaofei" w:date="2012-09-19T16:09:00Z">
        <w:r w:rsidR="004B722B">
          <w:rPr>
            <w:rFonts w:hint="eastAsia"/>
          </w:rPr>
          <w:t>13</w:t>
        </w:r>
      </w:ins>
      <w:r>
        <w:rPr>
          <w:rFonts w:hint="eastAsia"/>
        </w:rPr>
        <w:t>）项。可多选。</w:t>
      </w:r>
    </w:p>
    <w:p w:rsidR="002C242E" w:rsidRDefault="002C242E" w:rsidP="000F51FC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点击“核查”按钮可对所选城市的</w:t>
      </w:r>
      <w:r>
        <w:rPr>
          <w:rFonts w:hint="eastAsia"/>
        </w:rPr>
        <w:t>SID</w:t>
      </w:r>
      <w:r>
        <w:rPr>
          <w:rFonts w:hint="eastAsia"/>
        </w:rPr>
        <w:t>下的所有</w:t>
      </w:r>
      <w:r>
        <w:rPr>
          <w:rFonts w:hint="eastAsia"/>
        </w:rPr>
        <w:t>BSA</w:t>
      </w:r>
      <w:r>
        <w:rPr>
          <w:rFonts w:hint="eastAsia"/>
        </w:rPr>
        <w:t>数据进行核查。核查方式参加“</w:t>
      </w:r>
      <w:r>
        <w:rPr>
          <w:rFonts w:hint="eastAsia"/>
        </w:rPr>
        <w:t>BSA</w:t>
      </w:r>
      <w:r>
        <w:rPr>
          <w:rFonts w:hint="eastAsia"/>
        </w:rPr>
        <w:t>工参数据合法性检查”的描述。</w:t>
      </w:r>
    </w:p>
    <w:p w:rsidR="001324EB" w:rsidRDefault="001324EB" w:rsidP="000F51FC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点击“核查”按钮后，在核查完成之前，“取消”按钮有效。可点击“取消”按钮取消核查。其余时间“取消”按钮无效。</w:t>
      </w:r>
    </w:p>
    <w:p w:rsidR="00712D38" w:rsidRDefault="00712D38" w:rsidP="000F51FC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核查出来有问题的</w:t>
      </w:r>
      <w:r>
        <w:rPr>
          <w:rFonts w:hint="eastAsia"/>
        </w:rPr>
        <w:t>BSA</w:t>
      </w:r>
      <w:r>
        <w:rPr>
          <w:rFonts w:hint="eastAsia"/>
        </w:rPr>
        <w:t>数据以表格形式呈现，对应有问题的字段表格标红；如是核查出</w:t>
      </w:r>
      <w:r>
        <w:rPr>
          <w:rFonts w:hint="eastAsia"/>
        </w:rPr>
        <w:t>DO</w:t>
      </w:r>
      <w:r>
        <w:rPr>
          <w:rFonts w:hint="eastAsia"/>
        </w:rPr>
        <w:t>载扇，则对应数据整行表红。</w:t>
      </w:r>
    </w:p>
    <w:p w:rsidR="00B67A5B" w:rsidRDefault="00B67A5B" w:rsidP="000F51FC">
      <w:pPr>
        <w:pStyle w:val="4"/>
        <w:numPr>
          <w:ilvl w:val="3"/>
          <w:numId w:val="36"/>
        </w:numPr>
      </w:pPr>
      <w:r>
        <w:rPr>
          <w:rFonts w:hint="eastAsia"/>
        </w:rPr>
        <w:t>查询从</w:t>
      </w:r>
      <w:r>
        <w:rPr>
          <w:rFonts w:hint="eastAsia"/>
        </w:rPr>
        <w:t>PDE</w:t>
      </w:r>
      <w:r>
        <w:rPr>
          <w:rFonts w:hint="eastAsia"/>
        </w:rPr>
        <w:t>服务器上导出的数据</w:t>
      </w:r>
    </w:p>
    <w:p w:rsidR="00B67A5B" w:rsidRDefault="00B67A5B" w:rsidP="00B67A5B">
      <w:r>
        <w:rPr>
          <w:rFonts w:hint="eastAsia"/>
        </w:rPr>
        <w:t>本功能提供查询</w:t>
      </w:r>
      <w:r>
        <w:rPr>
          <w:rFonts w:hint="eastAsia"/>
        </w:rPr>
        <w:t>PDE</w:t>
      </w:r>
      <w:r>
        <w:rPr>
          <w:rFonts w:hint="eastAsia"/>
        </w:rPr>
        <w:t>服务器上的本省和</w:t>
      </w:r>
      <w:proofErr w:type="gramStart"/>
      <w:r>
        <w:rPr>
          <w:rFonts w:hint="eastAsia"/>
        </w:rPr>
        <w:t>相邻省</w:t>
      </w:r>
      <w:proofErr w:type="gramEnd"/>
      <w:r>
        <w:rPr>
          <w:rFonts w:hint="eastAsia"/>
        </w:rPr>
        <w:t>的</w:t>
      </w:r>
      <w:r>
        <w:rPr>
          <w:rFonts w:hint="eastAsia"/>
        </w:rPr>
        <w:t>BSA</w:t>
      </w:r>
      <w:r>
        <w:rPr>
          <w:rFonts w:hint="eastAsia"/>
        </w:rPr>
        <w:t>数据功能。</w:t>
      </w:r>
      <w:r w:rsidR="007C34A2">
        <w:rPr>
          <w:rFonts w:hint="eastAsia"/>
        </w:rPr>
        <w:t>点击“从</w:t>
      </w:r>
      <w:r w:rsidR="007C34A2">
        <w:rPr>
          <w:rFonts w:hint="eastAsia"/>
        </w:rPr>
        <w:t>PDE</w:t>
      </w:r>
      <w:r w:rsidR="007C34A2">
        <w:rPr>
          <w:rFonts w:hint="eastAsia"/>
        </w:rPr>
        <w:t>服务器上导出的</w:t>
      </w:r>
      <w:r w:rsidR="007C34A2">
        <w:rPr>
          <w:rFonts w:hint="eastAsia"/>
        </w:rPr>
        <w:t>BSA</w:t>
      </w:r>
      <w:r w:rsidR="007C34A2">
        <w:rPr>
          <w:rFonts w:hint="eastAsia"/>
        </w:rPr>
        <w:t>数据”进入本项功能。</w:t>
      </w:r>
    </w:p>
    <w:p w:rsidR="007C34A2" w:rsidRDefault="007C34A2" w:rsidP="00B67A5B">
      <w:r>
        <w:rPr>
          <w:rFonts w:hint="eastAsia"/>
          <w:noProof/>
        </w:rPr>
        <w:lastRenderedPageBreak/>
        <w:drawing>
          <wp:inline distT="0" distB="0" distL="0" distR="0" wp14:anchorId="248365C1" wp14:editId="5FE36BC9">
            <wp:extent cx="5270500" cy="3062605"/>
            <wp:effectExtent l="0" t="0" r="635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4A2" w:rsidRDefault="007C34A2" w:rsidP="00B67A5B">
      <w:r>
        <w:rPr>
          <w:rFonts w:hint="eastAsia"/>
        </w:rPr>
        <w:t>功能点：</w:t>
      </w:r>
    </w:p>
    <w:p w:rsidR="007C34A2" w:rsidRDefault="007C34A2" w:rsidP="000F51FC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可选的省为</w:t>
      </w:r>
      <w:del w:id="2712" w:author="zhaofei" w:date="2012-09-12T14:56:00Z">
        <w:r w:rsidDel="00A83680">
          <w:rPr>
            <w:rFonts w:hint="eastAsia"/>
          </w:rPr>
          <w:delText>本省和</w:delText>
        </w:r>
      </w:del>
      <w:r>
        <w:rPr>
          <w:rFonts w:hint="eastAsia"/>
        </w:rPr>
        <w:t>相邻省，一次仅能选择一个省。</w:t>
      </w:r>
    </w:p>
    <w:p w:rsidR="007C34A2" w:rsidRDefault="007C34A2" w:rsidP="000F51FC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点击“从</w:t>
      </w:r>
      <w:r>
        <w:rPr>
          <w:rFonts w:hint="eastAsia"/>
        </w:rPr>
        <w:t>PDE</w:t>
      </w:r>
      <w:r>
        <w:rPr>
          <w:rFonts w:hint="eastAsia"/>
        </w:rPr>
        <w:t>服务器上导出的</w:t>
      </w:r>
      <w:r>
        <w:rPr>
          <w:rFonts w:hint="eastAsia"/>
        </w:rPr>
        <w:t>BSA</w:t>
      </w:r>
      <w:r>
        <w:rPr>
          <w:rFonts w:hint="eastAsia"/>
        </w:rPr>
        <w:t>数据”查询所选省的</w:t>
      </w:r>
      <w:r>
        <w:rPr>
          <w:rFonts w:hint="eastAsia"/>
        </w:rPr>
        <w:t>BSA</w:t>
      </w:r>
      <w:r>
        <w:rPr>
          <w:rFonts w:hint="eastAsia"/>
        </w:rPr>
        <w:t>数据。</w:t>
      </w:r>
    </w:p>
    <w:p w:rsidR="007C34A2" w:rsidRDefault="007C34A2" w:rsidP="000F51FC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结果已表格形式呈现。</w:t>
      </w:r>
    </w:p>
    <w:p w:rsidR="007C34A2" w:rsidRPr="00B67A5B" w:rsidRDefault="007C34A2" w:rsidP="000F51FC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数据来源为</w:t>
      </w:r>
      <w:r>
        <w:rPr>
          <w:rFonts w:hint="eastAsia"/>
        </w:rPr>
        <w:t>PDE</w:t>
      </w:r>
      <w:r>
        <w:rPr>
          <w:rFonts w:hint="eastAsia"/>
        </w:rPr>
        <w:t>服务上的导出文件，格式为标准的</w:t>
      </w:r>
      <w:r>
        <w:rPr>
          <w:rFonts w:hint="eastAsia"/>
        </w:rPr>
        <w:t>BSA</w:t>
      </w:r>
      <w:r>
        <w:rPr>
          <w:rFonts w:hint="eastAsia"/>
        </w:rPr>
        <w:t>数据格式。参见</w:t>
      </w:r>
      <w:r>
        <w:rPr>
          <w:rFonts w:hint="eastAsia"/>
        </w:rPr>
        <w:t>PDE</w:t>
      </w:r>
      <w:r>
        <w:rPr>
          <w:rFonts w:hint="eastAsia"/>
        </w:rPr>
        <w:t>服务器接口规范。</w:t>
      </w:r>
    </w:p>
    <w:p w:rsidR="002C242E" w:rsidRDefault="00B67A5B" w:rsidP="000F51FC">
      <w:pPr>
        <w:pStyle w:val="4"/>
        <w:numPr>
          <w:ilvl w:val="3"/>
          <w:numId w:val="36"/>
        </w:numPr>
      </w:pPr>
      <w:r>
        <w:rPr>
          <w:rFonts w:hint="eastAsia"/>
        </w:rPr>
        <w:t>BSA</w:t>
      </w:r>
      <w:r>
        <w:rPr>
          <w:rFonts w:hint="eastAsia"/>
        </w:rPr>
        <w:t>数据维护提醒设置</w:t>
      </w:r>
    </w:p>
    <w:p w:rsidR="00671A97" w:rsidRPr="00671A97" w:rsidRDefault="00671A97" w:rsidP="00671A97">
      <w:r>
        <w:rPr>
          <w:rFonts w:hint="eastAsia"/>
        </w:rPr>
        <w:tab/>
      </w:r>
      <w:r>
        <w:rPr>
          <w:rFonts w:hint="eastAsia"/>
        </w:rPr>
        <w:t>本功能提供无法从台</w:t>
      </w:r>
      <w:proofErr w:type="gramStart"/>
      <w:r>
        <w:rPr>
          <w:rFonts w:hint="eastAsia"/>
        </w:rPr>
        <w:t>账或者</w:t>
      </w:r>
      <w:proofErr w:type="gramEnd"/>
      <w:r>
        <w:rPr>
          <w:rFonts w:hint="eastAsia"/>
        </w:rPr>
        <w:t>参数配置更新，字段有为空的</w:t>
      </w:r>
      <w:r>
        <w:rPr>
          <w:rFonts w:hint="eastAsia"/>
        </w:rPr>
        <w:t>BSA</w:t>
      </w:r>
      <w:r>
        <w:rPr>
          <w:rFonts w:hint="eastAsia"/>
        </w:rPr>
        <w:t>数据的维护通知方式。点击“</w:t>
      </w:r>
      <w:r>
        <w:rPr>
          <w:rFonts w:hint="eastAsia"/>
        </w:rPr>
        <w:t>BSA</w:t>
      </w:r>
      <w:r>
        <w:rPr>
          <w:rFonts w:hint="eastAsia"/>
        </w:rPr>
        <w:t>数据维护提醒设置”功能进入。</w:t>
      </w:r>
    </w:p>
    <w:p w:rsidR="00C74C62" w:rsidRDefault="00671A97" w:rsidP="00C74C62">
      <w:r>
        <w:rPr>
          <w:rFonts w:hint="eastAsia"/>
          <w:noProof/>
        </w:rPr>
        <w:drawing>
          <wp:inline distT="0" distB="0" distL="0" distR="0" wp14:anchorId="32AAF395" wp14:editId="634F74BE">
            <wp:extent cx="5270500" cy="3062605"/>
            <wp:effectExtent l="0" t="0" r="635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A97" w:rsidRDefault="00671A97" w:rsidP="00C74C62">
      <w:r>
        <w:rPr>
          <w:rFonts w:hint="eastAsia"/>
        </w:rPr>
        <w:t>功能点：</w:t>
      </w:r>
    </w:p>
    <w:p w:rsidR="00671A97" w:rsidRDefault="00671A97" w:rsidP="000F51FC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lastRenderedPageBreak/>
        <w:t>城市选项仅有功能权限的用户才可选，如有权限的省级用户可选择本省的</w:t>
      </w:r>
      <w:r w:rsidR="00DD2F7A">
        <w:rPr>
          <w:rFonts w:hint="eastAsia"/>
        </w:rPr>
        <w:t>任何</w:t>
      </w:r>
      <w:r>
        <w:rPr>
          <w:rFonts w:hint="eastAsia"/>
        </w:rPr>
        <w:t>城市</w:t>
      </w:r>
      <w:r w:rsidR="00DD2F7A">
        <w:rPr>
          <w:rFonts w:hint="eastAsia"/>
        </w:rPr>
        <w:t>，仅能选择一个城市</w:t>
      </w:r>
      <w:r>
        <w:rPr>
          <w:rFonts w:hint="eastAsia"/>
        </w:rPr>
        <w:t>。</w:t>
      </w:r>
    </w:p>
    <w:p w:rsidR="00671A97" w:rsidRDefault="00671A97" w:rsidP="000F51FC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主界面关于通知的设置默认不可编辑，“修改”按钮有效，“保存修改”按钮无效“。点击“修改”后，才能编辑，“修改”按钮无效，“保存修改”按钮有效。</w:t>
      </w:r>
    </w:p>
    <w:p w:rsidR="00671A97" w:rsidRDefault="00671A97" w:rsidP="000F51FC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可</w:t>
      </w:r>
      <w:proofErr w:type="gramStart"/>
      <w:r>
        <w:rPr>
          <w:rFonts w:hint="eastAsia"/>
        </w:rPr>
        <w:t>通过勾选“设置生效”</w:t>
      </w:r>
      <w:proofErr w:type="gramEnd"/>
      <w:r>
        <w:rPr>
          <w:rFonts w:hint="eastAsia"/>
        </w:rPr>
        <w:t>方式设置该通知设置是否有效。</w:t>
      </w:r>
    </w:p>
    <w:p w:rsidR="00671A97" w:rsidRDefault="00671A97" w:rsidP="000F51FC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可选择通知方式“邮件”、还是“短信”可多选。</w:t>
      </w:r>
    </w:p>
    <w:p w:rsidR="00671A97" w:rsidRDefault="00671A97" w:rsidP="000F51FC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可选择通知的内容：定位日志中</w:t>
      </w:r>
      <w:r>
        <w:rPr>
          <w:rFonts w:hint="eastAsia"/>
        </w:rPr>
        <w:t>BS</w:t>
      </w:r>
      <w:r>
        <w:rPr>
          <w:rFonts w:hint="eastAsia"/>
        </w:rPr>
        <w:t>查找</w:t>
      </w:r>
      <w:proofErr w:type="gramStart"/>
      <w:r>
        <w:rPr>
          <w:rFonts w:hint="eastAsia"/>
        </w:rPr>
        <w:t>失败网元无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数据或者有字段为空，或者从参数配置中获取的</w:t>
      </w:r>
      <w:proofErr w:type="gramStart"/>
      <w:r>
        <w:rPr>
          <w:rFonts w:hint="eastAsia"/>
        </w:rPr>
        <w:t>载扇无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数据，可多选。</w:t>
      </w:r>
    </w:p>
    <w:p w:rsidR="00671A97" w:rsidRDefault="00671A97" w:rsidP="000F51FC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可选择通知对象。</w:t>
      </w:r>
    </w:p>
    <w:p w:rsidR="006E53E3" w:rsidRDefault="006E53E3" w:rsidP="000F51FC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设置好后，可点击“保存修改”按钮保存当前修改。</w:t>
      </w:r>
      <w:r w:rsidR="00185A47">
        <w:rPr>
          <w:rFonts w:hint="eastAsia"/>
        </w:rPr>
        <w:t>系统保存后，弹出窗口提醒用户已保存。此后，“保存修改”按钮无效；“修改”按钮有效。</w:t>
      </w:r>
    </w:p>
    <w:p w:rsidR="0011145E" w:rsidRDefault="0011145E" w:rsidP="000F51FC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根据设置，当系统从定位日志获取到</w:t>
      </w:r>
      <w:r>
        <w:rPr>
          <w:rFonts w:hint="eastAsia"/>
        </w:rPr>
        <w:t>BS</w:t>
      </w:r>
      <w:r>
        <w:rPr>
          <w:rFonts w:hint="eastAsia"/>
        </w:rPr>
        <w:t>查找失败的载扇，或者从参数配置获取的载扇，</w:t>
      </w:r>
      <w:r w:rsidR="00D864D3">
        <w:rPr>
          <w:rFonts w:hint="eastAsia"/>
        </w:rPr>
        <w:t>有</w:t>
      </w:r>
      <w:r w:rsidR="00D864D3">
        <w:rPr>
          <w:rFonts w:hint="eastAsia"/>
        </w:rPr>
        <w:t>BSA</w:t>
      </w:r>
      <w:r w:rsidR="00D864D3">
        <w:rPr>
          <w:rFonts w:hint="eastAsia"/>
        </w:rPr>
        <w:t>字段为空，则通过邮件或者短信的方式通知相关责任人。</w:t>
      </w:r>
    </w:p>
    <w:p w:rsidR="00671A97" w:rsidRPr="00671A97" w:rsidRDefault="00671A97" w:rsidP="00C74C62"/>
    <w:p w:rsidR="00267B16" w:rsidRPr="00336154" w:rsidRDefault="00267B16" w:rsidP="000F51FC">
      <w:pPr>
        <w:pStyle w:val="2"/>
        <w:numPr>
          <w:ilvl w:val="1"/>
          <w:numId w:val="36"/>
        </w:numPr>
      </w:pPr>
      <w:r>
        <w:rPr>
          <w:rFonts w:hint="eastAsia"/>
        </w:rPr>
        <w:t>辅助性功能描述</w:t>
      </w:r>
    </w:p>
    <w:p w:rsidR="00267B16" w:rsidRDefault="00267B16" w:rsidP="000F51FC">
      <w:pPr>
        <w:pStyle w:val="3"/>
        <w:numPr>
          <w:ilvl w:val="2"/>
          <w:numId w:val="36"/>
        </w:numPr>
      </w:pPr>
      <w:r>
        <w:rPr>
          <w:rFonts w:hint="eastAsia"/>
        </w:rPr>
        <w:t>BSA</w:t>
      </w:r>
      <w:r>
        <w:rPr>
          <w:rFonts w:hint="eastAsia"/>
        </w:rPr>
        <w:t>工参数据合法性检查</w:t>
      </w:r>
    </w:p>
    <w:p w:rsidR="00267B16" w:rsidRDefault="00267B16" w:rsidP="00267B16">
      <w:r>
        <w:rPr>
          <w:rFonts w:hint="eastAsia"/>
        </w:rPr>
        <w:tab/>
      </w:r>
      <w:r>
        <w:rPr>
          <w:rFonts w:hint="eastAsia"/>
        </w:rPr>
        <w:t>原始需求中</w:t>
      </w:r>
      <w:proofErr w:type="gramStart"/>
      <w:r>
        <w:rPr>
          <w:rFonts w:hint="eastAsia"/>
        </w:rPr>
        <w:t>含如下</w:t>
      </w:r>
      <w:proofErr w:type="gramEnd"/>
      <w:r>
        <w:rPr>
          <w:rFonts w:hint="eastAsia"/>
        </w:rPr>
        <w:t>12</w:t>
      </w:r>
      <w:r>
        <w:rPr>
          <w:rFonts w:hint="eastAsia"/>
        </w:rPr>
        <w:t>项核查内容。</w:t>
      </w:r>
    </w:p>
    <w:tbl>
      <w:tblPr>
        <w:tblW w:w="10860" w:type="dxa"/>
        <w:tblInd w:w="-885" w:type="dxa"/>
        <w:tblLook w:val="04A0" w:firstRow="1" w:lastRow="0" w:firstColumn="1" w:lastColumn="0" w:noHBand="0" w:noVBand="1"/>
      </w:tblPr>
      <w:tblGrid>
        <w:gridCol w:w="1860"/>
        <w:gridCol w:w="4760"/>
        <w:gridCol w:w="4240"/>
      </w:tblGrid>
      <w:tr w:rsidR="00267B16" w:rsidRPr="00294872" w:rsidTr="00A0670D">
        <w:trPr>
          <w:trHeight w:val="525"/>
        </w:trPr>
        <w:tc>
          <w:tcPr>
            <w:tcW w:w="186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检查项目类别</w:t>
            </w:r>
          </w:p>
        </w:tc>
        <w:tc>
          <w:tcPr>
            <w:tcW w:w="47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自动上</w:t>
            </w:r>
            <w:proofErr w:type="gramStart"/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传分析</w:t>
            </w:r>
            <w:proofErr w:type="gramEnd"/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检查项目</w:t>
            </w:r>
          </w:p>
        </w:tc>
        <w:tc>
          <w:tcPr>
            <w:tcW w:w="42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针对典型场景或针对gpsOne数据特殊要求</w:t>
            </w:r>
          </w:p>
        </w:tc>
      </w:tr>
      <w:tr w:rsidR="00267B16" w:rsidRPr="00294872" w:rsidTr="00A0670D">
        <w:trPr>
          <w:trHeight w:val="780"/>
        </w:trPr>
        <w:tc>
          <w:tcPr>
            <w:tcW w:w="186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上传后缺失基站自动补充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根据现有missing BS清单和BSC无线配置参数，生成相关BSA数据，自动上传补充相关基站信息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267B16" w:rsidRPr="00294872" w:rsidTr="00A0670D">
        <w:trPr>
          <w:trHeight w:val="285"/>
        </w:trPr>
        <w:tc>
          <w:tcPr>
            <w:tcW w:w="18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BSA基础资料数据自身相关性检查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只填1x载频（不应配置do载频）</w:t>
            </w:r>
          </w:p>
        </w:tc>
        <w:tc>
          <w:tcPr>
            <w:tcW w:w="42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相关性基础检查</w:t>
            </w:r>
          </w:p>
        </w:tc>
      </w:tr>
      <w:tr w:rsidR="00267B16" w:rsidRPr="00294872" w:rsidTr="00A0670D">
        <w:trPr>
          <w:trHeight w:val="285"/>
        </w:trPr>
        <w:tc>
          <w:tcPr>
            <w:tcW w:w="18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天线张角小于70度或大于360</w:t>
            </w:r>
          </w:p>
        </w:tc>
        <w:tc>
          <w:tcPr>
            <w:tcW w:w="42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</w:p>
        </w:tc>
      </w:tr>
      <w:tr w:rsidR="00267B16" w:rsidRPr="00294872" w:rsidTr="00A0670D">
        <w:trPr>
          <w:trHeight w:val="285"/>
        </w:trPr>
        <w:tc>
          <w:tcPr>
            <w:tcW w:w="18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同站3或4扇区天线张角和小于360度圆周</w:t>
            </w:r>
          </w:p>
        </w:tc>
        <w:tc>
          <w:tcPr>
            <w:tcW w:w="42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</w:p>
        </w:tc>
      </w:tr>
      <w:tr w:rsidR="00267B16" w:rsidRPr="00294872" w:rsidTr="00A0670D">
        <w:trPr>
          <w:trHeight w:val="285"/>
        </w:trPr>
        <w:tc>
          <w:tcPr>
            <w:tcW w:w="18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天线高度低于地形高度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天线高度为海拔高度问题</w:t>
            </w:r>
          </w:p>
        </w:tc>
      </w:tr>
      <w:tr w:rsidR="00267B16" w:rsidRPr="00294872" w:rsidTr="00A0670D">
        <w:trPr>
          <w:trHeight w:val="285"/>
        </w:trPr>
        <w:tc>
          <w:tcPr>
            <w:tcW w:w="18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与bsc配置经纬度偏移50m以上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267B16" w:rsidRPr="00294872" w:rsidTr="00A0670D">
        <w:trPr>
          <w:trHeight w:val="555"/>
        </w:trPr>
        <w:tc>
          <w:tcPr>
            <w:tcW w:w="18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扇区中心纬度，浮点，检查是否</w:t>
            </w:r>
            <w:r w:rsidRPr="00294872">
              <w:rPr>
                <w:rFonts w:ascii="Calibri" w:eastAsia="楷体_GB2312" w:hAnsi="Calibri" w:cs="Calibri"/>
                <w:color w:val="000000"/>
                <w:kern w:val="0"/>
                <w:szCs w:val="21"/>
              </w:rPr>
              <w:t> </w:t>
            </w: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满足按照"XXX.XXXXX"，保留五位小数。</w:t>
            </w:r>
          </w:p>
        </w:tc>
        <w:tc>
          <w:tcPr>
            <w:tcW w:w="42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相关性基础检查</w:t>
            </w:r>
          </w:p>
        </w:tc>
      </w:tr>
      <w:tr w:rsidR="00267B16" w:rsidRPr="00294872" w:rsidTr="00A0670D">
        <w:trPr>
          <w:trHeight w:val="525"/>
        </w:trPr>
        <w:tc>
          <w:tcPr>
            <w:tcW w:w="18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扇区中心经度，浮点，检查是否满足按照"XXX.XXXXX"，保留五位小数。</w:t>
            </w:r>
          </w:p>
        </w:tc>
        <w:tc>
          <w:tcPr>
            <w:tcW w:w="42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</w:p>
        </w:tc>
      </w:tr>
      <w:tr w:rsidR="00267B16" w:rsidRPr="00294872" w:rsidTr="00A0670D">
        <w:trPr>
          <w:trHeight w:val="285"/>
        </w:trPr>
        <w:tc>
          <w:tcPr>
            <w:tcW w:w="18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扇区中心高度（米），高度大于0</w:t>
            </w:r>
          </w:p>
        </w:tc>
        <w:tc>
          <w:tcPr>
            <w:tcW w:w="42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</w:p>
        </w:tc>
      </w:tr>
      <w:tr w:rsidR="00267B16" w:rsidRPr="00294872" w:rsidTr="00A0670D">
        <w:trPr>
          <w:trHeight w:val="285"/>
        </w:trPr>
        <w:tc>
          <w:tcPr>
            <w:tcW w:w="18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地表高度取整数，出现小数时取整。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267B16" w:rsidRPr="00294872" w:rsidTr="00A0670D">
        <w:trPr>
          <w:trHeight w:val="600"/>
        </w:trPr>
        <w:tc>
          <w:tcPr>
            <w:tcW w:w="186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BSA基础资料数据与BSC</w:t>
            </w:r>
            <w:proofErr w:type="gramStart"/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现网配置</w:t>
            </w:r>
            <w:proofErr w:type="gramEnd"/>
            <w:r w:rsidRPr="00294872">
              <w:rPr>
                <w:rFonts w:ascii="楷体_GB2312" w:eastAsia="楷体_GB2312" w:hAnsi="宋体" w:cs="宋体" w:hint="eastAsia"/>
                <w:b/>
                <w:bCs/>
                <w:color w:val="000000"/>
                <w:kern w:val="0"/>
                <w:szCs w:val="21"/>
              </w:rPr>
              <w:t>数据相关性检查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zte区配置同PN载频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zte区同PN</w:t>
            </w:r>
            <w:proofErr w:type="gramStart"/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废数据</w:t>
            </w:r>
            <w:proofErr w:type="gramEnd"/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问题</w:t>
            </w:r>
          </w:p>
        </w:tc>
      </w:tr>
      <w:tr w:rsidR="00267B16" w:rsidRPr="00294872" w:rsidTr="00A0670D">
        <w:trPr>
          <w:trHeight w:val="795"/>
        </w:trPr>
        <w:tc>
          <w:tcPr>
            <w:tcW w:w="186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267B16" w:rsidRPr="00294872" w:rsidRDefault="00267B16" w:rsidP="00A0670D">
            <w:pPr>
              <w:widowControl/>
              <w:jc w:val="left"/>
              <w:rPr>
                <w:rFonts w:ascii="楷体_GB2312" w:eastAsia="楷体_GB2312" w:hAnsi="宋体" w:cs="宋体"/>
                <w:b/>
                <w:bCs/>
                <w:color w:val="000000"/>
                <w:kern w:val="0"/>
                <w:szCs w:val="21"/>
              </w:rPr>
            </w:pP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有非本PNinc整数</w:t>
            </w:r>
            <w:proofErr w:type="gramStart"/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倍</w:t>
            </w:r>
            <w:proofErr w:type="gramEnd"/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的载频邻区</w:t>
            </w:r>
          </w:p>
        </w:tc>
        <w:tc>
          <w:tcPr>
            <w:tcW w:w="42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267B16" w:rsidRPr="00294872" w:rsidRDefault="00267B16" w:rsidP="00A0670D">
            <w:pPr>
              <w:widowControl/>
              <w:jc w:val="center"/>
              <w:rPr>
                <w:rFonts w:ascii="楷体_GB2312" w:eastAsia="楷体_GB2312" w:hAnsi="宋体" w:cs="宋体"/>
                <w:color w:val="000000"/>
                <w:kern w:val="0"/>
                <w:szCs w:val="21"/>
              </w:rPr>
            </w:pPr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PNinc的混用</w:t>
            </w:r>
            <w:proofErr w:type="gramStart"/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导致高通定位</w:t>
            </w:r>
            <w:proofErr w:type="gramEnd"/>
            <w:r w:rsidRPr="00294872">
              <w:rPr>
                <w:rFonts w:ascii="楷体_GB2312" w:eastAsia="楷体_GB2312" w:hAnsi="宋体" w:cs="宋体" w:hint="eastAsia"/>
                <w:color w:val="000000"/>
                <w:kern w:val="0"/>
                <w:szCs w:val="21"/>
              </w:rPr>
              <w:t>算法PN混淆问题</w:t>
            </w:r>
          </w:p>
        </w:tc>
      </w:tr>
    </w:tbl>
    <w:p w:rsidR="00267B16" w:rsidRPr="00294872" w:rsidRDefault="00267B16" w:rsidP="00267B16">
      <w:pPr>
        <w:pStyle w:val="a3"/>
        <w:ind w:left="562" w:firstLineChars="0" w:firstLine="0"/>
      </w:pP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 w:rsidRPr="00183E04">
        <w:rPr>
          <w:rFonts w:hint="eastAsia"/>
        </w:rPr>
        <w:t>根据现有</w:t>
      </w:r>
      <w:r w:rsidRPr="00183E04">
        <w:rPr>
          <w:rFonts w:hint="eastAsia"/>
        </w:rPr>
        <w:t>missing BS</w:t>
      </w:r>
      <w:r w:rsidRPr="00183E04">
        <w:rPr>
          <w:rFonts w:hint="eastAsia"/>
        </w:rPr>
        <w:t>清单和</w:t>
      </w:r>
      <w:r w:rsidRPr="00183E04">
        <w:rPr>
          <w:rFonts w:hint="eastAsia"/>
        </w:rPr>
        <w:t>BSC</w:t>
      </w:r>
      <w:r w:rsidRPr="00183E04">
        <w:rPr>
          <w:rFonts w:hint="eastAsia"/>
        </w:rPr>
        <w:t>无线配置参数，生成相关</w:t>
      </w:r>
      <w:r w:rsidRPr="00183E04">
        <w:rPr>
          <w:rFonts w:hint="eastAsia"/>
        </w:rPr>
        <w:t>BSA</w:t>
      </w:r>
      <w:r w:rsidRPr="00183E04">
        <w:rPr>
          <w:rFonts w:hint="eastAsia"/>
        </w:rPr>
        <w:t>数据，自动上传补充相关基站信息</w:t>
      </w:r>
      <w:r>
        <w:rPr>
          <w:rFonts w:hint="eastAsia"/>
        </w:rPr>
        <w:t>：平台自动分析实现。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 w:rsidRPr="00294872">
        <w:rPr>
          <w:rFonts w:hint="eastAsia"/>
        </w:rPr>
        <w:lastRenderedPageBreak/>
        <w:t>只填</w:t>
      </w:r>
      <w:r w:rsidRPr="00294872">
        <w:rPr>
          <w:rFonts w:hint="eastAsia"/>
        </w:rPr>
        <w:t>1x</w:t>
      </w:r>
      <w:r w:rsidRPr="00294872">
        <w:rPr>
          <w:rFonts w:hint="eastAsia"/>
        </w:rPr>
        <w:t>载频（不应配置</w:t>
      </w:r>
      <w:r w:rsidRPr="00294872">
        <w:rPr>
          <w:rFonts w:hint="eastAsia"/>
        </w:rPr>
        <w:t>do</w:t>
      </w:r>
      <w:r w:rsidRPr="00294872">
        <w:rPr>
          <w:rFonts w:hint="eastAsia"/>
        </w:rPr>
        <w:t>载频）</w:t>
      </w:r>
      <w:r>
        <w:rPr>
          <w:rFonts w:hint="eastAsia"/>
        </w:rPr>
        <w:t>：当用户导入</w:t>
      </w:r>
      <w:r>
        <w:rPr>
          <w:rFonts w:hint="eastAsia"/>
        </w:rPr>
        <w:t>BSA</w:t>
      </w:r>
      <w:r>
        <w:rPr>
          <w:rFonts w:hint="eastAsia"/>
        </w:rPr>
        <w:t>数据进行检验，通过关联基础数据表获取</w:t>
      </w:r>
      <w:proofErr w:type="gramStart"/>
      <w:r>
        <w:rPr>
          <w:rFonts w:hint="eastAsia"/>
        </w:rPr>
        <w:t>该载扇的</w:t>
      </w:r>
      <w:proofErr w:type="gramEnd"/>
      <w:r>
        <w:rPr>
          <w:rFonts w:hint="eastAsia"/>
        </w:rPr>
        <w:t>业务类型进行判断，如果是</w:t>
      </w:r>
      <w:r>
        <w:rPr>
          <w:rFonts w:hint="eastAsia"/>
        </w:rPr>
        <w:t>DO</w:t>
      </w:r>
      <w:proofErr w:type="gramStart"/>
      <w:r>
        <w:rPr>
          <w:rFonts w:hint="eastAsia"/>
        </w:rPr>
        <w:t>载扇则</w:t>
      </w:r>
      <w:proofErr w:type="gramEnd"/>
      <w:r>
        <w:rPr>
          <w:rFonts w:hint="eastAsia"/>
        </w:rPr>
        <w:t>不添加。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 w:rsidRPr="00DF6A91">
        <w:rPr>
          <w:rFonts w:hint="eastAsia"/>
        </w:rPr>
        <w:t>天线张角</w:t>
      </w:r>
      <w:r>
        <w:rPr>
          <w:rFonts w:hint="eastAsia"/>
        </w:rPr>
        <w:t>小于</w:t>
      </w:r>
      <w:r>
        <w:rPr>
          <w:rFonts w:hint="eastAsia"/>
        </w:rPr>
        <w:t>7</w:t>
      </w:r>
      <w:r w:rsidRPr="00DF6A91">
        <w:rPr>
          <w:rFonts w:hint="eastAsia"/>
        </w:rPr>
        <w:t>0</w:t>
      </w:r>
      <w:r w:rsidRPr="00DF6A91">
        <w:rPr>
          <w:rFonts w:hint="eastAsia"/>
        </w:rPr>
        <w:t>度</w:t>
      </w:r>
      <w:r>
        <w:rPr>
          <w:rFonts w:hint="eastAsia"/>
        </w:rPr>
        <w:t>或者大于</w:t>
      </w:r>
      <w:r>
        <w:rPr>
          <w:rFonts w:hint="eastAsia"/>
        </w:rPr>
        <w:t>360</w:t>
      </w:r>
      <w:r>
        <w:rPr>
          <w:rFonts w:hint="eastAsia"/>
        </w:rPr>
        <w:t>度：</w:t>
      </w:r>
      <w:r w:rsidRPr="00AA6BE2">
        <w:t>Antenna Opening</w:t>
      </w:r>
      <w:r>
        <w:rPr>
          <w:rFonts w:hint="eastAsia"/>
        </w:rPr>
        <w:t>&lt;70</w:t>
      </w:r>
      <w:r>
        <w:rPr>
          <w:rFonts w:hint="eastAsia"/>
        </w:rPr>
        <w:t>或者</w:t>
      </w:r>
      <w:r w:rsidRPr="00AA6BE2">
        <w:t>Antenna Opening</w:t>
      </w:r>
      <w:r>
        <w:rPr>
          <w:rFonts w:hint="eastAsia"/>
        </w:rPr>
        <w:t>&gt;360</w:t>
      </w:r>
      <w:r>
        <w:rPr>
          <w:rFonts w:hint="eastAsia"/>
        </w:rPr>
        <w:t>的</w:t>
      </w:r>
      <w:r>
        <w:rPr>
          <w:rFonts w:hint="eastAsia"/>
        </w:rPr>
        <w:t>BSA</w:t>
      </w:r>
      <w:r>
        <w:rPr>
          <w:rFonts w:hint="eastAsia"/>
        </w:rPr>
        <w:t>记录（包括外省边界伪</w:t>
      </w:r>
      <w:proofErr w:type="gramStart"/>
      <w:r>
        <w:rPr>
          <w:rFonts w:hint="eastAsia"/>
        </w:rPr>
        <w:t>基站载扇</w:t>
      </w:r>
      <w:proofErr w:type="gramEnd"/>
      <w:r>
        <w:rPr>
          <w:rFonts w:hint="eastAsia"/>
        </w:rPr>
        <w:t>BSA</w:t>
      </w:r>
      <w:r>
        <w:rPr>
          <w:rFonts w:hint="eastAsia"/>
        </w:rPr>
        <w:t>数据）、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账和</w:t>
      </w:r>
      <w:r w:rsidR="00D72A24">
        <w:rPr>
          <w:rFonts w:hint="eastAsia"/>
        </w:rPr>
        <w:t>特殊覆盖小区</w:t>
      </w:r>
      <w:r>
        <w:rPr>
          <w:rFonts w:hint="eastAsia"/>
        </w:rPr>
        <w:t>BSA</w:t>
      </w:r>
      <w:r>
        <w:rPr>
          <w:rFonts w:hint="eastAsia"/>
        </w:rPr>
        <w:t>工参数据。提示对应的网元记录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同站</w:t>
      </w:r>
      <w:r>
        <w:rPr>
          <w:rFonts w:hint="eastAsia"/>
        </w:rPr>
        <w:t>3</w:t>
      </w:r>
      <w:r>
        <w:rPr>
          <w:rFonts w:hint="eastAsia"/>
        </w:rPr>
        <w:t>或者</w:t>
      </w:r>
      <w:r>
        <w:rPr>
          <w:rFonts w:hint="eastAsia"/>
        </w:rPr>
        <w:t>4</w:t>
      </w:r>
      <w:r>
        <w:rPr>
          <w:rFonts w:hint="eastAsia"/>
        </w:rPr>
        <w:t>扇区天线张角小于</w:t>
      </w:r>
      <w:r>
        <w:rPr>
          <w:rFonts w:hint="eastAsia"/>
        </w:rPr>
        <w:t>360</w:t>
      </w:r>
      <w:r>
        <w:rPr>
          <w:rFonts w:hint="eastAsia"/>
        </w:rPr>
        <w:t>度：核查有</w:t>
      </w:r>
      <w:r>
        <w:rPr>
          <w:rFonts w:hint="eastAsia"/>
        </w:rPr>
        <w:t>3</w:t>
      </w:r>
      <w:r>
        <w:rPr>
          <w:rFonts w:hint="eastAsia"/>
        </w:rPr>
        <w:t>个及以上扇区的基站，各扇区的</w:t>
      </w:r>
      <w:r w:rsidRPr="00AA6BE2">
        <w:t>Antenna Opening</w:t>
      </w:r>
      <w:r>
        <w:rPr>
          <w:rFonts w:hint="eastAsia"/>
        </w:rPr>
        <w:t>之和小于</w:t>
      </w:r>
      <w:r>
        <w:rPr>
          <w:rFonts w:hint="eastAsia"/>
        </w:rPr>
        <w:t xml:space="preserve">360 </w:t>
      </w:r>
      <w:r>
        <w:rPr>
          <w:rFonts w:hint="eastAsia"/>
        </w:rPr>
        <w:t>（</w:t>
      </w:r>
      <w:r>
        <w:rPr>
          <w:rFonts w:hint="eastAsia"/>
        </w:rPr>
        <w:t>SUM(</w:t>
      </w:r>
      <w:r w:rsidRPr="00AA6BE2">
        <w:t>Antenna Opening</w:t>
      </w:r>
      <w:r>
        <w:rPr>
          <w:rFonts w:hint="eastAsia"/>
        </w:rPr>
        <w:t>)&lt;360</w:t>
      </w:r>
      <w:r>
        <w:rPr>
          <w:rFonts w:hint="eastAsia"/>
        </w:rPr>
        <w:t>），显示符合条件的该基站下的所有</w:t>
      </w:r>
      <w:r>
        <w:rPr>
          <w:rFonts w:hint="eastAsia"/>
        </w:rPr>
        <w:t>BSA</w:t>
      </w:r>
      <w:r>
        <w:rPr>
          <w:rFonts w:hint="eastAsia"/>
        </w:rPr>
        <w:t>工参数</w:t>
      </w:r>
      <w:proofErr w:type="gramStart"/>
      <w:r>
        <w:rPr>
          <w:rFonts w:hint="eastAsia"/>
        </w:rPr>
        <w:t>据或者台</w:t>
      </w:r>
      <w:proofErr w:type="gramEnd"/>
      <w:r>
        <w:rPr>
          <w:rFonts w:hint="eastAsia"/>
        </w:rPr>
        <w:t>账记录。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 w:rsidRPr="00B900A8">
        <w:rPr>
          <w:rFonts w:hint="eastAsia"/>
        </w:rPr>
        <w:t>天线高度低于地形高度</w:t>
      </w:r>
      <w:r>
        <w:rPr>
          <w:rFonts w:hint="eastAsia"/>
        </w:rPr>
        <w:t>：核查</w:t>
      </w:r>
      <w:r w:rsidRPr="00B900A8">
        <w:t>Antenna Alti</w:t>
      </w:r>
      <w:r>
        <w:rPr>
          <w:rFonts w:hint="eastAsia"/>
        </w:rPr>
        <w:t>&lt;</w:t>
      </w:r>
      <w:r w:rsidRPr="00B900A8">
        <w:t xml:space="preserve"> Terrain Average Height</w:t>
      </w:r>
      <w:r>
        <w:rPr>
          <w:rFonts w:hint="eastAsia"/>
        </w:rPr>
        <w:t>的</w:t>
      </w:r>
      <w:r>
        <w:rPr>
          <w:rFonts w:hint="eastAsia"/>
        </w:rPr>
        <w:t>BSA</w:t>
      </w:r>
      <w:r>
        <w:rPr>
          <w:rFonts w:hint="eastAsia"/>
        </w:rPr>
        <w:t>或者台账记录。显示符合条件的</w:t>
      </w:r>
      <w:r>
        <w:rPr>
          <w:rFonts w:hint="eastAsia"/>
        </w:rPr>
        <w:t>BSA</w:t>
      </w:r>
      <w:r>
        <w:rPr>
          <w:rFonts w:hint="eastAsia"/>
        </w:rPr>
        <w:t>数据或者台账数据。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 w:rsidRPr="00F66C87">
        <w:rPr>
          <w:rFonts w:hint="eastAsia"/>
        </w:rPr>
        <w:t>与</w:t>
      </w:r>
      <w:r w:rsidRPr="00F66C87">
        <w:rPr>
          <w:rFonts w:hint="eastAsia"/>
        </w:rPr>
        <w:t>bsc</w:t>
      </w:r>
      <w:r w:rsidRPr="00F66C87">
        <w:rPr>
          <w:rFonts w:hint="eastAsia"/>
        </w:rPr>
        <w:t>配置经纬度偏移</w:t>
      </w:r>
      <w:r w:rsidRPr="00F66C87">
        <w:rPr>
          <w:rFonts w:hint="eastAsia"/>
        </w:rPr>
        <w:t>50m</w:t>
      </w:r>
      <w:r w:rsidRPr="00F66C87">
        <w:rPr>
          <w:rFonts w:hint="eastAsia"/>
        </w:rPr>
        <w:t>以上</w:t>
      </w:r>
      <w:r>
        <w:rPr>
          <w:rFonts w:hint="eastAsia"/>
        </w:rPr>
        <w:t>：核查</w:t>
      </w:r>
      <w:r>
        <w:rPr>
          <w:rFonts w:hint="eastAsia"/>
        </w:rPr>
        <w:t>BSA</w:t>
      </w:r>
      <w:proofErr w:type="gramStart"/>
      <w:r>
        <w:rPr>
          <w:rFonts w:hint="eastAsia"/>
        </w:rPr>
        <w:t>工参表</w:t>
      </w:r>
      <w:proofErr w:type="gramEnd"/>
      <w:r>
        <w:rPr>
          <w:rFonts w:hint="eastAsia"/>
        </w:rPr>
        <w:t>或者</w:t>
      </w:r>
      <w:r w:rsidR="00D72A24">
        <w:rPr>
          <w:rFonts w:hint="eastAsia"/>
        </w:rPr>
        <w:t>特殊覆盖小区</w:t>
      </w:r>
      <w:r>
        <w:rPr>
          <w:rFonts w:hint="eastAsia"/>
        </w:rPr>
        <w:t>BSA</w:t>
      </w:r>
      <w:proofErr w:type="gramStart"/>
      <w:r>
        <w:rPr>
          <w:rFonts w:hint="eastAsia"/>
        </w:rPr>
        <w:t>工参台</w:t>
      </w:r>
      <w:proofErr w:type="gramEnd"/>
      <w:r>
        <w:rPr>
          <w:rFonts w:hint="eastAsia"/>
        </w:rPr>
        <w:t>账中天线经纬度、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账中的经纬度与小区参数表中的同一小区经纬度相差</w:t>
      </w:r>
      <w:r>
        <w:rPr>
          <w:rFonts w:hint="eastAsia"/>
        </w:rPr>
        <w:t>50m</w:t>
      </w:r>
      <w:r>
        <w:rPr>
          <w:rFonts w:hint="eastAsia"/>
        </w:rPr>
        <w:t>以上的数据。显示</w:t>
      </w:r>
      <w:r>
        <w:rPr>
          <w:rFonts w:hint="eastAsia"/>
        </w:rPr>
        <w:t>BSA</w:t>
      </w:r>
      <w:proofErr w:type="gramStart"/>
      <w:r>
        <w:rPr>
          <w:rFonts w:hint="eastAsia"/>
        </w:rPr>
        <w:t>工参表</w:t>
      </w:r>
      <w:proofErr w:type="gramEnd"/>
      <w:r>
        <w:rPr>
          <w:rFonts w:hint="eastAsia"/>
        </w:rPr>
        <w:t>或者</w:t>
      </w:r>
      <w:r w:rsidR="00D72A24">
        <w:rPr>
          <w:rFonts w:hint="eastAsia"/>
        </w:rPr>
        <w:t>特殊覆盖小区</w:t>
      </w:r>
      <w:r>
        <w:rPr>
          <w:rFonts w:hint="eastAsia"/>
        </w:rPr>
        <w:t>BSA</w:t>
      </w:r>
      <w:proofErr w:type="gramStart"/>
      <w:r>
        <w:rPr>
          <w:rFonts w:hint="eastAsia"/>
        </w:rPr>
        <w:t>工参台</w:t>
      </w:r>
      <w:proofErr w:type="gramEnd"/>
      <w:r>
        <w:rPr>
          <w:rFonts w:hint="eastAsia"/>
        </w:rPr>
        <w:t>账、</w:t>
      </w:r>
      <w:proofErr w:type="gramStart"/>
      <w:r>
        <w:rPr>
          <w:rFonts w:hint="eastAsia"/>
        </w:rPr>
        <w:t>小区台</w:t>
      </w:r>
      <w:proofErr w:type="gramEnd"/>
      <w:r>
        <w:rPr>
          <w:rFonts w:hint="eastAsia"/>
        </w:rPr>
        <w:t>账中的记录。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 w:rsidRPr="00B905D9">
        <w:rPr>
          <w:rFonts w:hint="eastAsia"/>
        </w:rPr>
        <w:t>扇区中心纬度</w:t>
      </w:r>
      <w:r>
        <w:rPr>
          <w:rFonts w:hint="eastAsia"/>
        </w:rPr>
        <w:t>核查：</w:t>
      </w:r>
      <w:r w:rsidRPr="00B905D9">
        <w:t>Sector Center Lati</w:t>
      </w:r>
      <w:r>
        <w:rPr>
          <w:rFonts w:hint="eastAsia"/>
        </w:rPr>
        <w:t>需保留到小数点后</w:t>
      </w:r>
      <w:r>
        <w:rPr>
          <w:rFonts w:hint="eastAsia"/>
        </w:rPr>
        <w:t>5</w:t>
      </w:r>
      <w:r>
        <w:rPr>
          <w:rFonts w:hint="eastAsia"/>
        </w:rPr>
        <w:t>位。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 w:rsidRPr="00B905D9">
        <w:rPr>
          <w:rFonts w:hint="eastAsia"/>
        </w:rPr>
        <w:t>扇区中心</w:t>
      </w:r>
      <w:r>
        <w:rPr>
          <w:rFonts w:hint="eastAsia"/>
        </w:rPr>
        <w:t>精度核查：</w:t>
      </w:r>
      <w:r w:rsidRPr="00B905D9">
        <w:t>Sector Center Longi</w:t>
      </w:r>
      <w:r>
        <w:rPr>
          <w:rFonts w:hint="eastAsia"/>
        </w:rPr>
        <w:t>需保留到小数点后</w:t>
      </w:r>
      <w:r>
        <w:rPr>
          <w:rFonts w:hint="eastAsia"/>
        </w:rPr>
        <w:t>5</w:t>
      </w:r>
      <w:r>
        <w:rPr>
          <w:rFonts w:hint="eastAsia"/>
        </w:rPr>
        <w:t>位。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 w:rsidRPr="00C40D14">
        <w:rPr>
          <w:rFonts w:hint="eastAsia"/>
        </w:rPr>
        <w:t>扇区中心高度（米），高度大于</w:t>
      </w:r>
      <w:r w:rsidRPr="00C40D14">
        <w:rPr>
          <w:rFonts w:hint="eastAsia"/>
        </w:rPr>
        <w:t>0</w:t>
      </w:r>
      <w:r>
        <w:rPr>
          <w:rFonts w:hint="eastAsia"/>
        </w:rPr>
        <w:t>：</w:t>
      </w:r>
      <w:r w:rsidRPr="00C40D14">
        <w:t>Sector Center Alti</w:t>
      </w:r>
      <w:r>
        <w:rPr>
          <w:rFonts w:hint="eastAsia"/>
        </w:rPr>
        <w:t>必须大于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地表高度取整数，出现小数时取整：</w:t>
      </w:r>
      <w:r w:rsidRPr="00C40D14">
        <w:t>Terrain Average Height</w:t>
      </w:r>
      <w:r>
        <w:rPr>
          <w:rFonts w:hint="eastAsia"/>
        </w:rPr>
        <w:t>需为整数。</w:t>
      </w:r>
    </w:p>
    <w:p w:rsidR="00267B16" w:rsidRDefault="00267B16" w:rsidP="000F51FC">
      <w:pPr>
        <w:pStyle w:val="a3"/>
        <w:numPr>
          <w:ilvl w:val="0"/>
          <w:numId w:val="9"/>
        </w:numPr>
        <w:ind w:firstLineChars="0"/>
        <w:rPr>
          <w:ins w:id="2713" w:author="zhaofei" w:date="2012-09-19T16:06:00Z"/>
          <w:rFonts w:hint="eastAsia"/>
        </w:rPr>
      </w:pPr>
      <w:r w:rsidRPr="00374EDA">
        <w:rPr>
          <w:rFonts w:hint="eastAsia"/>
        </w:rPr>
        <w:t>zte</w:t>
      </w:r>
      <w:r w:rsidRPr="00374EDA">
        <w:rPr>
          <w:rFonts w:hint="eastAsia"/>
        </w:rPr>
        <w:t>区配置同</w:t>
      </w:r>
      <w:r w:rsidRPr="00374EDA">
        <w:rPr>
          <w:rFonts w:hint="eastAsia"/>
        </w:rPr>
        <w:t>PN</w:t>
      </w:r>
      <w:r w:rsidRPr="00374EDA">
        <w:rPr>
          <w:rFonts w:hint="eastAsia"/>
        </w:rPr>
        <w:t>载频</w:t>
      </w:r>
      <w:r>
        <w:rPr>
          <w:rFonts w:hint="eastAsia"/>
        </w:rPr>
        <w:t>：在新增</w:t>
      </w:r>
      <w:r>
        <w:rPr>
          <w:rFonts w:hint="eastAsia"/>
        </w:rPr>
        <w:t>BSA</w:t>
      </w:r>
      <w:r>
        <w:rPr>
          <w:rFonts w:hint="eastAsia"/>
        </w:rPr>
        <w:t>数据时进行核查。需排除中兴同</w:t>
      </w:r>
      <w:r>
        <w:rPr>
          <w:rFonts w:hint="eastAsia"/>
        </w:rPr>
        <w:t>PN</w:t>
      </w:r>
      <w:r>
        <w:rPr>
          <w:rFonts w:hint="eastAsia"/>
        </w:rPr>
        <w:t>小区的非参考小区，如果导入的</w:t>
      </w:r>
      <w:r>
        <w:rPr>
          <w:rFonts w:hint="eastAsia"/>
        </w:rPr>
        <w:t>BSA</w:t>
      </w:r>
      <w:r>
        <w:rPr>
          <w:rFonts w:hint="eastAsia"/>
        </w:rPr>
        <w:t>数据所属小区为（</w:t>
      </w:r>
      <w:r>
        <w:rPr>
          <w:rFonts w:hint="eastAsia"/>
        </w:rPr>
        <w:t>R_3G_T_CELL</w:t>
      </w:r>
      <w:r>
        <w:rPr>
          <w:rFonts w:hint="eastAsia"/>
        </w:rPr>
        <w:t>中</w:t>
      </w:r>
      <w:r w:rsidRPr="00374EDA">
        <w:t>REFCELLID&lt;&gt;CELLID</w:t>
      </w:r>
      <w:r>
        <w:rPr>
          <w:rFonts w:hint="eastAsia"/>
        </w:rPr>
        <w:t>的小区），则需排除。</w:t>
      </w:r>
    </w:p>
    <w:p w:rsidR="004B722B" w:rsidRDefault="004B722B" w:rsidP="000F51FC">
      <w:pPr>
        <w:pStyle w:val="a3"/>
        <w:numPr>
          <w:ilvl w:val="0"/>
          <w:numId w:val="9"/>
        </w:numPr>
        <w:ind w:firstLineChars="0"/>
      </w:pPr>
      <w:ins w:id="2714" w:author="zhaofei" w:date="2012-09-19T16:06:00Z">
        <w:r>
          <w:t>PN</w:t>
        </w:r>
        <w:r>
          <w:rPr>
            <w:rFonts w:hint="eastAsia"/>
          </w:rPr>
          <w:t>_INC</w:t>
        </w:r>
        <w:r>
          <w:rPr>
            <w:rFonts w:hint="eastAsia"/>
          </w:rPr>
          <w:t>必须为</w:t>
        </w:r>
        <w:r>
          <w:rPr>
            <w:rFonts w:hint="eastAsia"/>
          </w:rPr>
          <w:t>T_PN</w:t>
        </w:r>
        <w:r>
          <w:rPr>
            <w:rFonts w:hint="eastAsia"/>
          </w:rPr>
          <w:t>的公约数</w:t>
        </w:r>
      </w:ins>
    </w:p>
    <w:p w:rsidR="00267B16" w:rsidRDefault="00267B16" w:rsidP="000F51FC">
      <w:pPr>
        <w:pStyle w:val="a3"/>
        <w:numPr>
          <w:ilvl w:val="0"/>
          <w:numId w:val="9"/>
        </w:numPr>
        <w:ind w:firstLineChars="0"/>
      </w:pPr>
      <w:r w:rsidRPr="00374EDA">
        <w:rPr>
          <w:rFonts w:hint="eastAsia"/>
        </w:rPr>
        <w:t>有非本</w:t>
      </w:r>
      <w:r w:rsidRPr="00374EDA">
        <w:rPr>
          <w:rFonts w:hint="eastAsia"/>
        </w:rPr>
        <w:t>PNinc</w:t>
      </w:r>
      <w:r w:rsidRPr="00374EDA">
        <w:rPr>
          <w:rFonts w:hint="eastAsia"/>
        </w:rPr>
        <w:t>整数</w:t>
      </w:r>
      <w:proofErr w:type="gramStart"/>
      <w:r w:rsidRPr="00374EDA">
        <w:rPr>
          <w:rFonts w:hint="eastAsia"/>
        </w:rPr>
        <w:t>倍</w:t>
      </w:r>
      <w:proofErr w:type="gramEnd"/>
      <w:r w:rsidRPr="00374EDA">
        <w:rPr>
          <w:rFonts w:hint="eastAsia"/>
        </w:rPr>
        <w:t>的载频邻区</w:t>
      </w:r>
    </w:p>
    <w:p w:rsidR="00267B16" w:rsidRDefault="00267B16" w:rsidP="000F51FC">
      <w:pPr>
        <w:pStyle w:val="3"/>
        <w:numPr>
          <w:ilvl w:val="2"/>
          <w:numId w:val="36"/>
        </w:numPr>
      </w:pPr>
      <w:r>
        <w:rPr>
          <w:rFonts w:hint="eastAsia"/>
        </w:rPr>
        <w:t>SnapCell</w:t>
      </w:r>
      <w:r>
        <w:rPr>
          <w:rFonts w:hint="eastAsia"/>
        </w:rPr>
        <w:t>工具五项推导</w:t>
      </w:r>
    </w:p>
    <w:p w:rsidR="00267B16" w:rsidRDefault="00267B16" w:rsidP="00267B16">
      <w:r>
        <w:rPr>
          <w:rFonts w:hint="eastAsia"/>
        </w:rPr>
        <w:t>需要用</w:t>
      </w:r>
      <w:r>
        <w:rPr>
          <w:rFonts w:hint="eastAsia"/>
        </w:rPr>
        <w:t>SnapCell</w:t>
      </w:r>
      <w:r>
        <w:rPr>
          <w:rFonts w:hint="eastAsia"/>
        </w:rPr>
        <w:t>计算如下字段：</w:t>
      </w:r>
    </w:p>
    <w:tbl>
      <w:tblPr>
        <w:tblW w:w="6360" w:type="dxa"/>
        <w:tblInd w:w="93" w:type="dxa"/>
        <w:tblLook w:val="04A0" w:firstRow="1" w:lastRow="0" w:firstColumn="1" w:lastColumn="0" w:noHBand="0" w:noVBand="1"/>
      </w:tblPr>
      <w:tblGrid>
        <w:gridCol w:w="1420"/>
        <w:gridCol w:w="1540"/>
        <w:gridCol w:w="3400"/>
      </w:tblGrid>
      <w:tr w:rsidR="00267B16" w:rsidRPr="00415107" w:rsidTr="00A0670D">
        <w:trPr>
          <w:trHeight w:val="420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Sector Center Lati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扇区中心纬度</w:t>
            </w:r>
          </w:p>
        </w:tc>
        <w:tc>
          <w:tcPr>
            <w:tcW w:w="3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由SnapCell推导</w:t>
            </w:r>
          </w:p>
        </w:tc>
      </w:tr>
      <w:tr w:rsidR="00267B16" w:rsidRPr="00415107" w:rsidTr="00A0670D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Sector Center Longi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扇区中心经度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由SnapCell推导</w:t>
            </w:r>
          </w:p>
        </w:tc>
      </w:tr>
      <w:tr w:rsidR="00267B16" w:rsidRPr="00415107" w:rsidTr="00A0670D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Sector Center Alti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扇区中心高度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由SnapCell推导</w:t>
            </w:r>
          </w:p>
        </w:tc>
      </w:tr>
      <w:tr w:rsidR="00267B16" w:rsidRPr="00415107" w:rsidTr="00A0670D">
        <w:trPr>
          <w:trHeight w:val="42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Terrain Average Height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地形平均高度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由SnapCell推导</w:t>
            </w:r>
          </w:p>
        </w:tc>
      </w:tr>
      <w:tr w:rsidR="00267B16" w:rsidRPr="00415107" w:rsidTr="00A0670D">
        <w:trPr>
          <w:trHeight w:val="630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Terrain Height Standard Deviation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地形高度标准偏差</w:t>
            </w:r>
          </w:p>
        </w:tc>
        <w:tc>
          <w:tcPr>
            <w:tcW w:w="3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由SnapCell推导</w:t>
            </w:r>
          </w:p>
        </w:tc>
      </w:tr>
    </w:tbl>
    <w:p w:rsidR="00267B16" w:rsidRDefault="00267B16" w:rsidP="00267B16"/>
    <w:p w:rsidR="00267B16" w:rsidRDefault="006F3A2A" w:rsidP="00267B16">
      <w:r>
        <w:rPr>
          <w:rFonts w:hint="eastAsia"/>
        </w:rPr>
        <w:tab/>
      </w:r>
      <w:r w:rsidR="00267B16">
        <w:rPr>
          <w:rFonts w:hint="eastAsia"/>
        </w:rPr>
        <w:t>SnapCell</w:t>
      </w:r>
      <w:r w:rsidR="00267B16">
        <w:rPr>
          <w:rFonts w:hint="eastAsia"/>
        </w:rPr>
        <w:t>软件输入和输出均为</w:t>
      </w:r>
      <w:r w:rsidR="00267B16">
        <w:rPr>
          <w:rFonts w:hint="eastAsia"/>
        </w:rPr>
        <w:t>CSV</w:t>
      </w:r>
      <w:r w:rsidR="00267B16">
        <w:rPr>
          <w:rFonts w:hint="eastAsia"/>
        </w:rPr>
        <w:t>文件，标准的</w:t>
      </w:r>
      <w:r w:rsidR="00267B16">
        <w:rPr>
          <w:rFonts w:hint="eastAsia"/>
        </w:rPr>
        <w:t>BSA</w:t>
      </w:r>
      <w:r w:rsidR="00267B16">
        <w:rPr>
          <w:rFonts w:hint="eastAsia"/>
        </w:rPr>
        <w:t>数据文件。命令为：</w:t>
      </w:r>
    </w:p>
    <w:p w:rsidR="00267B16" w:rsidRDefault="00267B16" w:rsidP="00267B16">
      <w:r w:rsidRPr="00415107">
        <w:t>SnapCell.exe /A=</w:t>
      </w:r>
      <w:r w:rsidRPr="00415107">
        <w:rPr>
          <w:color w:val="FF0000"/>
        </w:rPr>
        <w:t>bsa_i.csv</w:t>
      </w:r>
      <w:r w:rsidRPr="00415107">
        <w:t xml:space="preserve"> /O=</w:t>
      </w:r>
      <w:r w:rsidRPr="00415107">
        <w:rPr>
          <w:color w:val="FF0000"/>
        </w:rPr>
        <w:t>bsa_o.csv</w:t>
      </w:r>
      <w:r w:rsidRPr="00415107">
        <w:t xml:space="preserve"> /B=</w:t>
      </w:r>
      <w:r w:rsidRPr="00415107">
        <w:rPr>
          <w:color w:val="FF0000"/>
        </w:rPr>
        <w:t>H</w:t>
      </w:r>
      <w:proofErr w:type="gramStart"/>
      <w:r w:rsidRPr="00415107">
        <w:rPr>
          <w:color w:val="FF0000"/>
        </w:rPr>
        <w:t>:\</w:t>
      </w:r>
      <w:proofErr w:type="gramEnd"/>
      <w:r w:rsidRPr="00415107">
        <w:t xml:space="preserve"> /CP /CH /CR=30 /TH /TR=4 /TA=30</w:t>
      </w:r>
    </w:p>
    <w:p w:rsidR="00267B16" w:rsidRDefault="006F3A2A" w:rsidP="00267B16">
      <w:r>
        <w:rPr>
          <w:rFonts w:hint="eastAsia"/>
        </w:rPr>
        <w:tab/>
      </w:r>
      <w:r w:rsidR="00267B16">
        <w:rPr>
          <w:rFonts w:hint="eastAsia"/>
        </w:rPr>
        <w:t>其中红色部分可根据实际情况变更。各参数含义：</w:t>
      </w:r>
    </w:p>
    <w:tbl>
      <w:tblPr>
        <w:tblW w:w="8420" w:type="dxa"/>
        <w:tblInd w:w="93" w:type="dxa"/>
        <w:tblLook w:val="04A0" w:firstRow="1" w:lastRow="0" w:firstColumn="1" w:lastColumn="0" w:noHBand="0" w:noVBand="1"/>
      </w:tblPr>
      <w:tblGrid>
        <w:gridCol w:w="1575"/>
        <w:gridCol w:w="3685"/>
        <w:gridCol w:w="1680"/>
        <w:gridCol w:w="1480"/>
      </w:tblGrid>
      <w:tr w:rsidR="00267B16" w:rsidRPr="00415107" w:rsidTr="00A0670D">
        <w:trPr>
          <w:trHeight w:val="270"/>
        </w:trPr>
        <w:tc>
          <w:tcPr>
            <w:tcW w:w="15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 xml:space="preserve">Switch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 xml:space="preserve">Description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 xml:space="preserve">Default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Valid range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  <w:tr w:rsidR="00267B16" w:rsidRPr="00415107" w:rsidTr="00A0670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/A=&lt;filename&gt;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Input BSA path and filename 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None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  <w:tr w:rsidR="00267B16" w:rsidRPr="00415107" w:rsidTr="00A0670D">
        <w:trPr>
          <w:trHeight w:val="11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lastRenderedPageBreak/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/O=&lt;filename&gt;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Output BSA path and filename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output.xxx, where xxx is determined by the output file format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  <w:tr w:rsidR="00267B16" w:rsidRPr="00415107" w:rsidTr="00A0670D">
        <w:trPr>
          <w:trHeight w:val="495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/B=&lt;path&gt;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Elevation databases path – required for any height settings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  <w:tr w:rsidR="00267B16" w:rsidRPr="00415107" w:rsidTr="00A0670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/CP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Set sector center position lat/lon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Off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  <w:tr w:rsidR="00267B16" w:rsidRPr="00415107" w:rsidTr="00A0670D">
        <w:trPr>
          <w:trHeight w:val="270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/CH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Set sector center height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Off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  <w:tr w:rsidR="00267B16" w:rsidRPr="00415107" w:rsidTr="00A0670D">
        <w:trPr>
          <w:trHeight w:val="495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/CR=&lt;percent&gt;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Sector center estimation ratio as percent of max antenna range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30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0 to 100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  <w:tr w:rsidR="00267B16" w:rsidRPr="00415107" w:rsidTr="00A0670D">
        <w:trPr>
          <w:trHeight w:val="495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/TH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Set terrain average height and standard deviation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Off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  <w:tr w:rsidR="00267B16" w:rsidRPr="00415107" w:rsidTr="00A0670D">
        <w:trPr>
          <w:trHeight w:val="495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/TR=&lt;samples&gt;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Range samples for terrain averaging for each azimuth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4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0 to 100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  <w:tr w:rsidR="00267B16" w:rsidRPr="00415107" w:rsidTr="00A0670D">
        <w:trPr>
          <w:trHeight w:val="495"/>
        </w:trPr>
        <w:tc>
          <w:tcPr>
            <w:tcW w:w="15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/TA=&lt;degrees&gt;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36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Azimuth degrees steps for terrain averaging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30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267B16" w:rsidRPr="00415107" w:rsidRDefault="00267B16" w:rsidP="00A0670D">
            <w:pPr>
              <w:widowControl/>
              <w:jc w:val="left"/>
              <w:rPr>
                <w:rFonts w:ascii="宋体" w:eastAsia="宋体" w:hAnsi="宋体" w:cs="宋体"/>
                <w:kern w:val="0"/>
                <w:sz w:val="22"/>
              </w:rPr>
            </w:pP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415107">
              <w:rPr>
                <w:rFonts w:ascii="宋体" w:eastAsia="宋体" w:hAnsi="宋体" w:cs="宋体" w:hint="eastAsia"/>
                <w:kern w:val="0"/>
                <w:sz w:val="22"/>
              </w:rPr>
              <w:t xml:space="preserve"> </w:t>
            </w:r>
          </w:p>
        </w:tc>
      </w:tr>
    </w:tbl>
    <w:p w:rsidR="00F54A5C" w:rsidRDefault="00356985" w:rsidP="002A46BA">
      <w:pPr>
        <w:pStyle w:val="a3"/>
        <w:ind w:left="420" w:firstLineChars="0" w:firstLine="0"/>
        <w:rPr>
          <w:b/>
        </w:rPr>
      </w:pPr>
      <w:r w:rsidRPr="00356985">
        <w:rPr>
          <w:rFonts w:hint="eastAsia"/>
          <w:b/>
        </w:rPr>
        <w:t>注意事项：</w:t>
      </w:r>
    </w:p>
    <w:p w:rsidR="00267B16" w:rsidRDefault="00356985" w:rsidP="00F54A5C">
      <w:pPr>
        <w:pStyle w:val="a3"/>
        <w:numPr>
          <w:ilvl w:val="0"/>
          <w:numId w:val="37"/>
        </w:numPr>
        <w:ind w:firstLineChars="0"/>
      </w:pPr>
      <w:r w:rsidRPr="00F54A5C">
        <w:rPr>
          <w:rFonts w:hint="eastAsia"/>
        </w:rPr>
        <w:t>如有需要，需考虑在</w:t>
      </w:r>
      <w:r w:rsidRPr="00F54A5C">
        <w:rPr>
          <w:rFonts w:hint="eastAsia"/>
        </w:rPr>
        <w:t>Linux</w:t>
      </w:r>
      <w:r w:rsidRPr="00F54A5C">
        <w:rPr>
          <w:rFonts w:hint="eastAsia"/>
        </w:rPr>
        <w:t>环境下应用</w:t>
      </w:r>
      <w:r w:rsidRPr="00F54A5C">
        <w:rPr>
          <w:rFonts w:hint="eastAsia"/>
        </w:rPr>
        <w:t>SnapCell</w:t>
      </w:r>
      <w:r w:rsidRPr="00F54A5C">
        <w:rPr>
          <w:rFonts w:hint="eastAsia"/>
        </w:rPr>
        <w:t>软件；</w:t>
      </w:r>
    </w:p>
    <w:p w:rsidR="00F54A5C" w:rsidRPr="00F54A5C" w:rsidRDefault="00F54A5C" w:rsidP="00F54A5C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另外，</w:t>
      </w:r>
      <w:r>
        <w:rPr>
          <w:rFonts w:hint="eastAsia"/>
        </w:rPr>
        <w:t>SnapCell</w:t>
      </w:r>
      <w:r>
        <w:rPr>
          <w:rFonts w:hint="eastAsia"/>
        </w:rPr>
        <w:t>需要加密狗。需要考虑添加</w:t>
      </w:r>
      <w:r>
        <w:rPr>
          <w:rFonts w:hint="eastAsia"/>
        </w:rPr>
        <w:t>2</w:t>
      </w:r>
      <w:r>
        <w:rPr>
          <w:rFonts w:hint="eastAsia"/>
        </w:rPr>
        <w:t>个加密狗，主备的方式。加密狗、使用方法需要电信提供。</w:t>
      </w:r>
    </w:p>
    <w:p w:rsidR="00410797" w:rsidRDefault="00410797" w:rsidP="000F51FC">
      <w:pPr>
        <w:pStyle w:val="3"/>
        <w:numPr>
          <w:ilvl w:val="2"/>
          <w:numId w:val="36"/>
        </w:numPr>
      </w:pPr>
      <w:r>
        <w:rPr>
          <w:rFonts w:hint="eastAsia"/>
        </w:rPr>
        <w:t>记录更新日志</w:t>
      </w:r>
    </w:p>
    <w:p w:rsidR="00410797" w:rsidRDefault="00410797" w:rsidP="00410797"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BSA</w:t>
      </w:r>
      <w:r>
        <w:rPr>
          <w:rFonts w:hint="eastAsia"/>
        </w:rPr>
        <w:t>数据被更新或者创建时，系统自动填写更新日志。更新日志包括：</w:t>
      </w:r>
    </w:p>
    <w:tbl>
      <w:tblPr>
        <w:tblW w:w="1860" w:type="dxa"/>
        <w:tblInd w:w="959" w:type="dxa"/>
        <w:tblLook w:val="04A0" w:firstRow="1" w:lastRow="0" w:firstColumn="1" w:lastColumn="0" w:noHBand="0" w:noVBand="1"/>
      </w:tblPr>
      <w:tblGrid>
        <w:gridCol w:w="1860"/>
      </w:tblGrid>
      <w:tr w:rsidR="00410797" w:rsidRPr="0045035F" w:rsidTr="006C30F6">
        <w:trPr>
          <w:trHeight w:val="270"/>
        </w:trPr>
        <w:tc>
          <w:tcPr>
            <w:tcW w:w="18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10797" w:rsidRPr="0045035F" w:rsidRDefault="0041079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5035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创建时间</w:t>
            </w:r>
          </w:p>
        </w:tc>
      </w:tr>
      <w:tr w:rsidR="00410797" w:rsidRPr="0045035F" w:rsidTr="006C30F6">
        <w:trPr>
          <w:trHeight w:val="270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10797" w:rsidRPr="0045035F" w:rsidRDefault="0041079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5035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最后一次更新时间</w:t>
            </w:r>
          </w:p>
        </w:tc>
      </w:tr>
      <w:tr w:rsidR="00410797" w:rsidRPr="0045035F" w:rsidTr="006C30F6">
        <w:trPr>
          <w:trHeight w:val="270"/>
        </w:trPr>
        <w:tc>
          <w:tcPr>
            <w:tcW w:w="18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10797" w:rsidRPr="0045035F" w:rsidRDefault="00410797" w:rsidP="006C30F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5035F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最后一次更新人</w:t>
            </w:r>
          </w:p>
        </w:tc>
      </w:tr>
    </w:tbl>
    <w:p w:rsidR="00410797" w:rsidRPr="00D97383" w:rsidRDefault="00410797" w:rsidP="00410797">
      <w:pPr>
        <w:rPr>
          <w:b/>
        </w:rPr>
      </w:pPr>
      <w:r w:rsidRPr="00D97383">
        <w:rPr>
          <w:rFonts w:hint="eastAsia"/>
          <w:b/>
        </w:rPr>
        <w:t>功能点：</w:t>
      </w:r>
    </w:p>
    <w:p w:rsidR="00410797" w:rsidRDefault="00410797" w:rsidP="000F51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当数据被创建时，根据实际时间填写“创建时间”，“最后一次更新时间”（即创建时间）。“最后一次更新人”按该数据的实际创建人填写，如果是通过前台导入，则填导入用户登录名；其他填写“</w:t>
      </w:r>
      <w:r>
        <w:rPr>
          <w:rFonts w:hint="eastAsia"/>
        </w:rPr>
        <w:t>SYSTEM</w:t>
      </w:r>
      <w:r>
        <w:rPr>
          <w:rFonts w:hint="eastAsia"/>
        </w:rPr>
        <w:t>”</w:t>
      </w:r>
    </w:p>
    <w:p w:rsidR="00410797" w:rsidRDefault="00410797" w:rsidP="000F51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BSA</w:t>
      </w:r>
      <w:r>
        <w:rPr>
          <w:rFonts w:hint="eastAsia"/>
        </w:rPr>
        <w:t>数据中的字段被修改时，如果是用户从前台“</w:t>
      </w:r>
      <w:r>
        <w:rPr>
          <w:rFonts w:hint="eastAsia"/>
        </w:rPr>
        <w:t>BSA</w:t>
      </w:r>
      <w:r>
        <w:rPr>
          <w:rFonts w:hint="eastAsia"/>
        </w:rPr>
        <w:t>数据维护”功能修改，或者从台</w:t>
      </w:r>
      <w:proofErr w:type="gramStart"/>
      <w:r>
        <w:rPr>
          <w:rFonts w:hint="eastAsia"/>
        </w:rPr>
        <w:t>账功能</w:t>
      </w:r>
      <w:proofErr w:type="gramEnd"/>
      <w:r>
        <w:rPr>
          <w:rFonts w:hint="eastAsia"/>
        </w:rPr>
        <w:t>维护台账时自动修改</w:t>
      </w:r>
      <w:r>
        <w:rPr>
          <w:rFonts w:hint="eastAsia"/>
        </w:rPr>
        <w:t>BSA</w:t>
      </w:r>
      <w:r>
        <w:rPr>
          <w:rFonts w:hint="eastAsia"/>
        </w:rPr>
        <w:t>数据，或者是从</w:t>
      </w:r>
      <w:r>
        <w:rPr>
          <w:rFonts w:hint="eastAsia"/>
        </w:rPr>
        <w:t>GIS</w:t>
      </w:r>
      <w:r>
        <w:rPr>
          <w:rFonts w:hint="eastAsia"/>
        </w:rPr>
        <w:t>上修改</w:t>
      </w:r>
      <w:r>
        <w:rPr>
          <w:rFonts w:hint="eastAsia"/>
        </w:rPr>
        <w:t>BSA</w:t>
      </w:r>
      <w:r>
        <w:rPr>
          <w:rFonts w:hint="eastAsia"/>
        </w:rPr>
        <w:t>数据，将“最后一次更新人”更新为操作人登录名，并将“最后一次更新时间”更新为操作时间。</w:t>
      </w:r>
    </w:p>
    <w:p w:rsidR="00410797" w:rsidRPr="00410797" w:rsidRDefault="00410797" w:rsidP="000F51F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“最后一次更新时间”和“创建时间”需精确到</w:t>
      </w:r>
      <w:r>
        <w:rPr>
          <w:rFonts w:hint="eastAsia"/>
        </w:rPr>
        <w:t>yyyy-mm-dd hh:mm</w:t>
      </w:r>
      <w:r>
        <w:rPr>
          <w:rFonts w:hint="eastAsia"/>
        </w:rPr>
        <w:t>。</w:t>
      </w:r>
    </w:p>
    <w:p w:rsidR="00944D70" w:rsidRDefault="00944D70" w:rsidP="000F51FC">
      <w:pPr>
        <w:pStyle w:val="1"/>
        <w:numPr>
          <w:ilvl w:val="0"/>
          <w:numId w:val="36"/>
        </w:numPr>
      </w:pPr>
      <w:r>
        <w:rPr>
          <w:rFonts w:hint="eastAsia"/>
        </w:rPr>
        <w:t>BSA</w:t>
      </w:r>
      <w:r>
        <w:rPr>
          <w:rFonts w:hint="eastAsia"/>
        </w:rPr>
        <w:t>数据同步</w:t>
      </w:r>
    </w:p>
    <w:p w:rsidR="00EE4691" w:rsidRDefault="00615FCD">
      <w:pPr>
        <w:pStyle w:val="a3"/>
        <w:numPr>
          <w:ilvl w:val="0"/>
          <w:numId w:val="39"/>
        </w:numPr>
        <w:ind w:firstLineChars="0"/>
        <w:pPrChange w:id="2715" w:author="fei zhao" w:date="2012-08-17T09:55:00Z">
          <w:pPr>
            <w:pStyle w:val="a3"/>
            <w:numPr>
              <w:numId w:val="1"/>
            </w:numPr>
            <w:ind w:left="360" w:firstLineChars="0" w:hanging="360"/>
          </w:pPr>
        </w:pPrChange>
      </w:pPr>
      <w:r>
        <w:rPr>
          <w:rFonts w:hint="eastAsia"/>
        </w:rPr>
        <w:t>系统</w:t>
      </w:r>
      <w:r w:rsidR="00297341">
        <w:rPr>
          <w:rFonts w:hint="eastAsia"/>
        </w:rPr>
        <w:t>根据固定频率（</w:t>
      </w:r>
      <w:r w:rsidR="00297341">
        <w:rPr>
          <w:rFonts w:hint="eastAsia"/>
        </w:rPr>
        <w:t>1</w:t>
      </w:r>
      <w:r w:rsidR="00297341">
        <w:rPr>
          <w:rFonts w:hint="eastAsia"/>
        </w:rPr>
        <w:t>天</w:t>
      </w:r>
      <w:r w:rsidR="00297341">
        <w:rPr>
          <w:rFonts w:hint="eastAsia"/>
        </w:rPr>
        <w:t>~7</w:t>
      </w:r>
      <w:r w:rsidR="00297341">
        <w:rPr>
          <w:rFonts w:hint="eastAsia"/>
        </w:rPr>
        <w:t>天均可）</w:t>
      </w:r>
      <w:r>
        <w:rPr>
          <w:rFonts w:hint="eastAsia"/>
        </w:rPr>
        <w:t>自动检验</w:t>
      </w:r>
      <w:r>
        <w:rPr>
          <w:rFonts w:hint="eastAsia"/>
        </w:rPr>
        <w:t>BSA</w:t>
      </w:r>
      <w:r>
        <w:rPr>
          <w:rFonts w:hint="eastAsia"/>
        </w:rPr>
        <w:t>数据，并对合法数据上传至</w:t>
      </w:r>
      <w:r>
        <w:rPr>
          <w:rFonts w:hint="eastAsia"/>
        </w:rPr>
        <w:t>PDE</w:t>
      </w:r>
      <w:r>
        <w:rPr>
          <w:rFonts w:hint="eastAsia"/>
        </w:rPr>
        <w:t>服务器，进行一次全量同步。</w:t>
      </w:r>
      <w:r w:rsidR="004B649A">
        <w:rPr>
          <w:rFonts w:hint="eastAsia"/>
        </w:rPr>
        <w:t>同步之前需对校验数据完整性和合法性。</w:t>
      </w:r>
      <w:r w:rsidR="0088361B">
        <w:rPr>
          <w:rFonts w:hint="eastAsia"/>
        </w:rPr>
        <w:t>前台可设置全量</w:t>
      </w:r>
      <w:r w:rsidR="0088361B">
        <w:rPr>
          <w:rFonts w:hint="eastAsia"/>
        </w:rPr>
        <w:lastRenderedPageBreak/>
        <w:t>更新频率。</w:t>
      </w:r>
      <w:r w:rsidR="004B649A">
        <w:rPr>
          <w:rFonts w:hint="eastAsia"/>
        </w:rPr>
        <w:t>系统自动记录同步日志。</w:t>
      </w:r>
    </w:p>
    <w:p w:rsidR="00EE4691" w:rsidRDefault="00615FCD">
      <w:pPr>
        <w:pStyle w:val="a3"/>
        <w:numPr>
          <w:ilvl w:val="0"/>
          <w:numId w:val="39"/>
        </w:numPr>
        <w:ind w:firstLineChars="0"/>
        <w:pPrChange w:id="2716" w:author="fei zhao" w:date="2012-08-17T09:55:00Z">
          <w:pPr>
            <w:pStyle w:val="a3"/>
            <w:numPr>
              <w:numId w:val="1"/>
            </w:numPr>
            <w:ind w:left="360" w:firstLineChars="0" w:hanging="360"/>
          </w:pPr>
        </w:pPrChange>
      </w:pPr>
      <w:r>
        <w:rPr>
          <w:rFonts w:hint="eastAsia"/>
        </w:rPr>
        <w:t>用户修改台</w:t>
      </w:r>
      <w:proofErr w:type="gramStart"/>
      <w:r>
        <w:rPr>
          <w:rFonts w:hint="eastAsia"/>
        </w:rPr>
        <w:t>账涉及</w:t>
      </w:r>
      <w:proofErr w:type="gramEnd"/>
      <w:r>
        <w:rPr>
          <w:rFonts w:hint="eastAsia"/>
        </w:rPr>
        <w:t>到</w:t>
      </w:r>
      <w:r>
        <w:rPr>
          <w:rFonts w:hint="eastAsia"/>
        </w:rPr>
        <w:t>BSA</w:t>
      </w:r>
      <w:r>
        <w:rPr>
          <w:rFonts w:hint="eastAsia"/>
        </w:rPr>
        <w:t>数据更改时，或者直接新增</w:t>
      </w:r>
      <w:r>
        <w:rPr>
          <w:rFonts w:hint="eastAsia"/>
        </w:rPr>
        <w:t>BSA</w:t>
      </w:r>
      <w:r>
        <w:rPr>
          <w:rFonts w:hint="eastAsia"/>
        </w:rPr>
        <w:t>、批量导入修改</w:t>
      </w:r>
      <w:r>
        <w:rPr>
          <w:rFonts w:hint="eastAsia"/>
        </w:rPr>
        <w:t>BSA</w:t>
      </w:r>
      <w:r>
        <w:rPr>
          <w:rFonts w:hint="eastAsia"/>
        </w:rPr>
        <w:t>数据、删除</w:t>
      </w:r>
      <w:r>
        <w:rPr>
          <w:rFonts w:hint="eastAsia"/>
        </w:rPr>
        <w:t>BSA</w:t>
      </w:r>
      <w:r>
        <w:rPr>
          <w:rFonts w:hint="eastAsia"/>
        </w:rPr>
        <w:t>数据，可选择将当前所有的操作进行立即增量同步或者</w:t>
      </w:r>
      <w:r w:rsidR="00CE02CC">
        <w:rPr>
          <w:rFonts w:hint="eastAsia"/>
        </w:rPr>
        <w:t>设置计划同步任务，在未来的某个时间进行同步。用户可选择同步类型是紧急同步还是普通的增量同步（紧急同步也为增量同步）。</w:t>
      </w:r>
      <w:r w:rsidR="00907B0E">
        <w:rPr>
          <w:rFonts w:hint="eastAsia"/>
        </w:rPr>
        <w:t>同步之前需对校验数据完整性和合法性。</w:t>
      </w:r>
      <w:r w:rsidR="004B649A">
        <w:rPr>
          <w:rFonts w:hint="eastAsia"/>
        </w:rPr>
        <w:t>需记录同步日志。</w:t>
      </w:r>
    </w:p>
    <w:p w:rsidR="00EE4691" w:rsidRDefault="00CE02CC">
      <w:pPr>
        <w:pStyle w:val="a3"/>
        <w:numPr>
          <w:ilvl w:val="0"/>
          <w:numId w:val="39"/>
        </w:numPr>
        <w:ind w:firstLineChars="0"/>
        <w:pPrChange w:id="2717" w:author="fei zhao" w:date="2012-08-17T09:55:00Z">
          <w:pPr>
            <w:pStyle w:val="a3"/>
            <w:numPr>
              <w:numId w:val="1"/>
            </w:numPr>
            <w:ind w:left="360" w:firstLineChars="0" w:hanging="360"/>
          </w:pPr>
        </w:pPrChange>
      </w:pPr>
      <w:r>
        <w:rPr>
          <w:rFonts w:hint="eastAsia"/>
        </w:rPr>
        <w:t>上述全量同步、增量同步</w:t>
      </w:r>
      <w:r w:rsidR="00DC5F6E">
        <w:rPr>
          <w:rFonts w:hint="eastAsia"/>
        </w:rPr>
        <w:t>、紧急同步后</w:t>
      </w:r>
      <w:r w:rsidR="00DC5F6E">
        <w:rPr>
          <w:rFonts w:hint="eastAsia"/>
        </w:rPr>
        <w:t>PDE</w:t>
      </w:r>
      <w:r w:rsidR="00DC5F6E">
        <w:rPr>
          <w:rFonts w:hint="eastAsia"/>
        </w:rPr>
        <w:t>的日志可在平台中查询到。紧急同步还可以通过邮件或者短信的方式发送给指定的用户。</w:t>
      </w:r>
      <w:r w:rsidR="004B649A">
        <w:rPr>
          <w:rFonts w:hint="eastAsia"/>
        </w:rPr>
        <w:t>这里的同步日志包括平台记录的同步日志和从</w:t>
      </w:r>
      <w:r w:rsidR="004B649A">
        <w:rPr>
          <w:rFonts w:hint="eastAsia"/>
        </w:rPr>
        <w:t>PDE</w:t>
      </w:r>
      <w:r w:rsidR="004B649A">
        <w:rPr>
          <w:rFonts w:hint="eastAsia"/>
        </w:rPr>
        <w:t>服务器上采集到的日志。</w:t>
      </w:r>
    </w:p>
    <w:p w:rsidR="009802CA" w:rsidRDefault="0083614D" w:rsidP="009802CA">
      <w:pPr>
        <w:pStyle w:val="a3"/>
        <w:ind w:left="360" w:firstLineChars="0" w:firstLine="0"/>
      </w:pPr>
      <w:r>
        <w:object w:dxaOrig="9863" w:dyaOrig="6382">
          <v:shape id="_x0000_i1031" type="#_x0000_t75" style="width:349.5pt;height:227.25pt" o:ole="">
            <v:imagedata r:id="rId33" o:title=""/>
          </v:shape>
          <o:OLEObject Type="Embed" ProgID="Visio.Drawing.11" ShapeID="_x0000_i1031" DrawAspect="Content" ObjectID="_1409581532" r:id="rId34"/>
        </w:object>
      </w:r>
    </w:p>
    <w:p w:rsidR="00F660F4" w:rsidRDefault="00F660F4" w:rsidP="00F660F4">
      <w:pPr>
        <w:pStyle w:val="a3"/>
        <w:ind w:left="360" w:firstLineChars="0" w:firstLine="0"/>
      </w:pPr>
    </w:p>
    <w:p w:rsidR="00F660F4" w:rsidRDefault="00F660F4" w:rsidP="00F660F4">
      <w:pPr>
        <w:pStyle w:val="a3"/>
        <w:ind w:left="360" w:firstLineChars="0" w:firstLine="0"/>
      </w:pPr>
      <w:r>
        <w:rPr>
          <w:rFonts w:hint="eastAsia"/>
        </w:rPr>
        <w:t>上述</w:t>
      </w:r>
      <w:r w:rsidR="0088361B">
        <w:rPr>
          <w:rFonts w:hint="eastAsia"/>
        </w:rPr>
        <w:t>功能</w:t>
      </w:r>
      <w:r>
        <w:rPr>
          <w:rFonts w:hint="eastAsia"/>
        </w:rPr>
        <w:t>通过前台新增一个功能“</w:t>
      </w:r>
      <w:r>
        <w:rPr>
          <w:rFonts w:hint="eastAsia"/>
        </w:rPr>
        <w:t>BSA</w:t>
      </w:r>
      <w:r>
        <w:rPr>
          <w:rFonts w:hint="eastAsia"/>
        </w:rPr>
        <w:t>数据同步”功能实现。</w:t>
      </w:r>
      <w:r w:rsidR="001C4C27">
        <w:rPr>
          <w:rFonts w:hint="eastAsia"/>
        </w:rPr>
        <w:t>“</w:t>
      </w:r>
      <w:r w:rsidR="001C4C27">
        <w:rPr>
          <w:rFonts w:hint="eastAsia"/>
        </w:rPr>
        <w:t>BSA</w:t>
      </w:r>
      <w:r w:rsidR="001C4C27">
        <w:rPr>
          <w:rFonts w:hint="eastAsia"/>
        </w:rPr>
        <w:t>数据同步”分为</w:t>
      </w:r>
      <w:r w:rsidR="0088361B">
        <w:rPr>
          <w:rFonts w:hint="eastAsia"/>
        </w:rPr>
        <w:t>如下几个</w:t>
      </w:r>
      <w:r w:rsidR="001C4C27">
        <w:rPr>
          <w:rFonts w:hint="eastAsia"/>
        </w:rPr>
        <w:t>子功能：</w:t>
      </w:r>
      <w:r w:rsidR="0088361B">
        <w:rPr>
          <w:rFonts w:hint="eastAsia"/>
        </w:rPr>
        <w:t>“</w:t>
      </w:r>
      <w:r w:rsidR="00A6195C">
        <w:rPr>
          <w:rFonts w:hint="eastAsia"/>
        </w:rPr>
        <w:t>自动</w:t>
      </w:r>
      <w:r w:rsidR="0088361B">
        <w:rPr>
          <w:rFonts w:hint="eastAsia"/>
        </w:rPr>
        <w:t>全量同步频率”，</w:t>
      </w:r>
      <w:r w:rsidR="001C4C27">
        <w:rPr>
          <w:rFonts w:hint="eastAsia"/>
        </w:rPr>
        <w:t>“同步到</w:t>
      </w:r>
      <w:r w:rsidR="001C4C27">
        <w:rPr>
          <w:rFonts w:hint="eastAsia"/>
        </w:rPr>
        <w:t>PDE</w:t>
      </w:r>
      <w:r w:rsidR="001C4C27">
        <w:rPr>
          <w:rFonts w:hint="eastAsia"/>
        </w:rPr>
        <w:t>服务器”和“同步日志查询”</w:t>
      </w:r>
      <w:r w:rsidR="00AB356F">
        <w:rPr>
          <w:rFonts w:hint="eastAsia"/>
        </w:rPr>
        <w:t>。</w:t>
      </w:r>
    </w:p>
    <w:p w:rsidR="00AB356F" w:rsidRDefault="00AB356F" w:rsidP="000F51F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自动全量同步频率：提供自动全量同步频率查询和设置功能。为自动全量同步提供时间基准。</w:t>
      </w:r>
    </w:p>
    <w:p w:rsidR="00AB356F" w:rsidRDefault="00AB356F" w:rsidP="000F51F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同步到</w:t>
      </w:r>
      <w:r>
        <w:rPr>
          <w:rFonts w:hint="eastAsia"/>
        </w:rPr>
        <w:t>PDE</w:t>
      </w:r>
      <w:r>
        <w:rPr>
          <w:rFonts w:hint="eastAsia"/>
        </w:rPr>
        <w:t>服务器：提供手动同步功能，包括手动全量同步，手动增量同频，手动紧急同步。并可设置计划任务，实现已邮件和短信方式自动发送同步日志功能。</w:t>
      </w:r>
      <w:r>
        <w:t> </w:t>
      </w:r>
    </w:p>
    <w:p w:rsidR="00AB356F" w:rsidRPr="00AB356F" w:rsidRDefault="00AB356F" w:rsidP="000F51F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同步日志查询功能</w:t>
      </w:r>
      <w:r w:rsidR="0018663A">
        <w:rPr>
          <w:rFonts w:hint="eastAsia"/>
        </w:rPr>
        <w:t>：提供各种同步记录和</w:t>
      </w:r>
      <w:r w:rsidR="0018663A">
        <w:rPr>
          <w:rFonts w:hint="eastAsia"/>
        </w:rPr>
        <w:t>PDE</w:t>
      </w:r>
      <w:r w:rsidR="0018663A">
        <w:rPr>
          <w:rFonts w:hint="eastAsia"/>
        </w:rPr>
        <w:t>同步日志查询功能。</w:t>
      </w:r>
    </w:p>
    <w:p w:rsidR="0088361B" w:rsidRDefault="00A6195C" w:rsidP="000F51FC">
      <w:pPr>
        <w:pStyle w:val="2"/>
        <w:numPr>
          <w:ilvl w:val="1"/>
          <w:numId w:val="36"/>
        </w:numPr>
      </w:pPr>
      <w:r>
        <w:rPr>
          <w:rFonts w:hint="eastAsia"/>
        </w:rPr>
        <w:t>自动</w:t>
      </w:r>
      <w:r w:rsidR="0088361B">
        <w:rPr>
          <w:rFonts w:hint="eastAsia"/>
        </w:rPr>
        <w:t>全量同步频率</w:t>
      </w:r>
    </w:p>
    <w:p w:rsidR="0088361B" w:rsidRDefault="00503025" w:rsidP="0088361B">
      <w:r>
        <w:rPr>
          <w:rFonts w:hint="eastAsia"/>
        </w:rPr>
        <w:tab/>
      </w:r>
      <w:r w:rsidR="00E92791">
        <w:rPr>
          <w:rFonts w:hint="eastAsia"/>
        </w:rPr>
        <w:t>根据电信集团</w:t>
      </w:r>
      <w:r w:rsidR="00E92791">
        <w:rPr>
          <w:rFonts w:hint="eastAsia"/>
        </w:rPr>
        <w:t>PDE</w:t>
      </w:r>
      <w:r w:rsidR="00E92791">
        <w:rPr>
          <w:rFonts w:hint="eastAsia"/>
        </w:rPr>
        <w:t>接口规范，全量同步频率最短为</w:t>
      </w:r>
      <w:r w:rsidR="00E92791">
        <w:rPr>
          <w:rFonts w:hint="eastAsia"/>
        </w:rPr>
        <w:t>1</w:t>
      </w:r>
      <w:r w:rsidR="00E92791">
        <w:rPr>
          <w:rFonts w:hint="eastAsia"/>
        </w:rPr>
        <w:t>天，最长为</w:t>
      </w:r>
      <w:r w:rsidR="00E92791">
        <w:rPr>
          <w:rFonts w:hint="eastAsia"/>
        </w:rPr>
        <w:t>7</w:t>
      </w:r>
      <w:r w:rsidR="00E92791">
        <w:rPr>
          <w:rFonts w:hint="eastAsia"/>
        </w:rPr>
        <w:t>天。</w:t>
      </w:r>
      <w:r w:rsidR="0048426B">
        <w:rPr>
          <w:rFonts w:hint="eastAsia"/>
        </w:rPr>
        <w:t>本功能实现自动全量同步频率查询和修改功能。</w:t>
      </w:r>
    </w:p>
    <w:p w:rsidR="00AB356F" w:rsidRPr="00113FEB" w:rsidRDefault="00AB356F" w:rsidP="000F51FC">
      <w:pPr>
        <w:pStyle w:val="a3"/>
        <w:numPr>
          <w:ilvl w:val="0"/>
          <w:numId w:val="11"/>
        </w:numPr>
        <w:ind w:firstLineChars="0"/>
        <w:rPr>
          <w:b/>
        </w:rPr>
      </w:pPr>
      <w:r w:rsidRPr="00113FEB">
        <w:rPr>
          <w:rFonts w:hint="eastAsia"/>
          <w:b/>
        </w:rPr>
        <w:t>权限控制</w:t>
      </w:r>
    </w:p>
    <w:p w:rsidR="00007C4E" w:rsidRDefault="00503025" w:rsidP="0088361B">
      <w:r>
        <w:rPr>
          <w:rFonts w:hint="eastAsia"/>
        </w:rPr>
        <w:tab/>
      </w:r>
      <w:r w:rsidR="00362EC1">
        <w:rPr>
          <w:rFonts w:hint="eastAsia"/>
        </w:rPr>
        <w:t>全量同步频率查询功能，</w:t>
      </w:r>
      <w:r w:rsidR="00CF1E1E">
        <w:rPr>
          <w:rFonts w:hint="eastAsia"/>
        </w:rPr>
        <w:t>为一个较普遍的功能。拥有“</w:t>
      </w:r>
      <w:r w:rsidR="00CF1E1E">
        <w:rPr>
          <w:rFonts w:hint="eastAsia"/>
        </w:rPr>
        <w:t>BSA</w:t>
      </w:r>
      <w:r w:rsidR="00CF1E1E">
        <w:rPr>
          <w:rFonts w:hint="eastAsia"/>
        </w:rPr>
        <w:t>数据同步”功能权限的角色和对应的用户均可拥有此功能。</w:t>
      </w:r>
    </w:p>
    <w:p w:rsidR="00CF1E1E" w:rsidRDefault="00503025" w:rsidP="0088361B">
      <w:r>
        <w:rPr>
          <w:rFonts w:hint="eastAsia"/>
        </w:rPr>
        <w:tab/>
      </w:r>
      <w:r w:rsidR="00CF1E1E">
        <w:rPr>
          <w:rFonts w:hint="eastAsia"/>
        </w:rPr>
        <w:t>全量同步频率修改功能，为省级功能。赋予此功能的特定的角色和对应用户才能使用此功能。此功能限制需在角色权限中，“</w:t>
      </w:r>
      <w:r w:rsidR="00CF1E1E">
        <w:rPr>
          <w:rFonts w:hint="eastAsia"/>
        </w:rPr>
        <w:t>BSA</w:t>
      </w:r>
      <w:r w:rsidR="00CF1E1E">
        <w:rPr>
          <w:rFonts w:hint="eastAsia"/>
        </w:rPr>
        <w:t>数据同步”功能下需以一个选项的方式存在。默认此选项</w:t>
      </w:r>
      <w:proofErr w:type="gramStart"/>
      <w:r w:rsidR="00CF1E1E">
        <w:rPr>
          <w:rFonts w:hint="eastAsia"/>
        </w:rPr>
        <w:t>不</w:t>
      </w:r>
      <w:proofErr w:type="gramEnd"/>
      <w:r w:rsidR="00CF1E1E">
        <w:rPr>
          <w:rFonts w:hint="eastAsia"/>
        </w:rPr>
        <w:t>选中，表示对应角色无</w:t>
      </w:r>
      <w:proofErr w:type="gramStart"/>
      <w:r w:rsidR="00CF1E1E">
        <w:rPr>
          <w:rFonts w:hint="eastAsia"/>
        </w:rPr>
        <w:t>修改全</w:t>
      </w:r>
      <w:proofErr w:type="gramEnd"/>
      <w:r w:rsidR="00CF1E1E">
        <w:rPr>
          <w:rFonts w:hint="eastAsia"/>
        </w:rPr>
        <w:t>量同步频率的功能。</w:t>
      </w:r>
    </w:p>
    <w:p w:rsidR="005754CF" w:rsidRDefault="007A4AF9" w:rsidP="000F51FC">
      <w:pPr>
        <w:pStyle w:val="a3"/>
        <w:numPr>
          <w:ilvl w:val="0"/>
          <w:numId w:val="11"/>
        </w:numPr>
        <w:ind w:firstLineChars="0"/>
        <w:rPr>
          <w:b/>
        </w:rPr>
      </w:pPr>
      <w:r w:rsidRPr="00113FEB">
        <w:rPr>
          <w:rFonts w:hint="eastAsia"/>
          <w:b/>
        </w:rPr>
        <w:t>客户端界面功能点</w:t>
      </w:r>
    </w:p>
    <w:p w:rsidR="00300C7B" w:rsidRPr="00113FEB" w:rsidRDefault="001E2970" w:rsidP="0083614D">
      <w:pPr>
        <w:pStyle w:val="a3"/>
        <w:ind w:leftChars="203" w:left="991" w:hangingChars="268" w:hanging="565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267325" cy="33623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3A3" w:rsidRDefault="005754CF" w:rsidP="000F51FC">
      <w:pPr>
        <w:pStyle w:val="a3"/>
        <w:numPr>
          <w:ilvl w:val="0"/>
          <w:numId w:val="10"/>
        </w:numPr>
        <w:ind w:left="709" w:firstLineChars="0" w:hanging="284"/>
      </w:pPr>
      <w:r>
        <w:rPr>
          <w:rFonts w:hint="eastAsia"/>
        </w:rPr>
        <w:t>“修改”按钮，在角色权限中选中修改权限的时候才有效。</w:t>
      </w:r>
      <w:r w:rsidR="004D256A">
        <w:rPr>
          <w:rFonts w:hint="eastAsia"/>
        </w:rPr>
        <w:t>无权限时，按钮灰掉。</w:t>
      </w:r>
    </w:p>
    <w:p w:rsidR="00D64E54" w:rsidRDefault="00B803A3" w:rsidP="0088361B">
      <w:r>
        <w:rPr>
          <w:rFonts w:hint="eastAsia"/>
        </w:rPr>
        <w:tab/>
      </w:r>
      <w:r w:rsidR="00BC7175">
        <w:rPr>
          <w:rFonts w:hint="eastAsia"/>
        </w:rPr>
        <w:t>点击“修改”按钮后，</w:t>
      </w:r>
      <w:r w:rsidR="005754CF">
        <w:rPr>
          <w:rFonts w:hint="eastAsia"/>
        </w:rPr>
        <w:t>可修改</w:t>
      </w:r>
      <w:r w:rsidR="00664E2B">
        <w:rPr>
          <w:rFonts w:hint="eastAsia"/>
        </w:rPr>
        <w:t>[</w:t>
      </w:r>
      <w:r w:rsidR="00664E2B">
        <w:rPr>
          <w:rFonts w:hint="eastAsia"/>
        </w:rPr>
        <w:t>日期</w:t>
      </w:r>
      <w:r w:rsidR="00664E2B">
        <w:rPr>
          <w:rFonts w:hint="eastAsia"/>
        </w:rPr>
        <w:t>]</w:t>
      </w:r>
      <w:r w:rsidR="00664E2B">
        <w:rPr>
          <w:rFonts w:hint="eastAsia"/>
        </w:rPr>
        <w:t>、</w:t>
      </w:r>
      <w:r w:rsidR="00664E2B">
        <w:rPr>
          <w:rFonts w:hint="eastAsia"/>
        </w:rPr>
        <w:t>[</w:t>
      </w:r>
      <w:r w:rsidR="00664E2B">
        <w:rPr>
          <w:rFonts w:hint="eastAsia"/>
        </w:rPr>
        <w:t>时间</w:t>
      </w:r>
      <w:r w:rsidR="00664E2B">
        <w:rPr>
          <w:rFonts w:hint="eastAsia"/>
        </w:rPr>
        <w:t>]</w:t>
      </w:r>
      <w:r w:rsidR="00664E2B">
        <w:rPr>
          <w:rFonts w:hint="eastAsia"/>
        </w:rPr>
        <w:t>、</w:t>
      </w:r>
      <w:r w:rsidR="005754CF">
        <w:rPr>
          <w:rFonts w:hint="eastAsia"/>
        </w:rPr>
        <w:t>每</w:t>
      </w:r>
      <w:r w:rsidR="005754CF">
        <w:rPr>
          <w:rFonts w:hint="eastAsia"/>
        </w:rPr>
        <w:t>n</w:t>
      </w:r>
      <w:r w:rsidR="005754CF">
        <w:rPr>
          <w:rFonts w:hint="eastAsia"/>
        </w:rPr>
        <w:t>天的</w:t>
      </w:r>
      <w:r w:rsidR="005754CF">
        <w:rPr>
          <w:rFonts w:hint="eastAsia"/>
        </w:rPr>
        <w:t>n</w:t>
      </w:r>
      <w:r w:rsidR="005754CF">
        <w:rPr>
          <w:rFonts w:hint="eastAsia"/>
        </w:rPr>
        <w:t>值（取值范围</w:t>
      </w:r>
      <w:r w:rsidR="005754CF">
        <w:rPr>
          <w:rFonts w:hint="eastAsia"/>
        </w:rPr>
        <w:t>1~7</w:t>
      </w:r>
      <w:r w:rsidR="005754CF">
        <w:rPr>
          <w:rFonts w:hint="eastAsia"/>
        </w:rPr>
        <w:t>）</w:t>
      </w:r>
      <w:r w:rsidR="00744D80">
        <w:rPr>
          <w:rFonts w:hint="eastAsia"/>
        </w:rPr>
        <w:t>。</w:t>
      </w:r>
      <w:r>
        <w:rPr>
          <w:rFonts w:hint="eastAsia"/>
        </w:rPr>
        <w:t>可设置</w:t>
      </w:r>
      <w:r w:rsidR="00744D80">
        <w:rPr>
          <w:rFonts w:hint="eastAsia"/>
        </w:rPr>
        <w:t>[</w:t>
      </w:r>
      <w:r w:rsidR="00744D80">
        <w:rPr>
          <w:rFonts w:hint="eastAsia"/>
        </w:rPr>
        <w:t>日期</w:t>
      </w:r>
      <w:r w:rsidR="00744D80">
        <w:rPr>
          <w:rFonts w:hint="eastAsia"/>
        </w:rPr>
        <w:t>]</w:t>
      </w:r>
      <w:r w:rsidR="00744D80">
        <w:rPr>
          <w:rFonts w:hint="eastAsia"/>
        </w:rPr>
        <w:t>大于等于当前日期</w:t>
      </w:r>
      <w:r>
        <w:rPr>
          <w:rFonts w:hint="eastAsia"/>
        </w:rPr>
        <w:t>的日期；</w:t>
      </w:r>
      <w:r>
        <w:rPr>
          <w:rFonts w:hint="eastAsia"/>
        </w:rPr>
        <w:t>[</w:t>
      </w:r>
      <w:r>
        <w:rPr>
          <w:rFonts w:hint="eastAsia"/>
        </w:rPr>
        <w:t>时间</w:t>
      </w:r>
      <w:r>
        <w:rPr>
          <w:rFonts w:hint="eastAsia"/>
        </w:rPr>
        <w:t>]</w:t>
      </w:r>
      <w:r>
        <w:rPr>
          <w:rFonts w:hint="eastAsia"/>
        </w:rPr>
        <w:t>可设置（</w:t>
      </w:r>
      <w:r>
        <w:rPr>
          <w:rFonts w:hint="eastAsia"/>
        </w:rPr>
        <w:t>0:00~23:59</w:t>
      </w:r>
      <w:r>
        <w:rPr>
          <w:rFonts w:hint="eastAsia"/>
        </w:rPr>
        <w:t>中的任意值）</w:t>
      </w:r>
      <w:r w:rsidR="00744D80">
        <w:rPr>
          <w:rFonts w:hint="eastAsia"/>
        </w:rPr>
        <w:t>。</w:t>
      </w:r>
      <w:r>
        <w:rPr>
          <w:rFonts w:hint="eastAsia"/>
        </w:rPr>
        <w:t>默认设置：</w:t>
      </w:r>
      <w:r>
        <w:rPr>
          <w:rFonts w:hint="eastAsia"/>
        </w:rPr>
        <w:t>[</w:t>
      </w:r>
      <w:r>
        <w:rPr>
          <w:rFonts w:hint="eastAsia"/>
        </w:rPr>
        <w:t>日期</w:t>
      </w:r>
      <w:r>
        <w:rPr>
          <w:rFonts w:hint="eastAsia"/>
        </w:rPr>
        <w:t>]</w:t>
      </w:r>
      <w:r>
        <w:rPr>
          <w:rFonts w:hint="eastAsia"/>
        </w:rPr>
        <w:t>为当前日期；</w:t>
      </w:r>
      <w:r>
        <w:rPr>
          <w:rFonts w:hint="eastAsia"/>
        </w:rPr>
        <w:t>[</w:t>
      </w:r>
      <w:r>
        <w:rPr>
          <w:rFonts w:hint="eastAsia"/>
        </w:rPr>
        <w:t>时间</w:t>
      </w:r>
      <w:r>
        <w:rPr>
          <w:rFonts w:hint="eastAsia"/>
        </w:rPr>
        <w:t>]</w:t>
      </w:r>
      <w:r>
        <w:rPr>
          <w:rFonts w:hint="eastAsia"/>
        </w:rPr>
        <w:t>为</w:t>
      </w:r>
      <w:r>
        <w:rPr>
          <w:rFonts w:hint="eastAsia"/>
        </w:rPr>
        <w:t>02:00</w:t>
      </w:r>
      <w:r>
        <w:rPr>
          <w:rFonts w:hint="eastAsia"/>
        </w:rPr>
        <w:t>；</w:t>
      </w:r>
      <w:r>
        <w:rPr>
          <w:rFonts w:hint="eastAsia"/>
        </w:rPr>
        <w:t>n</w:t>
      </w:r>
      <w:r>
        <w:rPr>
          <w:rFonts w:hint="eastAsia"/>
        </w:rPr>
        <w:t>值为</w:t>
      </w:r>
      <w:r>
        <w:rPr>
          <w:rFonts w:hint="eastAsia"/>
        </w:rPr>
        <w:t>1</w:t>
      </w:r>
      <w:r>
        <w:rPr>
          <w:rFonts w:hint="eastAsia"/>
        </w:rPr>
        <w:t>。即每天凌晨</w:t>
      </w:r>
      <w:r>
        <w:rPr>
          <w:rFonts w:hint="eastAsia"/>
        </w:rPr>
        <w:t>2:00</w:t>
      </w:r>
      <w:r>
        <w:rPr>
          <w:rFonts w:hint="eastAsia"/>
        </w:rPr>
        <w:t>进行全量同步。</w:t>
      </w:r>
    </w:p>
    <w:p w:rsidR="005754CF" w:rsidRDefault="005754CF" w:rsidP="000F51FC">
      <w:pPr>
        <w:pStyle w:val="a3"/>
        <w:numPr>
          <w:ilvl w:val="0"/>
          <w:numId w:val="10"/>
        </w:numPr>
        <w:ind w:left="709" w:firstLineChars="0" w:hanging="284"/>
      </w:pPr>
      <w:r>
        <w:rPr>
          <w:rFonts w:hint="eastAsia"/>
        </w:rPr>
        <w:t>点击“</w:t>
      </w:r>
      <w:r w:rsidR="00B803A3">
        <w:rPr>
          <w:rFonts w:hint="eastAsia"/>
        </w:rPr>
        <w:t>全量同步频率”功能，显示当前全量同步频率的值，</w:t>
      </w:r>
      <w:r w:rsidR="00B803A3">
        <w:rPr>
          <w:rFonts w:hint="eastAsia"/>
        </w:rPr>
        <w:t>[</w:t>
      </w:r>
      <w:r w:rsidR="00B803A3">
        <w:rPr>
          <w:rFonts w:hint="eastAsia"/>
        </w:rPr>
        <w:t>日期</w:t>
      </w:r>
      <w:r w:rsidR="00B803A3">
        <w:rPr>
          <w:rFonts w:hint="eastAsia"/>
        </w:rPr>
        <w:t>]</w:t>
      </w:r>
      <w:r w:rsidR="00B803A3">
        <w:rPr>
          <w:rFonts w:hint="eastAsia"/>
        </w:rPr>
        <w:t>和</w:t>
      </w:r>
      <w:r w:rsidR="00B803A3">
        <w:rPr>
          <w:rFonts w:hint="eastAsia"/>
        </w:rPr>
        <w:t>[</w:t>
      </w:r>
      <w:r w:rsidR="00B803A3">
        <w:rPr>
          <w:rFonts w:hint="eastAsia"/>
        </w:rPr>
        <w:t>时间</w:t>
      </w:r>
      <w:r w:rsidR="00B803A3">
        <w:rPr>
          <w:rFonts w:hint="eastAsia"/>
        </w:rPr>
        <w:t>]</w:t>
      </w:r>
      <w:r w:rsidR="00B803A3">
        <w:rPr>
          <w:rFonts w:hint="eastAsia"/>
        </w:rPr>
        <w:t>显示下次执行的日期和时间；</w:t>
      </w:r>
      <w:r w:rsidR="00B803A3">
        <w:rPr>
          <w:rFonts w:hint="eastAsia"/>
        </w:rPr>
        <w:t>[n]</w:t>
      </w:r>
      <w:r w:rsidR="00B803A3">
        <w:rPr>
          <w:rFonts w:hint="eastAsia"/>
        </w:rPr>
        <w:t>显示设置值。</w:t>
      </w:r>
    </w:p>
    <w:p w:rsidR="00B803A3" w:rsidRDefault="00B803A3" w:rsidP="000F51FC">
      <w:pPr>
        <w:pStyle w:val="a3"/>
        <w:numPr>
          <w:ilvl w:val="0"/>
          <w:numId w:val="10"/>
        </w:numPr>
        <w:ind w:left="709" w:firstLineChars="0" w:hanging="284"/>
      </w:pPr>
      <w:r>
        <w:rPr>
          <w:rFonts w:hint="eastAsia"/>
        </w:rPr>
        <w:t>点击“全量同步频率”功能，最下边显示最近</w:t>
      </w:r>
      <w:r>
        <w:rPr>
          <w:rFonts w:hint="eastAsia"/>
        </w:rPr>
        <w:t>10</w:t>
      </w:r>
      <w:r>
        <w:rPr>
          <w:rFonts w:hint="eastAsia"/>
        </w:rPr>
        <w:t>次的全量同步日志。</w:t>
      </w:r>
    </w:p>
    <w:p w:rsidR="0048426B" w:rsidRPr="00113FEB" w:rsidRDefault="0048426B" w:rsidP="000F51FC">
      <w:pPr>
        <w:pStyle w:val="a3"/>
        <w:numPr>
          <w:ilvl w:val="0"/>
          <w:numId w:val="11"/>
        </w:numPr>
        <w:ind w:firstLineChars="0"/>
        <w:rPr>
          <w:b/>
        </w:rPr>
      </w:pPr>
      <w:r w:rsidRPr="00113FEB">
        <w:rPr>
          <w:rFonts w:hint="eastAsia"/>
          <w:b/>
        </w:rPr>
        <w:t>全量同步流程</w:t>
      </w:r>
    </w:p>
    <w:p w:rsidR="0048426B" w:rsidRPr="0048426B" w:rsidRDefault="00C14132" w:rsidP="0048426B">
      <w:r>
        <w:object w:dxaOrig="8162" w:dyaOrig="8446">
          <v:shape id="_x0000_i1032" type="#_x0000_t75" style="width:259.5pt;height:268.5pt" o:ole="">
            <v:imagedata r:id="rId36" o:title=""/>
          </v:shape>
          <o:OLEObject Type="Embed" ProgID="Visio.Drawing.11" ShapeID="_x0000_i1032" DrawAspect="Content" ObjectID="_1409581533" r:id="rId37"/>
        </w:object>
      </w:r>
    </w:p>
    <w:p w:rsidR="00B803A3" w:rsidRDefault="00B803A3" w:rsidP="0048426B">
      <w:pPr>
        <w:pStyle w:val="a3"/>
        <w:ind w:left="420" w:firstLineChars="0" w:firstLine="0"/>
      </w:pPr>
      <w:r>
        <w:rPr>
          <w:rFonts w:hint="eastAsia"/>
        </w:rPr>
        <w:lastRenderedPageBreak/>
        <w:t>按客户端设置的时间和频率</w:t>
      </w:r>
      <w:r w:rsidR="0003233B">
        <w:rPr>
          <w:rFonts w:hint="eastAsia"/>
        </w:rPr>
        <w:t>后台自动同步：</w:t>
      </w:r>
    </w:p>
    <w:p w:rsidR="00503025" w:rsidRDefault="0003233B" w:rsidP="000F51FC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获取</w:t>
      </w:r>
      <w:r>
        <w:rPr>
          <w:rFonts w:hint="eastAsia"/>
        </w:rPr>
        <w:t>BSA</w:t>
      </w:r>
      <w:r w:rsidR="00E21845">
        <w:rPr>
          <w:rFonts w:hint="eastAsia"/>
        </w:rPr>
        <w:t>表中所有的数据，</w:t>
      </w:r>
      <w:r>
        <w:rPr>
          <w:rFonts w:hint="eastAsia"/>
        </w:rPr>
        <w:t>进行数据核查</w:t>
      </w:r>
      <w:r w:rsidR="00E21845">
        <w:rPr>
          <w:rFonts w:hint="eastAsia"/>
        </w:rPr>
        <w:t>。</w:t>
      </w:r>
      <w:r>
        <w:rPr>
          <w:rFonts w:hint="eastAsia"/>
        </w:rPr>
        <w:t>检查是否有字段为空的记录；</w:t>
      </w:r>
      <w:r w:rsidR="009802CA">
        <w:rPr>
          <w:rFonts w:hint="eastAsia"/>
        </w:rPr>
        <w:t>如有为空的记录，用台账和伪基站</w:t>
      </w:r>
      <w:proofErr w:type="gramStart"/>
      <w:r w:rsidR="009802CA">
        <w:rPr>
          <w:rFonts w:hint="eastAsia"/>
        </w:rPr>
        <w:t>载扇数据</w:t>
      </w:r>
      <w:proofErr w:type="gramEnd"/>
      <w:r w:rsidR="009802CA">
        <w:rPr>
          <w:rFonts w:hint="eastAsia"/>
        </w:rPr>
        <w:t>更新；如果更新后还有为空，则此条数据不上报。</w:t>
      </w:r>
    </w:p>
    <w:p w:rsidR="0003233B" w:rsidRDefault="0003233B" w:rsidP="000F51FC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按规定的命名方式生成全量同步文件（包括文件内容规范、文件名称规范）。详情参见</w:t>
      </w:r>
      <w:r>
        <w:rPr>
          <w:rFonts w:hint="eastAsia"/>
        </w:rPr>
        <w:t>PDE</w:t>
      </w:r>
      <w:r>
        <w:rPr>
          <w:rFonts w:hint="eastAsia"/>
        </w:rPr>
        <w:t>接口规范。</w:t>
      </w:r>
    </w:p>
    <w:p w:rsidR="0003233B" w:rsidRDefault="0003233B" w:rsidP="000F51FC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PDE</w:t>
      </w:r>
      <w:r>
        <w:rPr>
          <w:rFonts w:hint="eastAsia"/>
        </w:rPr>
        <w:t>接口规范将</w:t>
      </w:r>
      <w:r w:rsidR="00CD67F2">
        <w:rPr>
          <w:rFonts w:hint="eastAsia"/>
        </w:rPr>
        <w:t>文件长传到指定目录。详情参见</w:t>
      </w:r>
      <w:r w:rsidR="00CD67F2">
        <w:rPr>
          <w:rFonts w:hint="eastAsia"/>
        </w:rPr>
        <w:t>PDE</w:t>
      </w:r>
      <w:r w:rsidR="00CD67F2">
        <w:rPr>
          <w:rFonts w:hint="eastAsia"/>
        </w:rPr>
        <w:t>接口规范。</w:t>
      </w:r>
    </w:p>
    <w:p w:rsidR="00CD67F2" w:rsidRDefault="000F1D34" w:rsidP="000F51FC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记录</w:t>
      </w:r>
      <w:r w:rsidR="00CD67F2">
        <w:rPr>
          <w:rFonts w:hint="eastAsia"/>
        </w:rPr>
        <w:t>日志：</w:t>
      </w:r>
      <w:r w:rsidR="00F21E00">
        <w:rPr>
          <w:rFonts w:hint="eastAsia"/>
        </w:rPr>
        <w:t>同步</w:t>
      </w:r>
      <w:r w:rsidR="00CD67F2">
        <w:rPr>
          <w:rFonts w:hint="eastAsia"/>
        </w:rPr>
        <w:t>日期、</w:t>
      </w:r>
      <w:r w:rsidR="00F21E00">
        <w:rPr>
          <w:rFonts w:hint="eastAsia"/>
        </w:rPr>
        <w:t>同步</w:t>
      </w:r>
      <w:r w:rsidR="00CD67F2">
        <w:rPr>
          <w:rFonts w:hint="eastAsia"/>
        </w:rPr>
        <w:t>时间、</w:t>
      </w:r>
      <w:r w:rsidR="00F21E00">
        <w:rPr>
          <w:rFonts w:hint="eastAsia"/>
        </w:rPr>
        <w:t>同步</w:t>
      </w:r>
      <w:r w:rsidR="00CD67F2">
        <w:rPr>
          <w:rFonts w:hint="eastAsia"/>
        </w:rPr>
        <w:t>文件名称、同步人</w:t>
      </w:r>
      <w:r w:rsidR="00F21E00">
        <w:rPr>
          <w:rFonts w:hint="eastAsia"/>
        </w:rPr>
        <w:t>、</w:t>
      </w:r>
      <w:r w:rsidR="009D15AC">
        <w:rPr>
          <w:rFonts w:hint="eastAsia"/>
        </w:rPr>
        <w:t xml:space="preserve"> </w:t>
      </w:r>
      <w:r w:rsidR="00CD67F2">
        <w:rPr>
          <w:rFonts w:hint="eastAsia"/>
        </w:rPr>
        <w:t>同步类型</w:t>
      </w:r>
      <w:r w:rsidR="00F21E00">
        <w:rPr>
          <w:rFonts w:hint="eastAsia"/>
        </w:rPr>
        <w:t>和同步方式</w:t>
      </w:r>
      <w:r w:rsidR="00CD67F2">
        <w:rPr>
          <w:rFonts w:hint="eastAsia"/>
        </w:rPr>
        <w:t>。</w:t>
      </w:r>
      <w:r w:rsidR="00211317">
        <w:rPr>
          <w:rFonts w:hint="eastAsia"/>
        </w:rPr>
        <w:t>同步</w:t>
      </w:r>
      <w:r w:rsidR="00CD67F2">
        <w:rPr>
          <w:rFonts w:hint="eastAsia"/>
        </w:rPr>
        <w:t>日期和</w:t>
      </w:r>
      <w:r w:rsidR="00211317">
        <w:rPr>
          <w:rFonts w:hint="eastAsia"/>
        </w:rPr>
        <w:t>同步</w:t>
      </w:r>
      <w:r w:rsidR="00CD67F2">
        <w:rPr>
          <w:rFonts w:hint="eastAsia"/>
        </w:rPr>
        <w:t>时间为</w:t>
      </w:r>
      <w:r w:rsidR="00CD67F2">
        <w:rPr>
          <w:rFonts w:hint="eastAsia"/>
        </w:rPr>
        <w:t>FTP</w:t>
      </w:r>
      <w:r w:rsidR="00CD67F2">
        <w:rPr>
          <w:rFonts w:hint="eastAsia"/>
        </w:rPr>
        <w:t>上</w:t>
      </w:r>
      <w:proofErr w:type="gramStart"/>
      <w:r w:rsidR="00CD67F2">
        <w:rPr>
          <w:rFonts w:hint="eastAsia"/>
        </w:rPr>
        <w:t>传成功</w:t>
      </w:r>
      <w:proofErr w:type="gramEnd"/>
      <w:r w:rsidR="00CD67F2">
        <w:rPr>
          <w:rFonts w:hint="eastAsia"/>
        </w:rPr>
        <w:t>的日期和时间；同步人为默认“</w:t>
      </w:r>
      <w:r w:rsidR="00CD67F2">
        <w:rPr>
          <w:rFonts w:hint="eastAsia"/>
        </w:rPr>
        <w:t>SYSTEM</w:t>
      </w:r>
      <w:r w:rsidR="00CD67F2">
        <w:rPr>
          <w:rFonts w:hint="eastAsia"/>
        </w:rPr>
        <w:t>”；同步类型为默认的“</w:t>
      </w:r>
      <w:r w:rsidR="00211317">
        <w:rPr>
          <w:rFonts w:hint="eastAsia"/>
        </w:rPr>
        <w:t>全量同步”、同步方式默认为“自动同步”</w:t>
      </w:r>
      <w:r w:rsidR="008753E4">
        <w:rPr>
          <w:rFonts w:hint="eastAsia"/>
        </w:rPr>
        <w:t>。</w:t>
      </w:r>
    </w:p>
    <w:p w:rsidR="001E4478" w:rsidRDefault="001E4478" w:rsidP="000F51FC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待</w:t>
      </w:r>
      <w:r>
        <w:rPr>
          <w:rFonts w:hint="eastAsia"/>
        </w:rPr>
        <w:t>PDE</w:t>
      </w:r>
      <w:r>
        <w:rPr>
          <w:rFonts w:hint="eastAsia"/>
        </w:rPr>
        <w:t>服务器生成入库日志后，将日志采集到平台中。</w:t>
      </w:r>
      <w:r w:rsidR="000F1D34">
        <w:rPr>
          <w:rFonts w:hint="eastAsia"/>
        </w:rPr>
        <w:t>关于此日志的采集，参见“同步日志查询”功能。</w:t>
      </w:r>
    </w:p>
    <w:p w:rsidR="00540E21" w:rsidRDefault="00540E21" w:rsidP="000F51FC">
      <w:pPr>
        <w:pStyle w:val="a3"/>
        <w:numPr>
          <w:ilvl w:val="3"/>
          <w:numId w:val="5"/>
        </w:numPr>
        <w:ind w:firstLineChars="0"/>
      </w:pPr>
      <w:r>
        <w:rPr>
          <w:rFonts w:hint="eastAsia"/>
        </w:rPr>
        <w:t>根据</w:t>
      </w:r>
      <w:r>
        <w:rPr>
          <w:rFonts w:hint="eastAsia"/>
        </w:rPr>
        <w:t>PDE</w:t>
      </w:r>
      <w:r>
        <w:rPr>
          <w:rFonts w:hint="eastAsia"/>
        </w:rPr>
        <w:t>服务器同步日志中反馈的同步结果（</w:t>
      </w:r>
      <w:r>
        <w:rPr>
          <w:rFonts w:hint="eastAsia"/>
        </w:rPr>
        <w:t>PDE</w:t>
      </w:r>
      <w:r>
        <w:rPr>
          <w:rFonts w:hint="eastAsia"/>
        </w:rPr>
        <w:t>同步反馈日志中含未成功的记录）和本次更新的文件，</w:t>
      </w:r>
      <w:r w:rsidR="006D65F9">
        <w:rPr>
          <w:rFonts w:hint="eastAsia"/>
        </w:rPr>
        <w:t>对同步成功的</w:t>
      </w:r>
      <w:r w:rsidR="006D65F9">
        <w:rPr>
          <w:rFonts w:hint="eastAsia"/>
        </w:rPr>
        <w:t>BSA</w:t>
      </w:r>
      <w:r w:rsidR="006D65F9">
        <w:rPr>
          <w:rFonts w:hint="eastAsia"/>
        </w:rPr>
        <w:t>数据在</w:t>
      </w:r>
      <w:r w:rsidR="00044460">
        <w:rPr>
          <w:rFonts w:hint="eastAsia"/>
        </w:rPr>
        <w:t>平台</w:t>
      </w:r>
      <w:r w:rsidR="006D65F9">
        <w:rPr>
          <w:rFonts w:hint="eastAsia"/>
        </w:rPr>
        <w:t>中更新同步</w:t>
      </w:r>
      <w:r w:rsidR="00044460">
        <w:rPr>
          <w:rFonts w:hint="eastAsia"/>
        </w:rPr>
        <w:t>状态。</w:t>
      </w:r>
    </w:p>
    <w:tbl>
      <w:tblPr>
        <w:tblW w:w="5520" w:type="dxa"/>
        <w:tblInd w:w="534" w:type="dxa"/>
        <w:tblLook w:val="04A0" w:firstRow="1" w:lastRow="0" w:firstColumn="1" w:lastColumn="0" w:noHBand="0" w:noVBand="1"/>
      </w:tblPr>
      <w:tblGrid>
        <w:gridCol w:w="2980"/>
        <w:gridCol w:w="2540"/>
      </w:tblGrid>
      <w:tr w:rsidR="00303CC9" w:rsidRPr="00303CC9" w:rsidTr="00303CC9">
        <w:trPr>
          <w:trHeight w:val="27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CC9" w:rsidRPr="00303CC9" w:rsidRDefault="00303CC9" w:rsidP="00303C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最后一次成功同步日期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CC9" w:rsidRPr="00303CC9" w:rsidRDefault="00303CC9" w:rsidP="00303C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303CC9" w:rsidRPr="00303CC9" w:rsidTr="00303CC9">
        <w:trPr>
          <w:trHeight w:val="27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CC9" w:rsidRPr="00303CC9" w:rsidRDefault="00303CC9" w:rsidP="00303C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最后一次成功同步成功类型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CC9" w:rsidRPr="00303CC9" w:rsidRDefault="00303CC9" w:rsidP="00303C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{FULL,ADD,MOD}</w:t>
            </w:r>
          </w:p>
        </w:tc>
      </w:tr>
      <w:tr w:rsidR="00303CC9" w:rsidRPr="00303CC9" w:rsidTr="00303CC9">
        <w:trPr>
          <w:trHeight w:val="27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CC9" w:rsidRPr="00303CC9" w:rsidRDefault="00303CC9" w:rsidP="00303C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最后一次成功同步方式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CC9" w:rsidRPr="00303CC9" w:rsidRDefault="00303CC9" w:rsidP="00303C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{自动同步，手动同步}</w:t>
            </w:r>
          </w:p>
        </w:tc>
      </w:tr>
      <w:tr w:rsidR="00303CC9" w:rsidRPr="00303CC9" w:rsidTr="00303CC9">
        <w:trPr>
          <w:trHeight w:val="27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CC9" w:rsidRPr="00303CC9" w:rsidRDefault="00303CC9" w:rsidP="00303C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最后一次成功同步操作人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03CC9" w:rsidRPr="00303CC9" w:rsidRDefault="00303CC9" w:rsidP="00303CC9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303CC9" w:rsidRPr="00303CC9" w:rsidRDefault="00303CC9" w:rsidP="00303CC9">
      <w:pPr>
        <w:pStyle w:val="a3"/>
        <w:ind w:left="786" w:firstLineChars="0" w:firstLine="0"/>
      </w:pPr>
    </w:p>
    <w:p w:rsidR="001C4C27" w:rsidRDefault="001C4C27" w:rsidP="000F51FC">
      <w:pPr>
        <w:pStyle w:val="2"/>
        <w:numPr>
          <w:ilvl w:val="1"/>
          <w:numId w:val="36"/>
        </w:numPr>
      </w:pPr>
      <w:r>
        <w:rPr>
          <w:rFonts w:hint="eastAsia"/>
        </w:rPr>
        <w:t>同步到</w:t>
      </w:r>
      <w:r>
        <w:rPr>
          <w:rFonts w:hint="eastAsia"/>
        </w:rPr>
        <w:t>PDE</w:t>
      </w:r>
      <w:r>
        <w:rPr>
          <w:rFonts w:hint="eastAsia"/>
        </w:rPr>
        <w:t>服务器</w:t>
      </w:r>
    </w:p>
    <w:p w:rsidR="00244D9E" w:rsidRDefault="00244D9E" w:rsidP="001C4C27">
      <w:r>
        <w:rPr>
          <w:rFonts w:hint="eastAsia"/>
        </w:rPr>
        <w:tab/>
      </w:r>
      <w:r w:rsidR="001C4C27">
        <w:rPr>
          <w:rFonts w:hint="eastAsia"/>
        </w:rPr>
        <w:t>同步到</w:t>
      </w:r>
      <w:r w:rsidR="001C4C27">
        <w:rPr>
          <w:rFonts w:hint="eastAsia"/>
        </w:rPr>
        <w:t>PDE</w:t>
      </w:r>
      <w:r w:rsidR="001C4C27">
        <w:rPr>
          <w:rFonts w:hint="eastAsia"/>
        </w:rPr>
        <w:t>服务器可实现“立即同步”和“计划同步”两项功能。</w:t>
      </w:r>
      <w:r w:rsidR="005A4435">
        <w:rPr>
          <w:rFonts w:hint="eastAsia"/>
        </w:rPr>
        <w:t>可通过“立即同步”将</w:t>
      </w:r>
      <w:r w:rsidR="005A4435">
        <w:rPr>
          <w:rFonts w:hint="eastAsia"/>
        </w:rPr>
        <w:t>BSA</w:t>
      </w:r>
      <w:r w:rsidR="005A4435">
        <w:rPr>
          <w:rFonts w:hint="eastAsia"/>
        </w:rPr>
        <w:t>数据的更改立即同步到</w:t>
      </w:r>
      <w:r w:rsidR="005A4435">
        <w:rPr>
          <w:rFonts w:hint="eastAsia"/>
        </w:rPr>
        <w:t>PDE</w:t>
      </w:r>
      <w:r w:rsidR="005A4435">
        <w:rPr>
          <w:rFonts w:hint="eastAsia"/>
        </w:rPr>
        <w:t>服务器；“计划同步”可实现创建计划，在设定的未来某个时刻将更新同步到</w:t>
      </w:r>
      <w:r w:rsidR="005A4435">
        <w:rPr>
          <w:rFonts w:hint="eastAsia"/>
        </w:rPr>
        <w:t>PDE</w:t>
      </w:r>
      <w:r w:rsidR="005A4435">
        <w:rPr>
          <w:rFonts w:hint="eastAsia"/>
        </w:rPr>
        <w:t>服务器。</w:t>
      </w:r>
    </w:p>
    <w:p w:rsidR="00A6195C" w:rsidRDefault="00244D9E" w:rsidP="001C4C27">
      <w:r>
        <w:rPr>
          <w:rFonts w:hint="eastAsia"/>
        </w:rPr>
        <w:tab/>
      </w:r>
      <w:r w:rsidR="001C4C27">
        <w:rPr>
          <w:rFonts w:hint="eastAsia"/>
        </w:rPr>
        <w:t>这里的同步</w:t>
      </w:r>
      <w:r w:rsidR="001F5AF7">
        <w:rPr>
          <w:rFonts w:hint="eastAsia"/>
        </w:rPr>
        <w:t>可以</w:t>
      </w:r>
      <w:r w:rsidR="001C4C27">
        <w:rPr>
          <w:rFonts w:hint="eastAsia"/>
        </w:rPr>
        <w:t>增量同步</w:t>
      </w:r>
      <w:r w:rsidR="001F5AF7">
        <w:rPr>
          <w:rFonts w:hint="eastAsia"/>
        </w:rPr>
        <w:t>也</w:t>
      </w:r>
      <w:proofErr w:type="gramStart"/>
      <w:r w:rsidR="001F5AF7">
        <w:rPr>
          <w:rFonts w:hint="eastAsia"/>
        </w:rPr>
        <w:t>也</w:t>
      </w:r>
      <w:proofErr w:type="gramEnd"/>
      <w:r w:rsidR="001F5AF7">
        <w:rPr>
          <w:rFonts w:hint="eastAsia"/>
        </w:rPr>
        <w:t>可以是全量同步。需要注意的是全量同步必须有权限的用户才能实现。</w:t>
      </w:r>
    </w:p>
    <w:p w:rsidR="001C4C27" w:rsidRDefault="005E0FED" w:rsidP="000F51FC">
      <w:pPr>
        <w:pStyle w:val="3"/>
        <w:numPr>
          <w:ilvl w:val="2"/>
          <w:numId w:val="36"/>
        </w:numPr>
      </w:pPr>
      <w:r>
        <w:rPr>
          <w:rFonts w:hint="eastAsia"/>
        </w:rPr>
        <w:t>立即同步</w:t>
      </w:r>
    </w:p>
    <w:p w:rsidR="00930C12" w:rsidRDefault="00182A76" w:rsidP="001C4C27">
      <w:r>
        <w:rPr>
          <w:rFonts w:hint="eastAsia"/>
        </w:rPr>
        <w:tab/>
      </w:r>
      <w:r w:rsidR="001C4C27">
        <w:rPr>
          <w:rFonts w:hint="eastAsia"/>
        </w:rPr>
        <w:t>同步上次同步到当前时刻，修改的本地</w:t>
      </w:r>
      <w:r w:rsidR="001C4C27">
        <w:rPr>
          <w:rFonts w:hint="eastAsia"/>
        </w:rPr>
        <w:t>BSA</w:t>
      </w:r>
      <w:r w:rsidR="001C4C27">
        <w:rPr>
          <w:rFonts w:hint="eastAsia"/>
        </w:rPr>
        <w:t>数据。分为“</w:t>
      </w:r>
      <w:r w:rsidR="001C4C27">
        <w:rPr>
          <w:rFonts w:hint="eastAsia"/>
        </w:rPr>
        <w:t>ADD</w:t>
      </w:r>
      <w:r w:rsidR="001C4C27">
        <w:rPr>
          <w:rFonts w:hint="eastAsia"/>
        </w:rPr>
        <w:t>”，“</w:t>
      </w:r>
      <w:r w:rsidR="001C4C27">
        <w:rPr>
          <w:rFonts w:hint="eastAsia"/>
        </w:rPr>
        <w:t>DEL</w:t>
      </w:r>
      <w:r w:rsidR="001C4C27">
        <w:t>”</w:t>
      </w:r>
      <w:r w:rsidR="001C4C27">
        <w:rPr>
          <w:rFonts w:hint="eastAsia"/>
        </w:rPr>
        <w:t>和</w:t>
      </w:r>
      <w:proofErr w:type="gramStart"/>
      <w:r w:rsidR="001C4C27">
        <w:t>”</w:t>
      </w:r>
      <w:proofErr w:type="gramEnd"/>
      <w:r w:rsidR="001C4C27">
        <w:rPr>
          <w:rFonts w:hint="eastAsia"/>
        </w:rPr>
        <w:t>MOD</w:t>
      </w:r>
      <w:proofErr w:type="gramStart"/>
      <w:r w:rsidR="001C4C27">
        <w:t>”</w:t>
      </w:r>
      <w:proofErr w:type="gramEnd"/>
      <w:r w:rsidR="001C4C27">
        <w:rPr>
          <w:rFonts w:hint="eastAsia"/>
        </w:rPr>
        <w:t>三种，分别对应增加的</w:t>
      </w:r>
      <w:r w:rsidR="001C4C27">
        <w:rPr>
          <w:rFonts w:hint="eastAsia"/>
        </w:rPr>
        <w:t>BSA</w:t>
      </w:r>
      <w:r w:rsidR="001C4C27">
        <w:rPr>
          <w:rFonts w:hint="eastAsia"/>
        </w:rPr>
        <w:t>网元，删除的</w:t>
      </w:r>
      <w:r w:rsidR="001C4C27">
        <w:rPr>
          <w:rFonts w:hint="eastAsia"/>
        </w:rPr>
        <w:t>BSA</w:t>
      </w:r>
      <w:r w:rsidR="001C4C27">
        <w:rPr>
          <w:rFonts w:hint="eastAsia"/>
        </w:rPr>
        <w:t>网元和修改的</w:t>
      </w:r>
      <w:r w:rsidR="001C4C27">
        <w:rPr>
          <w:rFonts w:hint="eastAsia"/>
        </w:rPr>
        <w:t>BSA</w:t>
      </w:r>
      <w:r w:rsidR="001C4C27">
        <w:rPr>
          <w:rFonts w:hint="eastAsia"/>
        </w:rPr>
        <w:t>网元。</w:t>
      </w:r>
    </w:p>
    <w:p w:rsidR="00E21845" w:rsidRPr="00E21845" w:rsidRDefault="00E21845" w:rsidP="000F51FC">
      <w:pPr>
        <w:pStyle w:val="a3"/>
        <w:numPr>
          <w:ilvl w:val="0"/>
          <w:numId w:val="12"/>
        </w:numPr>
        <w:ind w:firstLineChars="0"/>
        <w:rPr>
          <w:b/>
        </w:rPr>
      </w:pPr>
      <w:r w:rsidRPr="00E21845">
        <w:rPr>
          <w:rFonts w:hint="eastAsia"/>
          <w:b/>
        </w:rPr>
        <w:t>同步流程</w:t>
      </w:r>
    </w:p>
    <w:p w:rsidR="00C46428" w:rsidRDefault="003D1A68" w:rsidP="001C4C27">
      <w:r>
        <w:object w:dxaOrig="8162" w:dyaOrig="10025">
          <v:shape id="_x0000_i1033" type="#_x0000_t75" style="width:264.75pt;height:325.5pt" o:ole="">
            <v:imagedata r:id="rId38" o:title=""/>
          </v:shape>
          <o:OLEObject Type="Embed" ProgID="Visio.Drawing.11" ShapeID="_x0000_i1033" DrawAspect="Content" ObjectID="_1409581534" r:id="rId39"/>
        </w:object>
      </w:r>
    </w:p>
    <w:p w:rsidR="00E21845" w:rsidRDefault="002B2E8C" w:rsidP="000F51F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根据权限，</w:t>
      </w:r>
      <w:r w:rsidR="00E21845">
        <w:rPr>
          <w:rFonts w:hint="eastAsia"/>
        </w:rPr>
        <w:t>获取</w:t>
      </w:r>
      <w:r w:rsidR="00E21845">
        <w:rPr>
          <w:rFonts w:hint="eastAsia"/>
        </w:rPr>
        <w:t>BSA</w:t>
      </w:r>
      <w:r w:rsidR="00E21845">
        <w:rPr>
          <w:rFonts w:hint="eastAsia"/>
        </w:rPr>
        <w:t>表中从上次更新到当前所有</w:t>
      </w:r>
      <w:proofErr w:type="gramStart"/>
      <w:r w:rsidR="00E21845">
        <w:rPr>
          <w:rFonts w:hint="eastAsia"/>
        </w:rPr>
        <w:t>有</w:t>
      </w:r>
      <w:proofErr w:type="gramEnd"/>
      <w:r w:rsidR="00E21845">
        <w:rPr>
          <w:rFonts w:hint="eastAsia"/>
        </w:rPr>
        <w:t>变更的数据，进行数据核查。检查是否有字段为空的记录；如有为空的记录，用台账和伪基站</w:t>
      </w:r>
      <w:proofErr w:type="gramStart"/>
      <w:r w:rsidR="00E21845">
        <w:rPr>
          <w:rFonts w:hint="eastAsia"/>
        </w:rPr>
        <w:t>载扇数据</w:t>
      </w:r>
      <w:proofErr w:type="gramEnd"/>
      <w:r w:rsidR="00E21845">
        <w:rPr>
          <w:rFonts w:hint="eastAsia"/>
        </w:rPr>
        <w:t>更新；如果更新后还有为空，则此条数据不上报。</w:t>
      </w:r>
    </w:p>
    <w:p w:rsidR="00E21845" w:rsidRDefault="00E21845" w:rsidP="000F51F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按规定的命名方式生成</w:t>
      </w:r>
      <w:r w:rsidR="002B2E8C">
        <w:rPr>
          <w:rFonts w:hint="eastAsia"/>
        </w:rPr>
        <w:t>所选同步类型的</w:t>
      </w:r>
      <w:r>
        <w:rPr>
          <w:rFonts w:hint="eastAsia"/>
        </w:rPr>
        <w:t>同步文件（包括文件内容规范、文件名称规范）。详情参见</w:t>
      </w:r>
      <w:r>
        <w:rPr>
          <w:rFonts w:hint="eastAsia"/>
        </w:rPr>
        <w:t>PDE</w:t>
      </w:r>
      <w:r>
        <w:rPr>
          <w:rFonts w:hint="eastAsia"/>
        </w:rPr>
        <w:t>接口规范。</w:t>
      </w:r>
    </w:p>
    <w:p w:rsidR="00E21845" w:rsidRDefault="00E21845" w:rsidP="000F51F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按</w:t>
      </w:r>
      <w:r>
        <w:rPr>
          <w:rFonts w:hint="eastAsia"/>
        </w:rPr>
        <w:t>PDE</w:t>
      </w:r>
      <w:r>
        <w:rPr>
          <w:rFonts w:hint="eastAsia"/>
        </w:rPr>
        <w:t>接口规范将文件长传到指定目录。详情参见</w:t>
      </w:r>
      <w:r>
        <w:rPr>
          <w:rFonts w:hint="eastAsia"/>
        </w:rPr>
        <w:t>PDE</w:t>
      </w:r>
      <w:r>
        <w:rPr>
          <w:rFonts w:hint="eastAsia"/>
        </w:rPr>
        <w:t>接口规范。</w:t>
      </w:r>
    </w:p>
    <w:p w:rsidR="00E21845" w:rsidRDefault="00E21845" w:rsidP="000F51F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记录日志：同步日期、同步时间、同步文件名称、同步人、</w:t>
      </w:r>
      <w:r>
        <w:rPr>
          <w:rFonts w:hint="eastAsia"/>
        </w:rPr>
        <w:t xml:space="preserve"> </w:t>
      </w:r>
      <w:r>
        <w:rPr>
          <w:rFonts w:hint="eastAsia"/>
        </w:rPr>
        <w:t>同步类型和同步方式。同步日期和同步时间为</w:t>
      </w:r>
      <w:r>
        <w:rPr>
          <w:rFonts w:hint="eastAsia"/>
        </w:rPr>
        <w:t>FTP</w:t>
      </w:r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的日期和时间；同步人为</w:t>
      </w:r>
      <w:r w:rsidR="002B2E8C">
        <w:rPr>
          <w:rFonts w:hint="eastAsia"/>
        </w:rPr>
        <w:t>当前操作人</w:t>
      </w:r>
      <w:r>
        <w:rPr>
          <w:rFonts w:hint="eastAsia"/>
        </w:rPr>
        <w:t>；同步类型为</w:t>
      </w:r>
      <w:r w:rsidR="002B2E8C">
        <w:rPr>
          <w:rFonts w:hint="eastAsia"/>
        </w:rPr>
        <w:t>所选同步类型</w:t>
      </w:r>
      <w:r>
        <w:rPr>
          <w:rFonts w:hint="eastAsia"/>
        </w:rPr>
        <w:t>、同步方式默认为“</w:t>
      </w:r>
      <w:r w:rsidR="002B2E8C">
        <w:rPr>
          <w:rFonts w:hint="eastAsia"/>
        </w:rPr>
        <w:t>手动</w:t>
      </w:r>
      <w:r>
        <w:rPr>
          <w:rFonts w:hint="eastAsia"/>
        </w:rPr>
        <w:t>同步”。</w:t>
      </w:r>
    </w:p>
    <w:p w:rsidR="00E21845" w:rsidRDefault="00E21845" w:rsidP="000F51F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待</w:t>
      </w:r>
      <w:r>
        <w:rPr>
          <w:rFonts w:hint="eastAsia"/>
        </w:rPr>
        <w:t>PDE</w:t>
      </w:r>
      <w:r>
        <w:rPr>
          <w:rFonts w:hint="eastAsia"/>
        </w:rPr>
        <w:t>服务器生成入库日志后，将日志采集到平台中。关于此日志的采集，参见“同步日志查询”功能。</w:t>
      </w:r>
    </w:p>
    <w:p w:rsidR="00E21845" w:rsidRDefault="00E21845" w:rsidP="000F51F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根据</w:t>
      </w:r>
      <w:r>
        <w:rPr>
          <w:rFonts w:hint="eastAsia"/>
        </w:rPr>
        <w:t>PDE</w:t>
      </w:r>
      <w:r>
        <w:rPr>
          <w:rFonts w:hint="eastAsia"/>
        </w:rPr>
        <w:t>服务器同步日志中反馈的同步结果（</w:t>
      </w:r>
      <w:r>
        <w:rPr>
          <w:rFonts w:hint="eastAsia"/>
        </w:rPr>
        <w:t>PDE</w:t>
      </w:r>
      <w:r>
        <w:rPr>
          <w:rFonts w:hint="eastAsia"/>
        </w:rPr>
        <w:t>同步反馈日志中含未成功的记录）和本次更新的文件，对同步成功的</w:t>
      </w:r>
      <w:r>
        <w:rPr>
          <w:rFonts w:hint="eastAsia"/>
        </w:rPr>
        <w:t>BSA</w:t>
      </w:r>
      <w:r>
        <w:rPr>
          <w:rFonts w:hint="eastAsia"/>
        </w:rPr>
        <w:t>数据在平台中更新同步状态。</w:t>
      </w:r>
    </w:p>
    <w:tbl>
      <w:tblPr>
        <w:tblW w:w="5520" w:type="dxa"/>
        <w:tblInd w:w="534" w:type="dxa"/>
        <w:tblLook w:val="04A0" w:firstRow="1" w:lastRow="0" w:firstColumn="1" w:lastColumn="0" w:noHBand="0" w:noVBand="1"/>
      </w:tblPr>
      <w:tblGrid>
        <w:gridCol w:w="2980"/>
        <w:gridCol w:w="2540"/>
      </w:tblGrid>
      <w:tr w:rsidR="00E21845" w:rsidRPr="00303CC9" w:rsidTr="00973056">
        <w:trPr>
          <w:trHeight w:val="27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1845" w:rsidRPr="00303CC9" w:rsidRDefault="00E21845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最后一次成功同步日期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1845" w:rsidRPr="00303CC9" w:rsidRDefault="00E21845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  <w:tr w:rsidR="00E21845" w:rsidRPr="00303CC9" w:rsidTr="00973056">
        <w:trPr>
          <w:trHeight w:val="27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1845" w:rsidRPr="00303CC9" w:rsidRDefault="00E21845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最后一次成功同步成功类型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1845" w:rsidRPr="00303CC9" w:rsidRDefault="00E21845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{FULL,ADD,MOD}</w:t>
            </w:r>
          </w:p>
        </w:tc>
      </w:tr>
      <w:tr w:rsidR="00E21845" w:rsidRPr="00303CC9" w:rsidTr="00973056">
        <w:trPr>
          <w:trHeight w:val="27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1845" w:rsidRPr="00303CC9" w:rsidRDefault="00E21845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最后一次成功同步方式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1845" w:rsidRPr="00303CC9" w:rsidRDefault="00E21845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{自动同步，手动同步}</w:t>
            </w:r>
          </w:p>
        </w:tc>
      </w:tr>
      <w:tr w:rsidR="00E21845" w:rsidRPr="00303CC9" w:rsidTr="00973056">
        <w:trPr>
          <w:trHeight w:val="27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1845" w:rsidRPr="00303CC9" w:rsidRDefault="00E21845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最后一次成功同步操作人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1845" w:rsidRPr="00303CC9" w:rsidRDefault="00E21845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 xml:space="preserve">　</w:t>
            </w:r>
          </w:p>
        </w:tc>
      </w:tr>
    </w:tbl>
    <w:p w:rsidR="006239A6" w:rsidRDefault="006239A6" w:rsidP="000F51FC">
      <w:pPr>
        <w:pStyle w:val="a3"/>
        <w:numPr>
          <w:ilvl w:val="0"/>
          <w:numId w:val="12"/>
        </w:numPr>
        <w:ind w:firstLineChars="0"/>
        <w:rPr>
          <w:b/>
        </w:rPr>
      </w:pPr>
      <w:r>
        <w:rPr>
          <w:rFonts w:hint="eastAsia"/>
          <w:b/>
        </w:rPr>
        <w:t>客户端功能</w:t>
      </w:r>
    </w:p>
    <w:p w:rsidR="006239A6" w:rsidRDefault="006239A6" w:rsidP="006239A6">
      <w:r>
        <w:rPr>
          <w:rFonts w:hint="eastAsia"/>
        </w:rPr>
        <w:tab/>
      </w:r>
      <w:r w:rsidR="00410715">
        <w:rPr>
          <w:rFonts w:hint="eastAsia"/>
        </w:rPr>
        <w:tab/>
      </w:r>
      <w:r w:rsidR="00410715" w:rsidRPr="00DB7405">
        <w:rPr>
          <w:rFonts w:hint="eastAsia"/>
        </w:rPr>
        <w:t>点击“</w:t>
      </w:r>
      <w:r w:rsidR="00410715">
        <w:rPr>
          <w:rFonts w:hint="eastAsia"/>
        </w:rPr>
        <w:t>立即同步”功能进入本功能。</w:t>
      </w:r>
      <w:r w:rsidR="001272FD">
        <w:rPr>
          <w:rFonts w:hint="eastAsia"/>
        </w:rPr>
        <w:t>客户端主功能界面如</w:t>
      </w:r>
      <w:r>
        <w:rPr>
          <w:rFonts w:hint="eastAsia"/>
        </w:rPr>
        <w:t>下：</w:t>
      </w:r>
    </w:p>
    <w:p w:rsidR="006239A6" w:rsidRDefault="006239A6" w:rsidP="00410715">
      <w:pPr>
        <w:pStyle w:val="a3"/>
        <w:ind w:left="840" w:firstLineChars="0" w:firstLine="0"/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0500" cy="26543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>功能点：</w:t>
      </w:r>
    </w:p>
    <w:p w:rsidR="006239A6" w:rsidRDefault="006239A6" w:rsidP="000F51F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需选择立即同步的城市范围，可选择的城市视登录用户的权限而定。默认为用户所属登录地市。</w:t>
      </w:r>
    </w:p>
    <w:p w:rsidR="006239A6" w:rsidRDefault="006239A6" w:rsidP="000F51F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需选择同步类型，可选择的同步类型为</w:t>
      </w:r>
      <w:r>
        <w:rPr>
          <w:rFonts w:hint="eastAsia"/>
        </w:rPr>
        <w:t>{</w:t>
      </w:r>
      <w:r>
        <w:rPr>
          <w:rFonts w:hint="eastAsia"/>
        </w:rPr>
        <w:t>全量同步，增量同步，紧急同步</w:t>
      </w:r>
      <w:r>
        <w:rPr>
          <w:rFonts w:hint="eastAsia"/>
        </w:rPr>
        <w:t>}</w:t>
      </w:r>
      <w:r>
        <w:rPr>
          <w:rFonts w:hint="eastAsia"/>
        </w:rPr>
        <w:t>。“全量同步”仅有权限的用户可选择，如省级管理员。不同的同步类型，生成的文件命名方式、生成文件方式和上传路径不同。详情参见</w:t>
      </w:r>
      <w:r>
        <w:rPr>
          <w:rFonts w:hint="eastAsia"/>
        </w:rPr>
        <w:t>PDE</w:t>
      </w:r>
      <w:r>
        <w:rPr>
          <w:rFonts w:hint="eastAsia"/>
        </w:rPr>
        <w:t>数据接口规范。默认为“紧急同步”。</w:t>
      </w:r>
    </w:p>
    <w:p w:rsidR="006239A6" w:rsidRDefault="006239A6" w:rsidP="000F51F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在城市和同步类型设置好的前提下，可点击“预览同步内容”，在下方表格</w:t>
      </w:r>
      <w:proofErr w:type="gramStart"/>
      <w:r>
        <w:rPr>
          <w:rFonts w:hint="eastAsia"/>
        </w:rPr>
        <w:t>生成本次</w:t>
      </w:r>
      <w:proofErr w:type="gramEnd"/>
      <w:r>
        <w:rPr>
          <w:rFonts w:hint="eastAsia"/>
        </w:rPr>
        <w:t>同步内容。</w:t>
      </w:r>
    </w:p>
    <w:p w:rsidR="006239A6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其中，当“同步类型”为“全量同步”，下方表格仅显示标题为“全量同步”的</w:t>
      </w:r>
      <w:r>
        <w:rPr>
          <w:rFonts w:hint="eastAsia"/>
        </w:rPr>
        <w:t>BSA</w:t>
      </w:r>
      <w:r>
        <w:rPr>
          <w:rFonts w:hint="eastAsia"/>
        </w:rPr>
        <w:t>数据表格，对应全量同步文件的内容；当“同步类型”为“增量同步”或者“紧急同步”时，下方表格以三个表格“修改”、“新增”、“删除”分别对应修改、新增和删除文件的内容。</w:t>
      </w:r>
    </w:p>
    <w:p w:rsidR="000D671B" w:rsidRDefault="000D671B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与上次同步对比，修改的内容单元格需要用绿色标注出，提醒用户已修改；</w:t>
      </w:r>
    </w:p>
    <w:p w:rsidR="006239A6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如果其中一种无数据，则表格中不显示数据即可。</w:t>
      </w:r>
    </w:p>
    <w:p w:rsidR="006239A6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如果没有检测到任何可同步的内容，以弹出框提示用户。</w:t>
      </w:r>
    </w:p>
    <w:p w:rsidR="006239A6" w:rsidRDefault="006239A6" w:rsidP="000F51F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在城市和同步类型设置好的前提下，点击“生成同步文件”按钮，可生成待同步的文件。</w:t>
      </w:r>
    </w:p>
    <w:p w:rsidR="006239A6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如果没有可同步的内容，则以弹出框提示用户。</w:t>
      </w:r>
    </w:p>
    <w:p w:rsidR="006239A6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生成的文件在“待同步的文件”栏中显示。</w:t>
      </w:r>
    </w:p>
    <w:p w:rsidR="006239A6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点击“下载”可下载对应的文件；</w:t>
      </w:r>
    </w:p>
    <w:p w:rsidR="006239A6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点击“删除”可删除对应的文件；删除时需先提示用户确认删除。删除的文件不予同步。</w:t>
      </w:r>
    </w:p>
    <w:p w:rsidR="006239A6" w:rsidRDefault="006239A6" w:rsidP="000F51F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待同步的文件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栏中有文件时，可点击“上传同步”按钮进行上传操作。</w:t>
      </w:r>
    </w:p>
    <w:p w:rsidR="006239A6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上传过程中，本功能界面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可操作；</w:t>
      </w:r>
    </w:p>
    <w:p w:rsidR="006239A6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界面提示用户正在上传；</w:t>
      </w:r>
    </w:p>
    <w:p w:rsidR="006239A6" w:rsidRPr="00DB7405" w:rsidRDefault="006239A6" w:rsidP="000F51FC">
      <w:pPr>
        <w:pStyle w:val="a3"/>
        <w:numPr>
          <w:ilvl w:val="1"/>
          <w:numId w:val="14"/>
        </w:numPr>
        <w:ind w:firstLineChars="0"/>
      </w:pPr>
      <w:r>
        <w:rPr>
          <w:rFonts w:hint="eastAsia"/>
        </w:rPr>
        <w:t>当后台成功上传文件到</w:t>
      </w:r>
      <w:r>
        <w:rPr>
          <w:rFonts w:hint="eastAsia"/>
        </w:rPr>
        <w:t>PDE</w:t>
      </w:r>
      <w:r>
        <w:rPr>
          <w:rFonts w:hint="eastAsia"/>
        </w:rPr>
        <w:t>服务器上后，已弹出</w:t>
      </w:r>
      <w:proofErr w:type="gramStart"/>
      <w:r>
        <w:rPr>
          <w:rFonts w:hint="eastAsia"/>
        </w:rPr>
        <w:t>框形式</w:t>
      </w:r>
      <w:proofErr w:type="gramEnd"/>
      <w:r>
        <w:rPr>
          <w:rFonts w:hint="eastAsia"/>
        </w:rPr>
        <w:t>提醒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上传成功，请稍后在“同步日志查询”功能中查询同步结果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。</w:t>
      </w:r>
    </w:p>
    <w:p w:rsidR="006239A6" w:rsidRPr="006239A6" w:rsidRDefault="006239A6" w:rsidP="006239A6"/>
    <w:p w:rsidR="005E0FED" w:rsidRDefault="005E0FED" w:rsidP="000F51FC">
      <w:pPr>
        <w:pStyle w:val="3"/>
        <w:numPr>
          <w:ilvl w:val="2"/>
          <w:numId w:val="36"/>
        </w:numPr>
      </w:pPr>
      <w:r>
        <w:rPr>
          <w:rFonts w:hint="eastAsia"/>
        </w:rPr>
        <w:lastRenderedPageBreak/>
        <w:t>计划同步</w:t>
      </w:r>
    </w:p>
    <w:p w:rsidR="00726181" w:rsidRDefault="00D61BC2" w:rsidP="00726181">
      <w:r>
        <w:rPr>
          <w:rFonts w:hint="eastAsia"/>
        </w:rPr>
        <w:tab/>
      </w:r>
      <w:r w:rsidR="004B2769">
        <w:rPr>
          <w:rFonts w:hint="eastAsia"/>
        </w:rPr>
        <w:t>计划同步主要实现计划增量同步和计划紧急同步功能。</w:t>
      </w:r>
    </w:p>
    <w:p w:rsidR="00D61BC2" w:rsidRDefault="009D54D8" w:rsidP="00726181">
      <w:pPr>
        <w:rPr>
          <w:b/>
        </w:rPr>
      </w:pPr>
      <w:r>
        <w:rPr>
          <w:rFonts w:hint="eastAsia"/>
        </w:rPr>
        <w:tab/>
      </w:r>
      <w:r w:rsidRPr="009D54D8">
        <w:rPr>
          <w:rFonts w:hint="eastAsia"/>
          <w:b/>
        </w:rPr>
        <w:t>注意：</w:t>
      </w:r>
    </w:p>
    <w:p w:rsidR="009D54D8" w:rsidRDefault="009D54D8" w:rsidP="000F51FC">
      <w:pPr>
        <w:pStyle w:val="a3"/>
        <w:numPr>
          <w:ilvl w:val="0"/>
          <w:numId w:val="15"/>
        </w:numPr>
        <w:ind w:firstLineChars="0"/>
      </w:pPr>
      <w:r w:rsidRPr="00D61BC2">
        <w:rPr>
          <w:rFonts w:hint="eastAsia"/>
        </w:rPr>
        <w:t>计划同步需要手工维护一份</w:t>
      </w:r>
      <w:r w:rsidR="00D61BC2">
        <w:rPr>
          <w:rFonts w:hint="eastAsia"/>
        </w:rPr>
        <w:t>需要包括增加和修改的</w:t>
      </w:r>
      <w:r w:rsidR="00D61BC2">
        <w:rPr>
          <w:rFonts w:hint="eastAsia"/>
        </w:rPr>
        <w:t>BSA</w:t>
      </w:r>
      <w:r w:rsidR="00D61BC2">
        <w:rPr>
          <w:rFonts w:hint="eastAsia"/>
        </w:rPr>
        <w:t>数据表；</w:t>
      </w:r>
    </w:p>
    <w:p w:rsidR="00D61BC2" w:rsidRDefault="00D61BC2" w:rsidP="000F51F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计划同步不能实现删除数据的同步，如需删除数据。可待计划同步生效后，通过</w:t>
      </w:r>
      <w:r>
        <w:rPr>
          <w:rFonts w:hint="eastAsia"/>
        </w:rPr>
        <w:t>BSA</w:t>
      </w:r>
      <w:r>
        <w:rPr>
          <w:rFonts w:hint="eastAsia"/>
        </w:rPr>
        <w:t>数据维护功能删除需要删除的数据。</w:t>
      </w:r>
    </w:p>
    <w:p w:rsidR="00257A39" w:rsidRDefault="00257A39" w:rsidP="000F51FC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计划同步仅能设置未来</w:t>
      </w:r>
      <w:r>
        <w:rPr>
          <w:rFonts w:hint="eastAsia"/>
        </w:rPr>
        <w:t>3</w:t>
      </w:r>
      <w:r>
        <w:rPr>
          <w:rFonts w:hint="eastAsia"/>
        </w:rPr>
        <w:t>天内的某个时间进行同步。</w:t>
      </w:r>
    </w:p>
    <w:p w:rsidR="006D41DB" w:rsidRDefault="00D61BC2" w:rsidP="000F51F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同步流程</w:t>
      </w:r>
    </w:p>
    <w:p w:rsidR="00C83322" w:rsidRDefault="00F350B3" w:rsidP="00C83322">
      <w:pPr>
        <w:pStyle w:val="a3"/>
        <w:ind w:left="840" w:firstLineChars="0" w:firstLine="0"/>
      </w:pPr>
      <w:del w:id="2718" w:author="zhaofei" w:date="2012-09-12T20:02:00Z">
        <w:r w:rsidDel="00EB0703">
          <w:object w:dxaOrig="8318" w:dyaOrig="12811">
            <v:shape id="_x0000_i1034" type="#_x0000_t75" style="width:246pt;height:379.5pt" o:ole="">
              <v:imagedata r:id="rId41" o:title=""/>
            </v:shape>
            <o:OLEObject Type="Embed" ProgID="Visio.Drawing.11" ShapeID="_x0000_i1034" DrawAspect="Content" ObjectID="_1409581535" r:id="rId42"/>
          </w:object>
        </w:r>
      </w:del>
      <w:ins w:id="2719" w:author="zhaofei" w:date="2012-09-12T20:02:00Z">
        <w:r w:rsidR="00EB0703" w:rsidRPr="00EB0703">
          <w:t xml:space="preserve"> </w:t>
        </w:r>
      </w:ins>
      <w:ins w:id="2720" w:author="zhaofei" w:date="2012-09-12T20:03:00Z">
        <w:r w:rsidR="00EB0703">
          <w:object w:dxaOrig="8319" w:dyaOrig="12812">
            <v:shape id="_x0000_i1035" type="#_x0000_t75" style="width:279pt;height:429pt" o:ole="">
              <v:imagedata r:id="rId43" o:title=""/>
            </v:shape>
            <o:OLEObject Type="Embed" ProgID="Visio.Drawing.11" ShapeID="_x0000_i1035" DrawAspect="Content" ObjectID="_1409581536" r:id="rId44"/>
          </w:object>
        </w:r>
      </w:ins>
    </w:p>
    <w:p w:rsidR="006D41DB" w:rsidRDefault="006D41DB" w:rsidP="000F51F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对用户上传的文件内的</w:t>
      </w:r>
      <w:r>
        <w:rPr>
          <w:rFonts w:hint="eastAsia"/>
        </w:rPr>
        <w:t>BSA</w:t>
      </w:r>
      <w:r>
        <w:rPr>
          <w:rFonts w:hint="eastAsia"/>
        </w:rPr>
        <w:t>数据进行检查：</w:t>
      </w:r>
    </w:p>
    <w:p w:rsidR="006D41DB" w:rsidRDefault="006D41DB" w:rsidP="000F51FC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检查是否有字段为空的记录；如有为空的记录</w:t>
      </w:r>
      <w:r w:rsidR="000D671B">
        <w:rPr>
          <w:rFonts w:hint="eastAsia"/>
        </w:rPr>
        <w:t>，则提醒用户</w:t>
      </w:r>
      <w:r w:rsidR="00AB2AF3">
        <w:rPr>
          <w:rFonts w:hint="eastAsia"/>
        </w:rPr>
        <w:t>，并停止操作；</w:t>
      </w:r>
    </w:p>
    <w:p w:rsidR="00EB0703" w:rsidRDefault="00532D9C" w:rsidP="000F51FC">
      <w:pPr>
        <w:pStyle w:val="a3"/>
        <w:numPr>
          <w:ilvl w:val="0"/>
          <w:numId w:val="18"/>
        </w:numPr>
        <w:ind w:firstLineChars="0"/>
        <w:rPr>
          <w:ins w:id="2721" w:author="zhaofei" w:date="2012-09-12T20:03:00Z"/>
        </w:rPr>
      </w:pPr>
      <w:r>
        <w:rPr>
          <w:rFonts w:hint="eastAsia"/>
        </w:rPr>
        <w:t>如数据没有为空字段，</w:t>
      </w:r>
      <w:ins w:id="2722" w:author="zhaofei" w:date="2012-09-12T20:06:00Z">
        <w:r w:rsidR="00EB0703">
          <w:rPr>
            <w:rFonts w:hint="eastAsia"/>
          </w:rPr>
          <w:t>经用户确认和忽略一些非关键性问题后，</w:t>
        </w:r>
      </w:ins>
      <w:moveToRangeStart w:id="2723" w:author="zhaofei" w:date="2012-09-12T20:05:00Z" w:name="move335243646"/>
      <w:moveTo w:id="2724" w:author="zhaofei" w:date="2012-09-12T20:05:00Z">
        <w:r w:rsidR="00EB0703">
          <w:rPr>
            <w:rFonts w:hint="eastAsia"/>
          </w:rPr>
          <w:t>和用户其他设置一起形成生成同步计划。同步计划中需要填写“计划流水号”、“执行计划时间”、“同步类型”、“同步文件”、“计划创建时间”和“计划创建人”。其中“计划流水号”需要自动生成，方法为</w:t>
        </w:r>
        <w:r w:rsidR="00EB0703">
          <w:rPr>
            <w:rFonts w:hint="eastAsia"/>
          </w:rPr>
          <w:t>YYYYMMDDHHMMSSxxxx</w:t>
        </w:r>
        <w:r w:rsidR="00EB0703">
          <w:rPr>
            <w:rFonts w:hint="eastAsia"/>
          </w:rPr>
          <w:t>，其中</w:t>
        </w:r>
        <w:r w:rsidR="00EB0703">
          <w:rPr>
            <w:rFonts w:hint="eastAsia"/>
          </w:rPr>
          <w:t>xxxx</w:t>
        </w:r>
        <w:r w:rsidR="00EB0703">
          <w:rPr>
            <w:rFonts w:hint="eastAsia"/>
          </w:rPr>
          <w:t>为随机编号；“执行计划时间”、“同步类型”、“同步文件”分别为用户在客户端的设置和系统根据客户上传文件生成的符合</w:t>
        </w:r>
        <w:r w:rsidR="00EB0703">
          <w:rPr>
            <w:rFonts w:hint="eastAsia"/>
          </w:rPr>
          <w:t>PDE</w:t>
        </w:r>
        <w:r w:rsidR="00EB0703">
          <w:rPr>
            <w:rFonts w:hint="eastAsia"/>
          </w:rPr>
          <w:t>接口规范的同步文件；“计划创建时间”和“计划创建人”分别为点击“创建计划”时的时间和当前操作人。同步计划需要记录“是否执行”。如果</w:t>
        </w:r>
        <w:proofErr w:type="gramStart"/>
        <w:r w:rsidR="00EB0703">
          <w:rPr>
            <w:rFonts w:hint="eastAsia"/>
          </w:rPr>
          <w:t>某计划</w:t>
        </w:r>
        <w:proofErr w:type="gramEnd"/>
        <w:r w:rsidR="00EB0703">
          <w:rPr>
            <w:rFonts w:hint="eastAsia"/>
          </w:rPr>
          <w:t>创建后和被执行之前为未执行状态“否”；被系统执行后，其状态为“是”。</w:t>
        </w:r>
      </w:moveTo>
      <w:moveToRangeEnd w:id="2723"/>
    </w:p>
    <w:p w:rsidR="007C1094" w:rsidRDefault="00EB0703" w:rsidP="000F51FC">
      <w:pPr>
        <w:pStyle w:val="a3"/>
        <w:numPr>
          <w:ilvl w:val="0"/>
          <w:numId w:val="18"/>
        </w:numPr>
        <w:ind w:firstLineChars="0"/>
      </w:pPr>
      <w:ins w:id="2725" w:author="zhaofei" w:date="2012-09-12T20:04:00Z">
        <w:r>
          <w:rPr>
            <w:rFonts w:hint="eastAsia"/>
          </w:rPr>
          <w:t>根据计划，到</w:t>
        </w:r>
      </w:ins>
      <w:ins w:id="2726" w:author="zhaofei" w:date="2012-09-12T20:05:00Z">
        <w:r>
          <w:rPr>
            <w:rFonts w:hint="eastAsia"/>
          </w:rPr>
          <w:t>计划</w:t>
        </w:r>
      </w:ins>
      <w:ins w:id="2727" w:author="zhaofei" w:date="2012-09-12T20:04:00Z">
        <w:r>
          <w:rPr>
            <w:rFonts w:hint="eastAsia"/>
          </w:rPr>
          <w:t>时间将计划同步的文件与</w:t>
        </w:r>
        <w:r>
          <w:rPr>
            <w:rFonts w:hint="eastAsia"/>
          </w:rPr>
          <w:t>BSA</w:t>
        </w:r>
        <w:r>
          <w:rPr>
            <w:rFonts w:hint="eastAsia"/>
          </w:rPr>
          <w:t>表数据进行</w:t>
        </w:r>
      </w:ins>
      <w:del w:id="2728" w:author="zhaofei" w:date="2012-09-12T20:04:00Z">
        <w:r w:rsidR="007C1094" w:rsidDel="00EB0703">
          <w:rPr>
            <w:rFonts w:hint="eastAsia"/>
          </w:rPr>
          <w:delText>则</w:delText>
        </w:r>
      </w:del>
      <w:r w:rsidR="007C1094">
        <w:rPr>
          <w:rFonts w:hint="eastAsia"/>
        </w:rPr>
        <w:t>匹配</w:t>
      </w:r>
      <w:del w:id="2729" w:author="zhaofei" w:date="2012-09-12T20:04:00Z">
        <w:r w:rsidR="007C1094" w:rsidDel="00EB0703">
          <w:rPr>
            <w:rFonts w:hint="eastAsia"/>
          </w:rPr>
          <w:delText>平台中的数据</w:delText>
        </w:r>
      </w:del>
      <w:r w:rsidR="007C1094">
        <w:rPr>
          <w:rFonts w:hint="eastAsia"/>
        </w:rPr>
        <w:t>，生成增加类和修改类的两份数据；</w:t>
      </w:r>
    </w:p>
    <w:p w:rsidR="007C1094" w:rsidRDefault="007C1094" w:rsidP="000F51FC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对增加和修改的数据，</w:t>
      </w:r>
      <w:r w:rsidR="00532D9C">
        <w:rPr>
          <w:rFonts w:hint="eastAsia"/>
        </w:rPr>
        <w:t>则</w:t>
      </w:r>
      <w:r w:rsidR="00ED110C">
        <w:rPr>
          <w:rFonts w:hint="eastAsia"/>
        </w:rPr>
        <w:t>分别</w:t>
      </w:r>
      <w:r w:rsidR="00532D9C">
        <w:rPr>
          <w:rFonts w:hint="eastAsia"/>
        </w:rPr>
        <w:t>进行</w:t>
      </w:r>
      <w:r>
        <w:rPr>
          <w:rFonts w:hint="eastAsia"/>
        </w:rPr>
        <w:t>如下核查：</w:t>
      </w:r>
    </w:p>
    <w:p w:rsidR="007C1094" w:rsidRDefault="00532D9C" w:rsidP="000F51FC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BSA</w:t>
      </w:r>
      <w:r>
        <w:rPr>
          <w:rFonts w:hint="eastAsia"/>
        </w:rPr>
        <w:t>数据是否配置</w:t>
      </w:r>
      <w:r>
        <w:rPr>
          <w:rFonts w:hint="eastAsia"/>
        </w:rPr>
        <w:t>DO</w:t>
      </w:r>
      <w:r>
        <w:rPr>
          <w:rFonts w:hint="eastAsia"/>
        </w:rPr>
        <w:t>载频</w:t>
      </w:r>
      <w:r w:rsidR="00ED110C">
        <w:rPr>
          <w:rFonts w:hint="eastAsia"/>
        </w:rPr>
        <w:t>检查</w:t>
      </w:r>
      <w:r>
        <w:rPr>
          <w:rFonts w:hint="eastAsia"/>
        </w:rPr>
        <w:t>；</w:t>
      </w:r>
    </w:p>
    <w:p w:rsidR="007C1094" w:rsidRDefault="00ED110C" w:rsidP="000F51FC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天线张角小于</w:t>
      </w:r>
      <w:r>
        <w:rPr>
          <w:rFonts w:hint="eastAsia"/>
        </w:rPr>
        <w:t>70</w:t>
      </w:r>
      <w:r>
        <w:rPr>
          <w:rFonts w:hint="eastAsia"/>
        </w:rPr>
        <w:t>度或者大于</w:t>
      </w:r>
      <w:r>
        <w:rPr>
          <w:rFonts w:hint="eastAsia"/>
        </w:rPr>
        <w:t>360</w:t>
      </w:r>
      <w:r>
        <w:rPr>
          <w:rFonts w:hint="eastAsia"/>
        </w:rPr>
        <w:t>度检查；</w:t>
      </w:r>
    </w:p>
    <w:p w:rsidR="007C1094" w:rsidRDefault="00ED110C" w:rsidP="000F51FC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lastRenderedPageBreak/>
        <w:t>同站</w:t>
      </w:r>
      <w:r>
        <w:rPr>
          <w:rFonts w:hint="eastAsia"/>
        </w:rPr>
        <w:t>3</w:t>
      </w:r>
      <w:r>
        <w:rPr>
          <w:rFonts w:hint="eastAsia"/>
        </w:rPr>
        <w:t>扇区或者</w:t>
      </w:r>
      <w:r>
        <w:rPr>
          <w:rFonts w:hint="eastAsia"/>
        </w:rPr>
        <w:t>4</w:t>
      </w:r>
      <w:r>
        <w:rPr>
          <w:rFonts w:hint="eastAsia"/>
        </w:rPr>
        <w:t>扇区张角之和小于</w:t>
      </w:r>
      <w:r>
        <w:rPr>
          <w:rFonts w:hint="eastAsia"/>
        </w:rPr>
        <w:t>360</w:t>
      </w:r>
      <w:r>
        <w:rPr>
          <w:rFonts w:hint="eastAsia"/>
        </w:rPr>
        <w:t>度检查；</w:t>
      </w:r>
    </w:p>
    <w:p w:rsidR="007C1094" w:rsidRDefault="00ED110C" w:rsidP="000F51FC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天线</w:t>
      </w:r>
      <w:r w:rsidR="007C1094">
        <w:rPr>
          <w:rFonts w:hint="eastAsia"/>
        </w:rPr>
        <w:t>高度低于地形高度检查；</w:t>
      </w:r>
    </w:p>
    <w:p w:rsidR="007C1094" w:rsidRDefault="007C1094" w:rsidP="000F51FC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天线</w:t>
      </w:r>
      <w:proofErr w:type="gramStart"/>
      <w:r>
        <w:rPr>
          <w:rFonts w:hint="eastAsia"/>
        </w:rPr>
        <w:t>经纬度经纬度</w:t>
      </w:r>
      <w:proofErr w:type="gramEnd"/>
      <w:r>
        <w:rPr>
          <w:rFonts w:hint="eastAsia"/>
        </w:rPr>
        <w:t>精度核查；</w:t>
      </w:r>
    </w:p>
    <w:p w:rsidR="00AB2AF3" w:rsidRDefault="007C1094" w:rsidP="000F51FC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扇区中心经纬度精度核查；</w:t>
      </w:r>
    </w:p>
    <w:p w:rsidR="007C1094" w:rsidRDefault="007C1094" w:rsidP="000F51FC">
      <w:pPr>
        <w:pStyle w:val="a3"/>
        <w:numPr>
          <w:ilvl w:val="1"/>
          <w:numId w:val="18"/>
        </w:numPr>
        <w:ind w:firstLineChars="0"/>
      </w:pPr>
      <w:r>
        <w:rPr>
          <w:rFonts w:hint="eastAsia"/>
        </w:rPr>
        <w:t>中兴添加同</w:t>
      </w:r>
      <w:r>
        <w:rPr>
          <w:rFonts w:hint="eastAsia"/>
        </w:rPr>
        <w:t>PN</w:t>
      </w:r>
      <w:r>
        <w:rPr>
          <w:rFonts w:hint="eastAsia"/>
        </w:rPr>
        <w:t>小区下的非参考小区核查。</w:t>
      </w:r>
    </w:p>
    <w:p w:rsidR="007C1094" w:rsidRDefault="00D25532" w:rsidP="00D25532">
      <w:pPr>
        <w:pStyle w:val="a3"/>
        <w:ind w:left="786" w:firstLineChars="0" w:firstLine="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核查出疑似有问题的数据，按增加和修改的</w:t>
      </w:r>
      <w:r>
        <w:rPr>
          <w:rFonts w:hint="eastAsia"/>
        </w:rPr>
        <w:t>BSA</w:t>
      </w:r>
      <w:r>
        <w:rPr>
          <w:rFonts w:hint="eastAsia"/>
        </w:rPr>
        <w:t>数据分两个文件生成，各类问题</w:t>
      </w:r>
      <w:r>
        <w:rPr>
          <w:rFonts w:hint="eastAsia"/>
        </w:rPr>
        <w:t>BSA</w:t>
      </w:r>
      <w:r>
        <w:rPr>
          <w:rFonts w:hint="eastAsia"/>
        </w:rPr>
        <w:t>数据按上述核查内容分页存放。这两个文件将提供给用户确认。并在原始文件中修改后再次</w:t>
      </w:r>
      <w:proofErr w:type="gramStart"/>
      <w:r>
        <w:rPr>
          <w:rFonts w:hint="eastAsia"/>
        </w:rPr>
        <w:t>上传供平台</w:t>
      </w:r>
      <w:proofErr w:type="gramEnd"/>
      <w:r>
        <w:rPr>
          <w:rFonts w:hint="eastAsia"/>
        </w:rPr>
        <w:t>核查。</w:t>
      </w:r>
    </w:p>
    <w:p w:rsidR="006D41DB" w:rsidRDefault="00D12C89" w:rsidP="000F51FC">
      <w:pPr>
        <w:pStyle w:val="a3"/>
        <w:numPr>
          <w:ilvl w:val="0"/>
          <w:numId w:val="17"/>
        </w:numPr>
        <w:ind w:firstLineChars="0"/>
      </w:pPr>
      <w:del w:id="2730" w:author="zhaofei" w:date="2012-09-12T20:06:00Z">
        <w:r w:rsidDel="00EB0703">
          <w:rPr>
            <w:rFonts w:hint="eastAsia"/>
          </w:rPr>
          <w:delText>经用户确认和忽略后，</w:delText>
        </w:r>
      </w:del>
      <w:r w:rsidR="006D41DB">
        <w:rPr>
          <w:rFonts w:hint="eastAsia"/>
        </w:rPr>
        <w:t>按规定的命名方式生成所选同步类型的</w:t>
      </w:r>
      <w:r>
        <w:rPr>
          <w:rFonts w:hint="eastAsia"/>
        </w:rPr>
        <w:t>增加和修改的</w:t>
      </w:r>
      <w:r w:rsidR="006D41DB">
        <w:rPr>
          <w:rFonts w:hint="eastAsia"/>
        </w:rPr>
        <w:t>同步文件（包括文件内容规范、文件名称规范）。详情参见</w:t>
      </w:r>
      <w:r w:rsidR="006D41DB">
        <w:rPr>
          <w:rFonts w:hint="eastAsia"/>
        </w:rPr>
        <w:t>PDE</w:t>
      </w:r>
      <w:r w:rsidR="006D41DB">
        <w:rPr>
          <w:rFonts w:hint="eastAsia"/>
        </w:rPr>
        <w:t>接口规范。</w:t>
      </w:r>
    </w:p>
    <w:p w:rsidR="00884190" w:rsidDel="00EB0703" w:rsidRDefault="00B83FB8" w:rsidP="000F51FC">
      <w:pPr>
        <w:pStyle w:val="a3"/>
        <w:numPr>
          <w:ilvl w:val="0"/>
          <w:numId w:val="17"/>
        </w:numPr>
        <w:ind w:firstLineChars="0"/>
        <w:rPr>
          <w:del w:id="2731" w:author="zhaofei" w:date="2012-09-12T20:06:00Z"/>
        </w:rPr>
      </w:pPr>
      <w:del w:id="2732" w:author="zhaofei" w:date="2012-09-12T20:06:00Z">
        <w:r w:rsidDel="00EB0703">
          <w:rPr>
            <w:rFonts w:hint="eastAsia"/>
          </w:rPr>
          <w:delText>生成的同步文件内容经确认后</w:delText>
        </w:r>
        <w:r w:rsidR="008C3F30" w:rsidDel="00EB0703">
          <w:rPr>
            <w:rFonts w:hint="eastAsia"/>
          </w:rPr>
          <w:delText>，</w:delText>
        </w:r>
      </w:del>
      <w:moveFromRangeStart w:id="2733" w:author="zhaofei" w:date="2012-09-12T20:05:00Z" w:name="move335243646"/>
      <w:moveFrom w:id="2734" w:author="zhaofei" w:date="2012-09-12T20:05:00Z">
        <w:del w:id="2735" w:author="zhaofei" w:date="2012-09-12T20:06:00Z">
          <w:r w:rsidR="00B32541" w:rsidDel="00EB0703">
            <w:rPr>
              <w:rFonts w:hint="eastAsia"/>
            </w:rPr>
            <w:delText>和用户</w:delText>
          </w:r>
          <w:r w:rsidR="009D6D26" w:rsidDel="00EB0703">
            <w:rPr>
              <w:rFonts w:hint="eastAsia"/>
            </w:rPr>
            <w:delText>其他设置</w:delText>
          </w:r>
          <w:r w:rsidR="00B32541" w:rsidDel="00EB0703">
            <w:rPr>
              <w:rFonts w:hint="eastAsia"/>
            </w:rPr>
            <w:delText>一起形成</w:delText>
          </w:r>
          <w:r w:rsidR="008C3F30" w:rsidDel="00EB0703">
            <w:rPr>
              <w:rFonts w:hint="eastAsia"/>
            </w:rPr>
            <w:delText>生成同步</w:delText>
          </w:r>
          <w:r w:rsidR="00B32541" w:rsidDel="00EB0703">
            <w:rPr>
              <w:rFonts w:hint="eastAsia"/>
            </w:rPr>
            <w:delText>计划</w:delText>
          </w:r>
          <w:r w:rsidR="008C3F30" w:rsidDel="00EB0703">
            <w:rPr>
              <w:rFonts w:hint="eastAsia"/>
            </w:rPr>
            <w:delText>。</w:delText>
          </w:r>
          <w:r w:rsidR="00884190" w:rsidDel="00EB0703">
            <w:rPr>
              <w:rFonts w:hint="eastAsia"/>
            </w:rPr>
            <w:delText>同步计划中需要填写“计划流水号”、“执行计划时间”、“同步类型”、“同步文件”、“计划创建时间”和“计划创建人”。其中“计划流水号”需要自动生成，方法为</w:delText>
          </w:r>
          <w:r w:rsidR="00884190" w:rsidDel="00EB0703">
            <w:rPr>
              <w:rFonts w:hint="eastAsia"/>
            </w:rPr>
            <w:delText>YYYYMMDDHHMMSSxxxx</w:delText>
          </w:r>
          <w:r w:rsidR="00884190" w:rsidDel="00EB0703">
            <w:rPr>
              <w:rFonts w:hint="eastAsia"/>
            </w:rPr>
            <w:delText>，其中</w:delText>
          </w:r>
          <w:r w:rsidR="00884190" w:rsidDel="00EB0703">
            <w:rPr>
              <w:rFonts w:hint="eastAsia"/>
            </w:rPr>
            <w:delText>xxxx</w:delText>
          </w:r>
          <w:r w:rsidR="00884190" w:rsidDel="00EB0703">
            <w:rPr>
              <w:rFonts w:hint="eastAsia"/>
            </w:rPr>
            <w:delText>为随机编号；“执行计划时间”、“同步类型”、“同步文件”分别为用户在客户端的设置和系统根据客户上传文件生成的符合</w:delText>
          </w:r>
          <w:r w:rsidR="00884190" w:rsidDel="00EB0703">
            <w:rPr>
              <w:rFonts w:hint="eastAsia"/>
            </w:rPr>
            <w:delText>PDE</w:delText>
          </w:r>
          <w:r w:rsidR="00884190" w:rsidDel="00EB0703">
            <w:rPr>
              <w:rFonts w:hint="eastAsia"/>
            </w:rPr>
            <w:delText>接口规范的同步文件；“计划创建时间”和“计划创建人”分别为点击“创建计划”时的时间和当前操作人。同步计划需要记录“是否执行”。如果某计划创建后和被执行之前为未执行状态“否”；被系统执行后，其状态为“是”。</w:delText>
          </w:r>
        </w:del>
      </w:moveFrom>
      <w:moveFromRangeEnd w:id="2733"/>
    </w:p>
    <w:p w:rsidR="006D41DB" w:rsidRDefault="00B32541" w:rsidP="000F51FC">
      <w:pPr>
        <w:pStyle w:val="a3"/>
        <w:numPr>
          <w:ilvl w:val="0"/>
          <w:numId w:val="17"/>
        </w:numPr>
        <w:ind w:firstLineChars="0"/>
      </w:pPr>
      <w:del w:id="2736" w:author="zhaofei" w:date="2012-09-12T20:06:00Z">
        <w:r w:rsidDel="00EB0703">
          <w:rPr>
            <w:rFonts w:hint="eastAsia"/>
          </w:rPr>
          <w:delText>系统根据同步计划中各计划对应的执行时间和同步类型，在预定的时间，</w:delText>
        </w:r>
      </w:del>
      <w:r w:rsidR="006D41DB">
        <w:rPr>
          <w:rFonts w:hint="eastAsia"/>
        </w:rPr>
        <w:t>按</w:t>
      </w:r>
      <w:r w:rsidR="006D41DB">
        <w:rPr>
          <w:rFonts w:hint="eastAsia"/>
        </w:rPr>
        <w:t>PDE</w:t>
      </w:r>
      <w:r w:rsidR="006D41DB">
        <w:rPr>
          <w:rFonts w:hint="eastAsia"/>
        </w:rPr>
        <w:t>接口规范将文件长传到</w:t>
      </w:r>
      <w:r>
        <w:rPr>
          <w:rFonts w:hint="eastAsia"/>
        </w:rPr>
        <w:t>同步类型</w:t>
      </w:r>
      <w:r w:rsidR="006D41DB">
        <w:rPr>
          <w:rFonts w:hint="eastAsia"/>
        </w:rPr>
        <w:t>指定目录。详情参见</w:t>
      </w:r>
      <w:r w:rsidR="006D41DB">
        <w:rPr>
          <w:rFonts w:hint="eastAsia"/>
        </w:rPr>
        <w:t>PDE</w:t>
      </w:r>
      <w:r w:rsidR="006D41DB">
        <w:rPr>
          <w:rFonts w:hint="eastAsia"/>
        </w:rPr>
        <w:t>接口规范。</w:t>
      </w:r>
    </w:p>
    <w:p w:rsidR="006D41DB" w:rsidRDefault="006D41DB" w:rsidP="000F51F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记录日志</w:t>
      </w:r>
      <w:r w:rsidR="00884190">
        <w:rPr>
          <w:rFonts w:hint="eastAsia"/>
        </w:rPr>
        <w:t>并更新计划任务的状态</w:t>
      </w:r>
      <w:r>
        <w:rPr>
          <w:rFonts w:hint="eastAsia"/>
        </w:rPr>
        <w:t>：同步日期、同步时间、同步文件名称、同步人、</w:t>
      </w:r>
      <w:r>
        <w:rPr>
          <w:rFonts w:hint="eastAsia"/>
        </w:rPr>
        <w:t xml:space="preserve"> </w:t>
      </w:r>
      <w:r>
        <w:rPr>
          <w:rFonts w:hint="eastAsia"/>
        </w:rPr>
        <w:t>同步类型和同步方式。同步日期和同步时间为</w:t>
      </w:r>
      <w:r>
        <w:rPr>
          <w:rFonts w:hint="eastAsia"/>
        </w:rPr>
        <w:t>FTP</w:t>
      </w:r>
      <w:r>
        <w:rPr>
          <w:rFonts w:hint="eastAsia"/>
        </w:rPr>
        <w:t>上</w:t>
      </w:r>
      <w:proofErr w:type="gramStart"/>
      <w:r>
        <w:rPr>
          <w:rFonts w:hint="eastAsia"/>
        </w:rPr>
        <w:t>传成功</w:t>
      </w:r>
      <w:proofErr w:type="gramEnd"/>
      <w:r>
        <w:rPr>
          <w:rFonts w:hint="eastAsia"/>
        </w:rPr>
        <w:t>的日期和时间；同步人为当前操作人；同步类型为所选同步类型、同步方式默认为“</w:t>
      </w:r>
      <w:r w:rsidR="00597EAA">
        <w:rPr>
          <w:rFonts w:hint="eastAsia"/>
        </w:rPr>
        <w:t>计划</w:t>
      </w:r>
      <w:r>
        <w:rPr>
          <w:rFonts w:hint="eastAsia"/>
        </w:rPr>
        <w:t>同步”。</w:t>
      </w:r>
      <w:r w:rsidR="00884190">
        <w:rPr>
          <w:rFonts w:hint="eastAsia"/>
        </w:rPr>
        <w:t>计划任务的“是否执行”字段更新为“是”。</w:t>
      </w:r>
    </w:p>
    <w:p w:rsidR="006D41DB" w:rsidRDefault="006D41DB" w:rsidP="000F51F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待</w:t>
      </w:r>
      <w:r>
        <w:rPr>
          <w:rFonts w:hint="eastAsia"/>
        </w:rPr>
        <w:t>PDE</w:t>
      </w:r>
      <w:r>
        <w:rPr>
          <w:rFonts w:hint="eastAsia"/>
        </w:rPr>
        <w:t>服务器生成入库日志后，将日志采集到平台中。关于此日志的采集，参见“同步日志查询”功能。</w:t>
      </w:r>
    </w:p>
    <w:p w:rsidR="006D41DB" w:rsidRDefault="006D41DB" w:rsidP="000F51F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根据</w:t>
      </w:r>
      <w:r>
        <w:rPr>
          <w:rFonts w:hint="eastAsia"/>
        </w:rPr>
        <w:t>PDE</w:t>
      </w:r>
      <w:r>
        <w:rPr>
          <w:rFonts w:hint="eastAsia"/>
        </w:rPr>
        <w:t>服务器同步日志中反馈的同步结果（</w:t>
      </w:r>
      <w:r>
        <w:rPr>
          <w:rFonts w:hint="eastAsia"/>
        </w:rPr>
        <w:t>PDE</w:t>
      </w:r>
      <w:r>
        <w:rPr>
          <w:rFonts w:hint="eastAsia"/>
        </w:rPr>
        <w:t>同步反馈日志中含未成功的记录）和本次更新的文件，对同步成功的</w:t>
      </w:r>
      <w:r>
        <w:rPr>
          <w:rFonts w:hint="eastAsia"/>
        </w:rPr>
        <w:t>BSA</w:t>
      </w:r>
      <w:r>
        <w:rPr>
          <w:rFonts w:hint="eastAsia"/>
        </w:rPr>
        <w:t>数据在平台中</w:t>
      </w:r>
      <w:r w:rsidR="009D6D26">
        <w:rPr>
          <w:rFonts w:hint="eastAsia"/>
        </w:rPr>
        <w:t>进行更新和增加，并</w:t>
      </w:r>
      <w:r>
        <w:rPr>
          <w:rFonts w:hint="eastAsia"/>
        </w:rPr>
        <w:t>更新同步状态。</w:t>
      </w:r>
    </w:p>
    <w:tbl>
      <w:tblPr>
        <w:tblW w:w="5520" w:type="dxa"/>
        <w:tblInd w:w="534" w:type="dxa"/>
        <w:tblLook w:val="04A0" w:firstRow="1" w:lastRow="0" w:firstColumn="1" w:lastColumn="0" w:noHBand="0" w:noVBand="1"/>
      </w:tblPr>
      <w:tblGrid>
        <w:gridCol w:w="2980"/>
        <w:gridCol w:w="2540"/>
      </w:tblGrid>
      <w:tr w:rsidR="006D41DB" w:rsidRPr="00303CC9" w:rsidTr="00973056">
        <w:trPr>
          <w:trHeight w:val="270"/>
        </w:trPr>
        <w:tc>
          <w:tcPr>
            <w:tcW w:w="2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41DB" w:rsidRPr="00303CC9" w:rsidRDefault="006D41DB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最后一次成功同步日期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41DB" w:rsidRPr="00303CC9" w:rsidRDefault="006D41DB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6D41DB" w:rsidRPr="00303CC9" w:rsidTr="00973056">
        <w:trPr>
          <w:trHeight w:val="27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41DB" w:rsidRPr="00303CC9" w:rsidRDefault="006D41DB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最后一次成功同步成功类型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41DB" w:rsidRPr="00303CC9" w:rsidRDefault="003E38D2" w:rsidP="003E38D2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{</w:t>
            </w:r>
            <w:r w:rsidR="006D41DB"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ADD,MOD}</w:t>
            </w:r>
          </w:p>
        </w:tc>
      </w:tr>
      <w:tr w:rsidR="006D41DB" w:rsidRPr="00303CC9" w:rsidTr="00973056">
        <w:trPr>
          <w:trHeight w:val="27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41DB" w:rsidRPr="00303CC9" w:rsidRDefault="006D41DB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最后一次成功同步方式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41DB" w:rsidRPr="00303CC9" w:rsidRDefault="006D41DB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{自动同步，手动同步}</w:t>
            </w:r>
          </w:p>
        </w:tc>
      </w:tr>
      <w:tr w:rsidR="006D41DB" w:rsidRPr="00303CC9" w:rsidTr="00973056">
        <w:trPr>
          <w:trHeight w:val="270"/>
        </w:trPr>
        <w:tc>
          <w:tcPr>
            <w:tcW w:w="2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41DB" w:rsidRPr="00303CC9" w:rsidRDefault="006D41DB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303CC9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最后一次成功同步操作人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D41DB" w:rsidRPr="00303CC9" w:rsidRDefault="006D41DB" w:rsidP="00973056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:rsidR="006D41DB" w:rsidRPr="006D41DB" w:rsidRDefault="009D6D26" w:rsidP="000F51FC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根据计划设置，将同步内容已简要内容发送给指定用户。</w:t>
      </w:r>
    </w:p>
    <w:p w:rsidR="00D61BC2" w:rsidRDefault="00D61BC2" w:rsidP="000F51FC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前台功能</w:t>
      </w:r>
    </w:p>
    <w:p w:rsidR="00EE4691" w:rsidRDefault="00CA1125">
      <w:pPr>
        <w:pStyle w:val="a3"/>
        <w:ind w:leftChars="-338" w:left="-710" w:firstLineChars="0" w:firstLine="0"/>
        <w:pPrChange w:id="2737" w:author="zhaofei" w:date="2012-09-11T15:32:00Z">
          <w:pPr>
            <w:pStyle w:val="a3"/>
            <w:ind w:left="840" w:firstLineChars="0" w:firstLine="0"/>
          </w:pPr>
        </w:pPrChange>
      </w:pPr>
      <w:r>
        <w:rPr>
          <w:noProof/>
        </w:rPr>
        <w:lastRenderedPageBreak/>
        <w:drawing>
          <wp:inline distT="0" distB="0" distL="0" distR="0">
            <wp:extent cx="5272405" cy="26543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715" w:rsidRDefault="00410715" w:rsidP="00732D5B">
      <w:pPr>
        <w:pStyle w:val="a3"/>
        <w:ind w:left="840" w:firstLineChars="0" w:firstLine="0"/>
      </w:pPr>
      <w:r>
        <w:rPr>
          <w:rFonts w:hint="eastAsia"/>
        </w:rPr>
        <w:t>功能点：</w:t>
      </w:r>
    </w:p>
    <w:p w:rsidR="00CA1125" w:rsidRDefault="00CA1125" w:rsidP="000F51F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进入功能后，下方表格自动显示当前地市所有已创建的同步计划。对于未执行的计划，可根据点击“取消”取消该计划。</w:t>
      </w:r>
    </w:p>
    <w:p w:rsidR="000B44A3" w:rsidRDefault="000B44A3" w:rsidP="000F51F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需选择立即同步的城市范围，可选择的城市视登录用户的权限而定。默认为用户所属登录地市。</w:t>
      </w:r>
    </w:p>
    <w:p w:rsidR="00410715" w:rsidRDefault="000B44A3" w:rsidP="000F51F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需选择同步类型，可选择的同步类型为</w:t>
      </w:r>
      <w:r>
        <w:rPr>
          <w:rFonts w:hint="eastAsia"/>
        </w:rPr>
        <w:t>{</w:t>
      </w:r>
      <w:r>
        <w:rPr>
          <w:rFonts w:hint="eastAsia"/>
        </w:rPr>
        <w:t>增量同步，紧急同步</w:t>
      </w:r>
      <w:r>
        <w:rPr>
          <w:rFonts w:hint="eastAsia"/>
        </w:rPr>
        <w:t>}</w:t>
      </w:r>
      <w:r>
        <w:rPr>
          <w:rFonts w:hint="eastAsia"/>
        </w:rPr>
        <w:t>。“不同的同步类型，生成的文件命名方式、生成文件方式和上传路径不同。详情参见</w:t>
      </w:r>
      <w:r>
        <w:rPr>
          <w:rFonts w:hint="eastAsia"/>
        </w:rPr>
        <w:t>PDE</w:t>
      </w:r>
      <w:r>
        <w:rPr>
          <w:rFonts w:hint="eastAsia"/>
        </w:rPr>
        <w:t>数据接口规范。默认为“紧急同步”</w:t>
      </w:r>
      <w:r w:rsidR="00257A39">
        <w:rPr>
          <w:rFonts w:hint="eastAsia"/>
        </w:rPr>
        <w:t>；</w:t>
      </w:r>
    </w:p>
    <w:p w:rsidR="00257A39" w:rsidRDefault="00202054" w:rsidP="000F51F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需设置计划同步时间，仅可设置以当前时间为基准，</w:t>
      </w:r>
      <w:r>
        <w:rPr>
          <w:rFonts w:hint="eastAsia"/>
        </w:rPr>
        <w:t>3</w:t>
      </w:r>
      <w:r>
        <w:rPr>
          <w:rFonts w:hint="eastAsia"/>
        </w:rPr>
        <w:t>天内的某个时间作为同步时间。</w:t>
      </w:r>
    </w:p>
    <w:p w:rsidR="00202054" w:rsidRDefault="00202054" w:rsidP="000F51F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需上传同步文件。用户点击“上传按钮”后弹出窗口，用户可选择上传的</w:t>
      </w:r>
      <w:r>
        <w:rPr>
          <w:rFonts w:hint="eastAsia"/>
        </w:rPr>
        <w:t>BSA</w:t>
      </w:r>
      <w:r>
        <w:rPr>
          <w:rFonts w:hint="eastAsia"/>
        </w:rPr>
        <w:t>数据文件。</w:t>
      </w:r>
    </w:p>
    <w:p w:rsidR="00202054" w:rsidRDefault="00F372BF" w:rsidP="00202054">
      <w:pPr>
        <w:pStyle w:val="a3"/>
        <w:ind w:left="1200" w:firstLineChars="0" w:firstLine="0"/>
      </w:pPr>
      <w:r>
        <w:rPr>
          <w:noProof/>
        </w:rPr>
        <w:drawing>
          <wp:inline distT="0" distB="0" distL="0" distR="0">
            <wp:extent cx="2066879" cy="147935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0184" cy="148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054" w:rsidRDefault="00202054" w:rsidP="000F51F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BSA</w:t>
      </w:r>
      <w:r>
        <w:rPr>
          <w:rFonts w:hint="eastAsia"/>
        </w:rPr>
        <w:t>文件要求为</w:t>
      </w:r>
      <w:r>
        <w:rPr>
          <w:rFonts w:hint="eastAsia"/>
        </w:rPr>
        <w:t>CSV</w:t>
      </w:r>
      <w:r>
        <w:rPr>
          <w:rFonts w:hint="eastAsia"/>
        </w:rPr>
        <w:t>格式，文件后缀名为</w:t>
      </w:r>
      <w:r>
        <w:rPr>
          <w:rFonts w:hint="eastAsia"/>
        </w:rPr>
        <w:t>CSV</w:t>
      </w:r>
      <w:r>
        <w:rPr>
          <w:rFonts w:hint="eastAsia"/>
        </w:rPr>
        <w:t>；文件第一行为标准</w:t>
      </w:r>
      <w:r>
        <w:rPr>
          <w:rFonts w:hint="eastAsia"/>
        </w:rPr>
        <w:t>BSA</w:t>
      </w:r>
      <w:r>
        <w:rPr>
          <w:rFonts w:hint="eastAsia"/>
        </w:rPr>
        <w:t>数据字段头；</w:t>
      </w:r>
    </w:p>
    <w:p w:rsidR="00F372BF" w:rsidRDefault="00F372BF" w:rsidP="000F51F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系统对上传文件先进行字段为空性检查，如有为空的字段。则以弹出</w:t>
      </w:r>
      <w:proofErr w:type="gramStart"/>
      <w:r>
        <w:rPr>
          <w:rFonts w:hint="eastAsia"/>
        </w:rPr>
        <w:t>框形式</w:t>
      </w:r>
      <w:proofErr w:type="gramEnd"/>
      <w:r>
        <w:rPr>
          <w:rFonts w:hint="eastAsia"/>
        </w:rPr>
        <w:t>提醒用户修改，并停止；</w:t>
      </w:r>
    </w:p>
    <w:p w:rsidR="00F372BF" w:rsidRDefault="00F372BF" w:rsidP="000F51F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当检查到上传文件没有为空后，则</w:t>
      </w:r>
      <w:r w:rsidR="006D145E">
        <w:rPr>
          <w:rFonts w:hint="eastAsia"/>
        </w:rPr>
        <w:t>将用户导入的数据和系统中对应的数据进行匹配，过滤出有发生字段值变更的数据和新数据。对发生变更和新增的</w:t>
      </w:r>
      <w:r w:rsidR="006D145E">
        <w:rPr>
          <w:rFonts w:hint="eastAsia"/>
        </w:rPr>
        <w:t>BSA</w:t>
      </w:r>
      <w:r w:rsidR="006D145E">
        <w:rPr>
          <w:rFonts w:hint="eastAsia"/>
        </w:rPr>
        <w:t>数据</w:t>
      </w:r>
      <w:r>
        <w:rPr>
          <w:rFonts w:hint="eastAsia"/>
        </w:rPr>
        <w:t>进行数据合法性检查，检查内容参见“同步流程”中的描述</w:t>
      </w:r>
      <w:r w:rsidR="00D067E8">
        <w:rPr>
          <w:rFonts w:hint="eastAsia"/>
        </w:rPr>
        <w:t>。检查过程中，界面</w:t>
      </w:r>
      <w:proofErr w:type="gramStart"/>
      <w:r w:rsidR="00D067E8">
        <w:rPr>
          <w:rFonts w:hint="eastAsia"/>
        </w:rPr>
        <w:t>不</w:t>
      </w:r>
      <w:proofErr w:type="gramEnd"/>
      <w:r w:rsidR="00D067E8">
        <w:rPr>
          <w:rFonts w:hint="eastAsia"/>
        </w:rPr>
        <w:t>可操作，并提示用户正在检查</w:t>
      </w:r>
    </w:p>
    <w:p w:rsidR="00F372BF" w:rsidRDefault="00F372BF" w:rsidP="000F51FC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检查完成后，</w:t>
      </w:r>
      <w:r w:rsidR="002812A4">
        <w:rPr>
          <w:rFonts w:hint="eastAsia"/>
        </w:rPr>
        <w:t>以弹出框的形式供用户选择下一步操作。</w:t>
      </w:r>
    </w:p>
    <w:p w:rsidR="00A77059" w:rsidRDefault="00A77059" w:rsidP="00A77059">
      <w:pPr>
        <w:pStyle w:val="a3"/>
        <w:ind w:left="2100" w:firstLineChars="0" w:firstLine="0"/>
      </w:pPr>
      <w:r>
        <w:rPr>
          <w:noProof/>
        </w:rPr>
        <w:lastRenderedPageBreak/>
        <w:drawing>
          <wp:inline distT="0" distB="0" distL="0" distR="0">
            <wp:extent cx="2256312" cy="19504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40" cy="1950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7059" w:rsidRDefault="00E055A2" w:rsidP="00A77059">
      <w:pPr>
        <w:pStyle w:val="a3"/>
        <w:ind w:left="2100" w:firstLineChars="0" w:firstLine="0"/>
      </w:pPr>
      <w:r>
        <w:rPr>
          <w:rFonts w:hint="eastAsia"/>
        </w:rPr>
        <w:tab/>
      </w:r>
      <w:r w:rsidR="00A77059">
        <w:rPr>
          <w:rFonts w:hint="eastAsia"/>
        </w:rPr>
        <w:t>“疑似有问题的待增加数据</w:t>
      </w:r>
      <w:r w:rsidR="00A77059">
        <w:rPr>
          <w:rFonts w:hint="eastAsia"/>
        </w:rPr>
        <w:t>.CSV</w:t>
      </w:r>
      <w:r w:rsidR="00A77059">
        <w:rPr>
          <w:rFonts w:hint="eastAsia"/>
        </w:rPr>
        <w:t>”和“疑似有问题的待更新数据</w:t>
      </w:r>
      <w:r w:rsidR="00A77059">
        <w:rPr>
          <w:rFonts w:hint="eastAsia"/>
        </w:rPr>
        <w:t>.CSV</w:t>
      </w:r>
      <w:r w:rsidR="00A77059">
        <w:rPr>
          <w:rFonts w:hint="eastAsia"/>
        </w:rPr>
        <w:t>”存放核查有问题的待同步数据。其生产方式参见“同步流程”描述。</w:t>
      </w:r>
    </w:p>
    <w:p w:rsidR="0032762E" w:rsidRDefault="00E055A2" w:rsidP="00A77059">
      <w:pPr>
        <w:pStyle w:val="a3"/>
        <w:ind w:left="2100" w:firstLineChars="0" w:firstLine="0"/>
      </w:pPr>
      <w:r>
        <w:rPr>
          <w:rFonts w:hint="eastAsia"/>
        </w:rPr>
        <w:tab/>
      </w:r>
      <w:r w:rsidR="0032762E">
        <w:rPr>
          <w:rFonts w:hint="eastAsia"/>
        </w:rPr>
        <w:t>选择“忽略问题，用所有数据同步”将忽略核查结果，用所有数据进行同步</w:t>
      </w:r>
      <w:r w:rsidR="006D145E">
        <w:rPr>
          <w:rFonts w:hint="eastAsia"/>
        </w:rPr>
        <w:t>，继续下一步</w:t>
      </w:r>
      <w:r w:rsidR="0032762E">
        <w:rPr>
          <w:rFonts w:hint="eastAsia"/>
        </w:rPr>
        <w:t>；</w:t>
      </w:r>
    </w:p>
    <w:p w:rsidR="0032762E" w:rsidRDefault="00E055A2" w:rsidP="00A77059">
      <w:pPr>
        <w:pStyle w:val="a3"/>
        <w:ind w:left="2100" w:firstLineChars="0" w:firstLine="0"/>
      </w:pPr>
      <w:r>
        <w:rPr>
          <w:rFonts w:hint="eastAsia"/>
        </w:rPr>
        <w:tab/>
      </w:r>
      <w:r w:rsidR="0032762E">
        <w:rPr>
          <w:rFonts w:hint="eastAsia"/>
        </w:rPr>
        <w:t>选择“忽略上述数据，用其余数据同步”将忽略核查出来的有问题的数据，用其余数据进行同步</w:t>
      </w:r>
      <w:r w:rsidR="006D145E">
        <w:rPr>
          <w:rFonts w:hint="eastAsia"/>
        </w:rPr>
        <w:t>，继续下一步</w:t>
      </w:r>
      <w:r w:rsidR="0032762E">
        <w:rPr>
          <w:rFonts w:hint="eastAsia"/>
        </w:rPr>
        <w:t>。</w:t>
      </w:r>
    </w:p>
    <w:p w:rsidR="0032762E" w:rsidRDefault="00E055A2" w:rsidP="00A77059">
      <w:pPr>
        <w:pStyle w:val="a3"/>
        <w:ind w:left="2100" w:firstLineChars="0" w:firstLine="0"/>
      </w:pPr>
      <w:r>
        <w:rPr>
          <w:rFonts w:hint="eastAsia"/>
        </w:rPr>
        <w:tab/>
      </w:r>
      <w:r w:rsidR="0032762E">
        <w:rPr>
          <w:rFonts w:hint="eastAsia"/>
        </w:rPr>
        <w:t>选择“取消”将取消本次操作。</w:t>
      </w:r>
    </w:p>
    <w:p w:rsidR="00B16778" w:rsidRDefault="006D145E" w:rsidP="000F51F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如果用户选择“忽略问题，用所有数据同步”和“忽略上述数据，用其余数据同步”，系统将</w:t>
      </w:r>
      <w:r w:rsidR="00B16778">
        <w:rPr>
          <w:rFonts w:hint="eastAsia"/>
        </w:rPr>
        <w:t>对剩余的发生变更和新增的</w:t>
      </w:r>
      <w:r w:rsidR="00B16778">
        <w:rPr>
          <w:rFonts w:hint="eastAsia"/>
        </w:rPr>
        <w:t>BSA</w:t>
      </w:r>
      <w:r w:rsidR="00B16778">
        <w:rPr>
          <w:rFonts w:hint="eastAsia"/>
        </w:rPr>
        <w:t>数据按格式规范，和用户所选的“同步类型”，生成对应文件名和内容格式的同步文件，放在“待同步的文件”框中。</w:t>
      </w:r>
    </w:p>
    <w:p w:rsidR="00B16778" w:rsidRDefault="00B16778" w:rsidP="000F51FC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用户可点击“下载”下载对应的文件；</w:t>
      </w:r>
    </w:p>
    <w:p w:rsidR="006D145E" w:rsidRDefault="00B16778" w:rsidP="000F51FC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点击“删除”可删除对应的文件；删除后，该文件不纳入同步计划。</w:t>
      </w:r>
    </w:p>
    <w:p w:rsidR="00B16778" w:rsidRDefault="00B16778" w:rsidP="000F51FC">
      <w:pPr>
        <w:pStyle w:val="a3"/>
        <w:numPr>
          <w:ilvl w:val="1"/>
          <w:numId w:val="19"/>
        </w:numPr>
        <w:ind w:firstLineChars="0"/>
      </w:pPr>
      <w:r>
        <w:rPr>
          <w:rFonts w:hint="eastAsia"/>
        </w:rPr>
        <w:t>如果经过</w:t>
      </w:r>
      <w:r>
        <w:rPr>
          <w:rFonts w:hint="eastAsia"/>
        </w:rPr>
        <w:t>D</w:t>
      </w:r>
      <w:r>
        <w:rPr>
          <w:rFonts w:hint="eastAsia"/>
        </w:rPr>
        <w:t>步骤后，没有待增加或者待更新的数据，则以弹出框提醒用户更新数据，并停止本次操作。</w:t>
      </w:r>
    </w:p>
    <w:p w:rsidR="00B16778" w:rsidRDefault="00B16778" w:rsidP="000F51F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用户可点击选中“同步结果通知”，以配置将未来</w:t>
      </w:r>
      <w:r>
        <w:rPr>
          <w:rFonts w:hint="eastAsia"/>
        </w:rPr>
        <w:t>PDE</w:t>
      </w:r>
      <w:r>
        <w:rPr>
          <w:rFonts w:hint="eastAsia"/>
        </w:rPr>
        <w:t>服务器的同步结果通知相关人员。可选择“邮件”、“短信”或者二者同时的方式；可选的人员根据用户所属的地市和权限不同。</w:t>
      </w:r>
    </w:p>
    <w:p w:rsidR="00622FBF" w:rsidRDefault="00622FBF" w:rsidP="000F51F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当</w:t>
      </w:r>
      <w:r>
        <w:rPr>
          <w:rFonts w:hint="eastAsia"/>
        </w:rPr>
        <w:t>E</w:t>
      </w:r>
      <w:r>
        <w:rPr>
          <w:rFonts w:hint="eastAsia"/>
        </w:rPr>
        <w:t>步有待同步的文件，而且用户已设置了“同步类型”和“计划同步时间”，则可点击“创建计划”。系统进行计划创建，自动记录“计划流水号”、“执行计划时间”、“同步类型”、“同步文件”</w:t>
      </w:r>
      <w:r w:rsidR="00A55111">
        <w:rPr>
          <w:rFonts w:hint="eastAsia"/>
        </w:rPr>
        <w:t>、“计划创建时间”和“计划创建人”。其中“计划流水号”需要自动生成，方法为</w:t>
      </w:r>
      <w:r w:rsidR="00A55111">
        <w:rPr>
          <w:rFonts w:hint="eastAsia"/>
        </w:rPr>
        <w:t>YYYYMMDDHHMMSSxxxx</w:t>
      </w:r>
      <w:r w:rsidR="00A55111">
        <w:rPr>
          <w:rFonts w:hint="eastAsia"/>
        </w:rPr>
        <w:t>。其中</w:t>
      </w:r>
      <w:r w:rsidR="00A55111">
        <w:rPr>
          <w:rFonts w:hint="eastAsia"/>
        </w:rPr>
        <w:t>xxxx</w:t>
      </w:r>
      <w:r w:rsidR="00A55111">
        <w:rPr>
          <w:rFonts w:hint="eastAsia"/>
        </w:rPr>
        <w:t>为随机编号。</w:t>
      </w:r>
    </w:p>
    <w:p w:rsidR="00CE74AC" w:rsidRPr="0032762E" w:rsidRDefault="00CE74AC" w:rsidP="000F51FC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新创建的计划同步需要立即在下方的“已创建的计划同步”中显示。</w:t>
      </w:r>
    </w:p>
    <w:p w:rsidR="001C4C27" w:rsidRDefault="001C4C27" w:rsidP="000F51FC">
      <w:pPr>
        <w:pStyle w:val="2"/>
        <w:numPr>
          <w:ilvl w:val="1"/>
          <w:numId w:val="36"/>
        </w:numPr>
      </w:pPr>
      <w:r>
        <w:rPr>
          <w:rFonts w:hint="eastAsia"/>
        </w:rPr>
        <w:t>同步日志查询</w:t>
      </w:r>
    </w:p>
    <w:p w:rsidR="00FA1293" w:rsidRDefault="00FA1293" w:rsidP="00FA1293">
      <w:r>
        <w:rPr>
          <w:rFonts w:hint="eastAsia"/>
        </w:rPr>
        <w:t>提供所有更新日志查询功能。可按日期</w:t>
      </w:r>
      <w:r w:rsidR="00345F33">
        <w:rPr>
          <w:rFonts w:hint="eastAsia"/>
        </w:rPr>
        <w:t>，更新类型（全量更新、增量更新、紧急更新）查询日志。</w:t>
      </w:r>
    </w:p>
    <w:p w:rsidR="00973056" w:rsidRDefault="00973056" w:rsidP="00FA1293">
      <w:r>
        <w:rPr>
          <w:rFonts w:hint="eastAsia"/>
        </w:rPr>
        <w:t>可查询的日志包括平台记录的自动、手动或者计划更新日志；还包括</w:t>
      </w:r>
      <w:r>
        <w:rPr>
          <w:rFonts w:hint="eastAsia"/>
        </w:rPr>
        <w:t>PDE</w:t>
      </w:r>
      <w:r>
        <w:rPr>
          <w:rFonts w:hint="eastAsia"/>
        </w:rPr>
        <w:t>服务器同步</w:t>
      </w:r>
    </w:p>
    <w:p w:rsidR="00EE02CB" w:rsidRPr="00EE02CB" w:rsidRDefault="00EE02CB" w:rsidP="000F51FC">
      <w:pPr>
        <w:pStyle w:val="3"/>
        <w:numPr>
          <w:ilvl w:val="2"/>
          <w:numId w:val="36"/>
        </w:numPr>
      </w:pPr>
      <w:r w:rsidRPr="00EE02CB">
        <w:rPr>
          <w:rFonts w:hint="eastAsia"/>
        </w:rPr>
        <w:lastRenderedPageBreak/>
        <w:t>日志维护流程</w:t>
      </w:r>
    </w:p>
    <w:p w:rsidR="00EE02CB" w:rsidRDefault="00657365" w:rsidP="00FA1293">
      <w:r>
        <w:object w:dxaOrig="5654" w:dyaOrig="4960">
          <v:shape id="_x0000_i1036" type="#_x0000_t75" style="width:192.75pt;height:169.5pt" o:ole="">
            <v:imagedata r:id="rId48" o:title=""/>
          </v:shape>
          <o:OLEObject Type="Embed" ProgID="Visio.Drawing.11" ShapeID="_x0000_i1036" DrawAspect="Content" ObjectID="_1409581537" r:id="rId49"/>
        </w:object>
      </w:r>
    </w:p>
    <w:p w:rsidR="00EE02CB" w:rsidRDefault="00EE02CB" w:rsidP="00FA1293">
      <w:r>
        <w:rPr>
          <w:rFonts w:hint="eastAsia"/>
        </w:rPr>
        <w:tab/>
      </w:r>
      <w:r>
        <w:rPr>
          <w:rFonts w:hint="eastAsia"/>
        </w:rPr>
        <w:t>通过对</w:t>
      </w:r>
      <w:r w:rsidR="00F14871">
        <w:rPr>
          <w:rFonts w:hint="eastAsia"/>
        </w:rPr>
        <w:t>同步</w:t>
      </w:r>
      <w:r>
        <w:rPr>
          <w:rFonts w:hint="eastAsia"/>
        </w:rPr>
        <w:t>日志的分析，可以了解</w:t>
      </w:r>
      <w:r>
        <w:rPr>
          <w:rFonts w:hint="eastAsia"/>
        </w:rPr>
        <w:t>BSA</w:t>
      </w:r>
      <w:r>
        <w:rPr>
          <w:rFonts w:hint="eastAsia"/>
        </w:rPr>
        <w:t>数据是否同步成功，并可以获取同步不成功的数据和原因。为</w:t>
      </w:r>
      <w:r>
        <w:rPr>
          <w:rFonts w:hint="eastAsia"/>
        </w:rPr>
        <w:t>BSA</w:t>
      </w:r>
      <w:r>
        <w:rPr>
          <w:rFonts w:hint="eastAsia"/>
        </w:rPr>
        <w:t>数据维护提供依据。</w:t>
      </w:r>
    </w:p>
    <w:p w:rsidR="00F14871" w:rsidRDefault="00F14871" w:rsidP="00FA1293">
      <w:r>
        <w:rPr>
          <w:rFonts w:hint="eastAsia"/>
        </w:rPr>
        <w:tab/>
      </w:r>
      <w:r>
        <w:rPr>
          <w:rFonts w:hint="eastAsia"/>
        </w:rPr>
        <w:t>同步日志主要分为两部分：</w:t>
      </w:r>
    </w:p>
    <w:p w:rsidR="00F14871" w:rsidRDefault="00F14871" w:rsidP="000F51FC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系统自动同步、用户手工同步或者计划同步时，记录的同步日志。此日志包括</w:t>
      </w:r>
      <w:r w:rsidR="00CE36E9">
        <w:rPr>
          <w:rFonts w:hint="eastAsia"/>
        </w:rPr>
        <w:t>{</w:t>
      </w:r>
      <w:r w:rsidR="00CE36E9">
        <w:rPr>
          <w:rFonts w:hint="eastAsia"/>
        </w:rPr>
        <w:t>同步日期、同步时间、同步文件名称、同步人、</w:t>
      </w:r>
      <w:r w:rsidR="00CE36E9">
        <w:rPr>
          <w:rFonts w:hint="eastAsia"/>
        </w:rPr>
        <w:t xml:space="preserve"> </w:t>
      </w:r>
      <w:r w:rsidR="00CE36E9">
        <w:rPr>
          <w:rFonts w:hint="eastAsia"/>
        </w:rPr>
        <w:t>同步类型和同步方式</w:t>
      </w:r>
      <w:r w:rsidR="00CE36E9">
        <w:rPr>
          <w:rFonts w:hint="eastAsia"/>
        </w:rPr>
        <w:t>}</w:t>
      </w:r>
      <w:r w:rsidR="00CE36E9">
        <w:rPr>
          <w:rFonts w:hint="eastAsia"/>
        </w:rPr>
        <w:t>。每次同步产生一条日志。每个日志中至少包括一个同步文件名称，最多包括三个文件名称。</w:t>
      </w:r>
    </w:p>
    <w:p w:rsidR="00CE36E9" w:rsidRDefault="00CE36E9" w:rsidP="000F51FC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从</w:t>
      </w:r>
      <w:r>
        <w:rPr>
          <w:rFonts w:hint="eastAsia"/>
        </w:rPr>
        <w:t>PDE</w:t>
      </w:r>
      <w:r>
        <w:rPr>
          <w:rFonts w:hint="eastAsia"/>
        </w:rPr>
        <w:t>获取的同步回执文件。</w:t>
      </w:r>
      <w:r>
        <w:rPr>
          <w:rFonts w:hint="eastAsia"/>
        </w:rPr>
        <w:t>PDE</w:t>
      </w:r>
      <w:r>
        <w:rPr>
          <w:rFonts w:hint="eastAsia"/>
        </w:rPr>
        <w:t>服务器对应每个同步文件的处理，都会产生一个文件。不同类型同步的回执文件的存放目录不同。所有回执文件的命名和文件格式是相同的。回执文件格式如下：</w:t>
      </w:r>
    </w:p>
    <w:p w:rsidR="00CE36E9" w:rsidRPr="00424AB4" w:rsidRDefault="00CE36E9" w:rsidP="000F51FC">
      <w:pPr>
        <w:numPr>
          <w:ilvl w:val="1"/>
          <w:numId w:val="21"/>
        </w:numPr>
        <w:spacing w:line="360" w:lineRule="auto"/>
        <w:rPr>
          <w:sz w:val="18"/>
          <w:szCs w:val="18"/>
        </w:rPr>
      </w:pPr>
      <w:r w:rsidRPr="00424AB4">
        <w:rPr>
          <w:rFonts w:hint="eastAsia"/>
          <w:sz w:val="18"/>
          <w:szCs w:val="18"/>
        </w:rPr>
        <w:t>文件头：</w:t>
      </w:r>
      <w:r w:rsidRPr="00424AB4">
        <w:rPr>
          <w:rFonts w:hint="eastAsia"/>
          <w:sz w:val="18"/>
          <w:szCs w:val="18"/>
        </w:rPr>
        <w:t>TYPE,RSP, &lt;date time&gt;, &lt;number of records in REQ file&gt;</w:t>
      </w:r>
    </w:p>
    <w:tbl>
      <w:tblPr>
        <w:tblW w:w="7210" w:type="dxa"/>
        <w:tblInd w:w="1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49"/>
        <w:gridCol w:w="2130"/>
        <w:gridCol w:w="2131"/>
      </w:tblGrid>
      <w:tr w:rsidR="00CE36E9" w:rsidRPr="00424AB4" w:rsidTr="005A4004">
        <w:tc>
          <w:tcPr>
            <w:tcW w:w="2949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字段名</w:t>
            </w:r>
          </w:p>
        </w:tc>
        <w:tc>
          <w:tcPr>
            <w:tcW w:w="4261" w:type="dxa"/>
            <w:gridSpan w:val="2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字段含义</w:t>
            </w:r>
          </w:p>
        </w:tc>
      </w:tr>
      <w:tr w:rsidR="00CE36E9" w:rsidRPr="00424AB4" w:rsidTr="005A4004">
        <w:tc>
          <w:tcPr>
            <w:tcW w:w="2949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RSP</w:t>
            </w:r>
          </w:p>
        </w:tc>
        <w:tc>
          <w:tcPr>
            <w:tcW w:w="4261" w:type="dxa"/>
            <w:gridSpan w:val="2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为固定字符串</w:t>
            </w:r>
          </w:p>
        </w:tc>
      </w:tr>
      <w:tr w:rsidR="00CE36E9" w:rsidRPr="00424AB4" w:rsidTr="005A4004">
        <w:tc>
          <w:tcPr>
            <w:tcW w:w="2949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日期格式</w:t>
            </w:r>
          </w:p>
        </w:tc>
        <w:tc>
          <w:tcPr>
            <w:tcW w:w="2130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YYYY/MM/DD</w:t>
            </w:r>
          </w:p>
        </w:tc>
        <w:tc>
          <w:tcPr>
            <w:tcW w:w="2131" w:type="dxa"/>
            <w:vMerge w:val="restart"/>
            <w:vAlign w:val="center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与请求文件中完全相同</w:t>
            </w:r>
          </w:p>
        </w:tc>
      </w:tr>
      <w:tr w:rsidR="00CE36E9" w:rsidRPr="00424AB4" w:rsidTr="005A4004">
        <w:tc>
          <w:tcPr>
            <w:tcW w:w="2949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时间格式</w:t>
            </w:r>
          </w:p>
        </w:tc>
        <w:tc>
          <w:tcPr>
            <w:tcW w:w="2130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hh:mm</w:t>
            </w:r>
            <w:r w:rsidRPr="00424AB4">
              <w:rPr>
                <w:rFonts w:hint="eastAsia"/>
                <w:sz w:val="18"/>
                <w:szCs w:val="18"/>
              </w:rPr>
              <w:t>，采用</w:t>
            </w:r>
            <w:r w:rsidRPr="00424AB4">
              <w:rPr>
                <w:rFonts w:hint="eastAsia"/>
                <w:sz w:val="18"/>
                <w:szCs w:val="18"/>
              </w:rPr>
              <w:t>24</w:t>
            </w:r>
            <w:r w:rsidRPr="00424AB4">
              <w:rPr>
                <w:rFonts w:hint="eastAsia"/>
                <w:sz w:val="18"/>
                <w:szCs w:val="18"/>
              </w:rPr>
              <w:t>小时进制</w:t>
            </w:r>
          </w:p>
        </w:tc>
        <w:tc>
          <w:tcPr>
            <w:tcW w:w="2131" w:type="dxa"/>
            <w:vMerge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</w:p>
        </w:tc>
      </w:tr>
      <w:tr w:rsidR="00CE36E9" w:rsidRPr="00424AB4" w:rsidTr="005A4004">
        <w:tc>
          <w:tcPr>
            <w:tcW w:w="2949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number of records in REQ file</w:t>
            </w:r>
          </w:p>
        </w:tc>
        <w:tc>
          <w:tcPr>
            <w:tcW w:w="4261" w:type="dxa"/>
            <w:gridSpan w:val="2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指示对应的配置基站文件中有多少条记录</w:t>
            </w:r>
          </w:p>
        </w:tc>
      </w:tr>
    </w:tbl>
    <w:p w:rsidR="00CE36E9" w:rsidRPr="00424AB4" w:rsidRDefault="00CE36E9" w:rsidP="00CE36E9">
      <w:pPr>
        <w:spacing w:line="360" w:lineRule="auto"/>
        <w:ind w:leftChars="342" w:left="718"/>
        <w:rPr>
          <w:sz w:val="18"/>
          <w:szCs w:val="18"/>
        </w:rPr>
      </w:pPr>
      <w:r w:rsidRPr="00424AB4">
        <w:rPr>
          <w:rFonts w:hint="eastAsia"/>
          <w:sz w:val="18"/>
          <w:szCs w:val="18"/>
        </w:rPr>
        <w:tab/>
      </w:r>
      <w:r w:rsidRPr="00424AB4">
        <w:rPr>
          <w:rFonts w:hint="eastAsia"/>
          <w:sz w:val="18"/>
          <w:szCs w:val="18"/>
        </w:rPr>
        <w:tab/>
      </w:r>
      <w:r w:rsidRPr="00424AB4">
        <w:rPr>
          <w:rFonts w:hint="eastAsia"/>
          <w:sz w:val="18"/>
          <w:szCs w:val="18"/>
        </w:rPr>
        <w:t>下面的例子说明这个基站数据文件中有</w:t>
      </w:r>
      <w:r w:rsidRPr="00424AB4">
        <w:rPr>
          <w:rFonts w:hint="eastAsia"/>
          <w:sz w:val="18"/>
          <w:szCs w:val="18"/>
        </w:rPr>
        <w:t>100</w:t>
      </w:r>
      <w:r w:rsidRPr="00424AB4">
        <w:rPr>
          <w:rFonts w:hint="eastAsia"/>
          <w:sz w:val="18"/>
          <w:szCs w:val="18"/>
        </w:rPr>
        <w:t>条记录。</w:t>
      </w:r>
    </w:p>
    <w:p w:rsidR="00CE36E9" w:rsidRPr="00424AB4" w:rsidRDefault="00CE36E9" w:rsidP="007B0984">
      <w:r w:rsidRPr="00424AB4">
        <w:rPr>
          <w:rFonts w:hint="eastAsia"/>
        </w:rPr>
        <w:tab/>
      </w:r>
      <w:r w:rsidRPr="00424AB4">
        <w:rPr>
          <w:rFonts w:hint="eastAsia"/>
        </w:rPr>
        <w:tab/>
      </w:r>
      <w:r w:rsidR="007B0984">
        <w:rPr>
          <w:rFonts w:hint="eastAsia"/>
        </w:rPr>
        <w:tab/>
      </w:r>
      <w:r w:rsidRPr="00424AB4">
        <w:rPr>
          <w:rFonts w:hint="eastAsia"/>
        </w:rPr>
        <w:t>ADD</w:t>
      </w:r>
      <w:proofErr w:type="gramStart"/>
      <w:r w:rsidRPr="00424AB4">
        <w:rPr>
          <w:rFonts w:hint="eastAsia"/>
        </w:rPr>
        <w:t>,RSP,2012</w:t>
      </w:r>
      <w:proofErr w:type="gramEnd"/>
      <w:r w:rsidRPr="00424AB4">
        <w:rPr>
          <w:rFonts w:hint="eastAsia"/>
        </w:rPr>
        <w:t>/04/11 06:50, 100</w:t>
      </w:r>
    </w:p>
    <w:p w:rsidR="00CE36E9" w:rsidRPr="00424AB4" w:rsidRDefault="00CE36E9" w:rsidP="000F51FC">
      <w:pPr>
        <w:numPr>
          <w:ilvl w:val="1"/>
          <w:numId w:val="21"/>
        </w:numPr>
        <w:spacing w:line="360" w:lineRule="auto"/>
        <w:rPr>
          <w:sz w:val="18"/>
          <w:szCs w:val="18"/>
        </w:rPr>
      </w:pPr>
      <w:r w:rsidRPr="00424AB4">
        <w:rPr>
          <w:rFonts w:hint="eastAsia"/>
          <w:sz w:val="18"/>
          <w:szCs w:val="18"/>
        </w:rPr>
        <w:t>文件头的第</w:t>
      </w:r>
      <w:r w:rsidRPr="00424AB4">
        <w:rPr>
          <w:rFonts w:hint="eastAsia"/>
          <w:sz w:val="18"/>
          <w:szCs w:val="18"/>
        </w:rPr>
        <w:t>2</w:t>
      </w:r>
      <w:r w:rsidRPr="00424AB4">
        <w:rPr>
          <w:rFonts w:hint="eastAsia"/>
          <w:sz w:val="18"/>
          <w:szCs w:val="18"/>
        </w:rPr>
        <w:t>行指示正确入库和非正确入库的记录数量，格式为：</w:t>
      </w:r>
      <w:r w:rsidRPr="00424AB4">
        <w:rPr>
          <w:rFonts w:hint="eastAsia"/>
          <w:sz w:val="18"/>
          <w:szCs w:val="18"/>
        </w:rPr>
        <w:t>RIGHT,200,ERR,0</w:t>
      </w:r>
    </w:p>
    <w:p w:rsidR="00CE36E9" w:rsidRPr="00424AB4" w:rsidRDefault="00CE36E9" w:rsidP="000F51FC">
      <w:pPr>
        <w:numPr>
          <w:ilvl w:val="1"/>
          <w:numId w:val="21"/>
        </w:numPr>
        <w:spacing w:line="360" w:lineRule="auto"/>
        <w:rPr>
          <w:sz w:val="18"/>
          <w:szCs w:val="18"/>
        </w:rPr>
      </w:pPr>
      <w:r w:rsidRPr="00424AB4">
        <w:rPr>
          <w:rFonts w:hint="eastAsia"/>
          <w:sz w:val="18"/>
          <w:szCs w:val="18"/>
        </w:rPr>
        <w:t>文件从第三行开始记录未成功上传入库的</w:t>
      </w:r>
      <w:r w:rsidRPr="00424AB4">
        <w:rPr>
          <w:rFonts w:hint="eastAsia"/>
          <w:sz w:val="18"/>
          <w:szCs w:val="18"/>
        </w:rPr>
        <w:t>BSA</w:t>
      </w:r>
      <w:r w:rsidRPr="00424AB4">
        <w:rPr>
          <w:rFonts w:hint="eastAsia"/>
          <w:sz w:val="18"/>
          <w:szCs w:val="18"/>
        </w:rPr>
        <w:t>记录。格式为：错误原因码，</w:t>
      </w:r>
      <w:r w:rsidRPr="00424AB4">
        <w:rPr>
          <w:rFonts w:hint="eastAsia"/>
          <w:sz w:val="18"/>
          <w:szCs w:val="18"/>
        </w:rPr>
        <w:t>pilotname</w:t>
      </w:r>
      <w:r w:rsidRPr="00424AB4">
        <w:rPr>
          <w:rFonts w:hint="eastAsia"/>
          <w:sz w:val="18"/>
          <w:szCs w:val="18"/>
        </w:rPr>
        <w:t>，</w:t>
      </w:r>
      <w:r w:rsidRPr="00424AB4">
        <w:rPr>
          <w:rFonts w:hint="eastAsia"/>
          <w:sz w:val="18"/>
          <w:szCs w:val="18"/>
        </w:rPr>
        <w:t xml:space="preserve">SID,NID,EXTBSID </w:t>
      </w:r>
      <w:r w:rsidRPr="00424AB4">
        <w:rPr>
          <w:rFonts w:hint="eastAsia"/>
          <w:sz w:val="18"/>
          <w:szCs w:val="18"/>
        </w:rPr>
        <w:t>记录之间用换行符</w:t>
      </w:r>
      <w:r w:rsidRPr="00424AB4">
        <w:rPr>
          <w:rFonts w:hint="eastAsia"/>
          <w:sz w:val="18"/>
          <w:szCs w:val="18"/>
        </w:rPr>
        <w:t xml:space="preserve"> 0x0D 0x0A</w:t>
      </w:r>
      <w:r w:rsidRPr="00424AB4">
        <w:rPr>
          <w:rFonts w:hint="eastAsia"/>
          <w:sz w:val="18"/>
          <w:szCs w:val="18"/>
        </w:rPr>
        <w:t>分隔</w:t>
      </w:r>
    </w:p>
    <w:p w:rsidR="00CE36E9" w:rsidRPr="00424AB4" w:rsidRDefault="00CE36E9" w:rsidP="00CE36E9">
      <w:pPr>
        <w:spacing w:line="360" w:lineRule="auto"/>
        <w:ind w:leftChars="342" w:left="718"/>
        <w:rPr>
          <w:sz w:val="18"/>
          <w:szCs w:val="18"/>
        </w:rPr>
      </w:pPr>
      <w:r w:rsidRPr="00424AB4">
        <w:rPr>
          <w:rFonts w:hint="eastAsia"/>
          <w:sz w:val="18"/>
          <w:szCs w:val="18"/>
        </w:rPr>
        <w:tab/>
      </w:r>
      <w:r w:rsidRPr="00424AB4">
        <w:rPr>
          <w:rFonts w:hint="eastAsia"/>
          <w:sz w:val="18"/>
          <w:szCs w:val="18"/>
        </w:rPr>
        <w:tab/>
      </w:r>
      <w:r w:rsidRPr="00424AB4">
        <w:rPr>
          <w:rFonts w:hint="eastAsia"/>
          <w:sz w:val="18"/>
          <w:szCs w:val="18"/>
        </w:rPr>
        <w:t>举例：下面是一条未能上传入库的基站记录：</w:t>
      </w:r>
    </w:p>
    <w:p w:rsidR="00CE36E9" w:rsidRPr="00424AB4" w:rsidRDefault="007B0984" w:rsidP="007B098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CE36E9" w:rsidRPr="00424AB4">
        <w:rPr>
          <w:rFonts w:hint="eastAsia"/>
        </w:rPr>
        <w:t>001</w:t>
      </w:r>
      <w:proofErr w:type="gramStart"/>
      <w:r w:rsidR="00CE36E9" w:rsidRPr="00424AB4">
        <w:rPr>
          <w:rFonts w:hint="eastAsia"/>
        </w:rPr>
        <w:t>,pn</w:t>
      </w:r>
      <w:proofErr w:type="gramEnd"/>
      <w:r w:rsidR="00CE36E9" w:rsidRPr="00424AB4">
        <w:rPr>
          <w:rFonts w:hint="eastAsia"/>
        </w:rPr>
        <w:t>-147-test,15403,15,185576992</w:t>
      </w:r>
    </w:p>
    <w:p w:rsidR="00CE36E9" w:rsidRPr="00424AB4" w:rsidRDefault="00CE36E9" w:rsidP="000F51FC">
      <w:pPr>
        <w:numPr>
          <w:ilvl w:val="1"/>
          <w:numId w:val="21"/>
        </w:numPr>
        <w:spacing w:line="360" w:lineRule="auto"/>
        <w:rPr>
          <w:sz w:val="18"/>
          <w:szCs w:val="18"/>
        </w:rPr>
      </w:pPr>
      <w:r w:rsidRPr="00424AB4">
        <w:rPr>
          <w:rFonts w:hint="eastAsia"/>
          <w:sz w:val="18"/>
          <w:szCs w:val="18"/>
        </w:rPr>
        <w:t>文件尾定义</w:t>
      </w:r>
      <w:r w:rsidRPr="00424AB4">
        <w:rPr>
          <w:rFonts w:hint="eastAsia"/>
          <w:sz w:val="18"/>
          <w:szCs w:val="18"/>
        </w:rPr>
        <w:t xml:space="preserve">    TYPE, RSPEND, &lt;date time&gt;</w:t>
      </w:r>
    </w:p>
    <w:tbl>
      <w:tblPr>
        <w:tblW w:w="7210" w:type="dxa"/>
        <w:tblInd w:w="1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49"/>
        <w:gridCol w:w="4261"/>
      </w:tblGrid>
      <w:tr w:rsidR="00CE36E9" w:rsidRPr="00424AB4" w:rsidTr="005A4004">
        <w:tc>
          <w:tcPr>
            <w:tcW w:w="2949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lastRenderedPageBreak/>
              <w:t>字段名</w:t>
            </w:r>
          </w:p>
        </w:tc>
        <w:tc>
          <w:tcPr>
            <w:tcW w:w="4261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字段含义</w:t>
            </w:r>
          </w:p>
        </w:tc>
      </w:tr>
      <w:tr w:rsidR="00CE36E9" w:rsidRPr="00424AB4" w:rsidTr="005A4004">
        <w:tc>
          <w:tcPr>
            <w:tcW w:w="2949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RSPEND</w:t>
            </w:r>
          </w:p>
        </w:tc>
        <w:tc>
          <w:tcPr>
            <w:tcW w:w="4261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为固定字符串</w:t>
            </w:r>
          </w:p>
        </w:tc>
      </w:tr>
      <w:tr w:rsidR="00CE36E9" w:rsidRPr="00424AB4" w:rsidTr="005A4004">
        <w:tc>
          <w:tcPr>
            <w:tcW w:w="2949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日期格式</w:t>
            </w:r>
          </w:p>
        </w:tc>
        <w:tc>
          <w:tcPr>
            <w:tcW w:w="4261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YYYY/MM/DD</w:t>
            </w:r>
          </w:p>
        </w:tc>
      </w:tr>
      <w:tr w:rsidR="00CE36E9" w:rsidRPr="00424AB4" w:rsidTr="005A4004">
        <w:tc>
          <w:tcPr>
            <w:tcW w:w="2949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时间格式</w:t>
            </w:r>
          </w:p>
        </w:tc>
        <w:tc>
          <w:tcPr>
            <w:tcW w:w="4261" w:type="dxa"/>
          </w:tcPr>
          <w:p w:rsidR="00CE36E9" w:rsidRPr="00424AB4" w:rsidRDefault="00CE36E9" w:rsidP="005A4004">
            <w:pPr>
              <w:spacing w:line="360" w:lineRule="auto"/>
              <w:rPr>
                <w:sz w:val="18"/>
                <w:szCs w:val="18"/>
              </w:rPr>
            </w:pPr>
            <w:r w:rsidRPr="00424AB4">
              <w:rPr>
                <w:rFonts w:hint="eastAsia"/>
                <w:sz w:val="18"/>
                <w:szCs w:val="18"/>
              </w:rPr>
              <w:t>hh:mm</w:t>
            </w:r>
            <w:r w:rsidRPr="00424AB4">
              <w:rPr>
                <w:rFonts w:hint="eastAsia"/>
                <w:sz w:val="18"/>
                <w:szCs w:val="18"/>
              </w:rPr>
              <w:t>，采用</w:t>
            </w:r>
            <w:r w:rsidRPr="00424AB4">
              <w:rPr>
                <w:rFonts w:hint="eastAsia"/>
                <w:sz w:val="18"/>
                <w:szCs w:val="18"/>
              </w:rPr>
              <w:t>24</w:t>
            </w:r>
            <w:r w:rsidRPr="00424AB4">
              <w:rPr>
                <w:rFonts w:hint="eastAsia"/>
                <w:sz w:val="18"/>
                <w:szCs w:val="18"/>
              </w:rPr>
              <w:t>小时进制</w:t>
            </w:r>
          </w:p>
        </w:tc>
      </w:tr>
    </w:tbl>
    <w:p w:rsidR="00CE36E9" w:rsidRPr="00424AB4" w:rsidRDefault="00CE36E9" w:rsidP="00CE36E9">
      <w:pPr>
        <w:spacing w:line="360" w:lineRule="auto"/>
        <w:ind w:leftChars="342" w:left="718"/>
        <w:rPr>
          <w:sz w:val="18"/>
          <w:szCs w:val="18"/>
        </w:rPr>
      </w:pPr>
      <w:r w:rsidRPr="00424AB4">
        <w:rPr>
          <w:rFonts w:hint="eastAsia"/>
          <w:sz w:val="18"/>
          <w:szCs w:val="18"/>
        </w:rPr>
        <w:tab/>
      </w:r>
      <w:r w:rsidRPr="00424AB4">
        <w:rPr>
          <w:rFonts w:hint="eastAsia"/>
          <w:sz w:val="18"/>
          <w:szCs w:val="18"/>
        </w:rPr>
        <w:tab/>
      </w:r>
      <w:r w:rsidRPr="00424AB4">
        <w:rPr>
          <w:rFonts w:hint="eastAsia"/>
          <w:sz w:val="18"/>
          <w:szCs w:val="18"/>
        </w:rPr>
        <w:t>举例：</w:t>
      </w:r>
      <w:r w:rsidRPr="00424AB4">
        <w:rPr>
          <w:rFonts w:hint="eastAsia"/>
          <w:sz w:val="18"/>
          <w:szCs w:val="18"/>
        </w:rPr>
        <w:t>ADD</w:t>
      </w:r>
      <w:proofErr w:type="gramStart"/>
      <w:r w:rsidRPr="00424AB4">
        <w:rPr>
          <w:rFonts w:hint="eastAsia"/>
          <w:sz w:val="18"/>
          <w:szCs w:val="18"/>
        </w:rPr>
        <w:t>,RSPEND,2011</w:t>
      </w:r>
      <w:proofErr w:type="gramEnd"/>
      <w:r w:rsidRPr="00424AB4">
        <w:rPr>
          <w:rFonts w:hint="eastAsia"/>
          <w:sz w:val="18"/>
          <w:szCs w:val="18"/>
        </w:rPr>
        <w:t>/06/15 16:01</w:t>
      </w:r>
    </w:p>
    <w:p w:rsidR="00CE36E9" w:rsidRDefault="00424AB4" w:rsidP="00CE36E9">
      <w:r>
        <w:rPr>
          <w:rFonts w:hint="eastAsia"/>
        </w:rPr>
        <w:tab/>
      </w:r>
      <w:r>
        <w:rPr>
          <w:rFonts w:hint="eastAsia"/>
        </w:rPr>
        <w:t>从回执文件的第一行可获取与同步文件一一对应的</w:t>
      </w:r>
      <w:r>
        <w:rPr>
          <w:rFonts w:hint="eastAsia"/>
        </w:rPr>
        <w:t>(</w:t>
      </w:r>
      <w:r>
        <w:rPr>
          <w:rFonts w:hint="eastAsia"/>
        </w:rPr>
        <w:t>同步日期，同步时间，记录数</w:t>
      </w:r>
      <w:r>
        <w:rPr>
          <w:rFonts w:hint="eastAsia"/>
        </w:rPr>
        <w:t>)</w:t>
      </w:r>
      <w:r>
        <w:rPr>
          <w:rFonts w:hint="eastAsia"/>
        </w:rPr>
        <w:t>，可以找到对应的更新文件。从而建立起与更新文件的对应关系。从回执文件中可以获取如下信息。</w:t>
      </w:r>
    </w:p>
    <w:p w:rsidR="00424AB4" w:rsidRDefault="00424AB4" w:rsidP="00CE36E9">
      <w:r>
        <w:rPr>
          <w:rFonts w:hint="eastAsia"/>
        </w:rPr>
        <w:tab/>
        <w:t>PDE</w:t>
      </w:r>
      <w:r>
        <w:rPr>
          <w:rFonts w:hint="eastAsia"/>
        </w:rPr>
        <w:t>同步情况统计表</w:t>
      </w:r>
    </w:p>
    <w:tbl>
      <w:tblPr>
        <w:tblW w:w="2240" w:type="dxa"/>
        <w:tblInd w:w="93" w:type="dxa"/>
        <w:tblLook w:val="04A0" w:firstRow="1" w:lastRow="0" w:firstColumn="1" w:lastColumn="0" w:noHBand="0" w:noVBand="1"/>
      </w:tblPr>
      <w:tblGrid>
        <w:gridCol w:w="2240"/>
      </w:tblGrid>
      <w:tr w:rsidR="00424AB4" w:rsidRPr="00424AB4" w:rsidTr="00424AB4">
        <w:trPr>
          <w:trHeight w:val="270"/>
        </w:trPr>
        <w:tc>
          <w:tcPr>
            <w:tcW w:w="2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文件名称</w:t>
            </w:r>
          </w:p>
        </w:tc>
      </w:tr>
      <w:tr w:rsidR="00424AB4" w:rsidRPr="00424AB4" w:rsidTr="00424AB4">
        <w:trPr>
          <w:trHeight w:val="27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文件时间</w:t>
            </w:r>
          </w:p>
        </w:tc>
      </w:tr>
      <w:tr w:rsidR="00424AB4" w:rsidRPr="00424AB4" w:rsidTr="00424AB4">
        <w:trPr>
          <w:trHeight w:val="27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记录总数</w:t>
            </w:r>
          </w:p>
        </w:tc>
      </w:tr>
      <w:tr w:rsidR="00424AB4" w:rsidRPr="00424AB4" w:rsidTr="00424AB4">
        <w:trPr>
          <w:trHeight w:val="27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同步成功的记录数</w:t>
            </w:r>
          </w:p>
        </w:tc>
      </w:tr>
      <w:tr w:rsidR="00424AB4" w:rsidRPr="00424AB4" w:rsidTr="00424AB4">
        <w:trPr>
          <w:trHeight w:val="270"/>
        </w:trPr>
        <w:tc>
          <w:tcPr>
            <w:tcW w:w="22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同步失败的记录数</w:t>
            </w:r>
          </w:p>
        </w:tc>
      </w:tr>
    </w:tbl>
    <w:p w:rsidR="00424AB4" w:rsidRDefault="00424AB4" w:rsidP="00CE36E9">
      <w:r>
        <w:rPr>
          <w:rFonts w:hint="eastAsia"/>
        </w:rPr>
        <w:tab/>
        <w:t>PDE</w:t>
      </w:r>
      <w:r>
        <w:rPr>
          <w:rFonts w:hint="eastAsia"/>
        </w:rPr>
        <w:t>同步失败明细表</w:t>
      </w:r>
    </w:p>
    <w:tbl>
      <w:tblPr>
        <w:tblW w:w="2320" w:type="dxa"/>
        <w:tblInd w:w="93" w:type="dxa"/>
        <w:tblLook w:val="04A0" w:firstRow="1" w:lastRow="0" w:firstColumn="1" w:lastColumn="0" w:noHBand="0" w:noVBand="1"/>
      </w:tblPr>
      <w:tblGrid>
        <w:gridCol w:w="2320"/>
      </w:tblGrid>
      <w:tr w:rsidR="00424AB4" w:rsidRPr="00424AB4" w:rsidTr="00424AB4">
        <w:trPr>
          <w:trHeight w:val="27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文件名称</w:t>
            </w:r>
          </w:p>
        </w:tc>
      </w:tr>
      <w:tr w:rsidR="00424AB4" w:rsidRPr="00424AB4" w:rsidTr="00424AB4">
        <w:trPr>
          <w:trHeight w:val="27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错误代码</w:t>
            </w:r>
          </w:p>
        </w:tc>
      </w:tr>
      <w:tr w:rsidR="00424AB4" w:rsidRPr="00424AB4" w:rsidTr="00424AB4">
        <w:trPr>
          <w:trHeight w:val="27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Pilot Sector Name</w:t>
            </w:r>
          </w:p>
        </w:tc>
      </w:tr>
      <w:tr w:rsidR="00424AB4" w:rsidRPr="00424AB4" w:rsidTr="00424AB4">
        <w:trPr>
          <w:trHeight w:val="27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SID</w:t>
            </w:r>
          </w:p>
        </w:tc>
      </w:tr>
      <w:tr w:rsidR="00424AB4" w:rsidRPr="00424AB4" w:rsidTr="00424AB4">
        <w:trPr>
          <w:trHeight w:val="27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NID</w:t>
            </w:r>
          </w:p>
        </w:tc>
      </w:tr>
      <w:tr w:rsidR="00424AB4" w:rsidRPr="00424AB4" w:rsidTr="00424AB4">
        <w:trPr>
          <w:trHeight w:val="27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AB4" w:rsidRPr="00424AB4" w:rsidRDefault="00424AB4" w:rsidP="00424AB4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22"/>
              </w:rPr>
            </w:pPr>
            <w:r w:rsidRPr="00424AB4">
              <w:rPr>
                <w:rFonts w:ascii="宋体" w:eastAsia="宋体" w:hAnsi="宋体" w:cs="宋体" w:hint="eastAsia"/>
                <w:color w:val="000000"/>
                <w:kern w:val="0"/>
                <w:sz w:val="22"/>
              </w:rPr>
              <w:t>Extend BID</w:t>
            </w:r>
          </w:p>
        </w:tc>
      </w:tr>
    </w:tbl>
    <w:p w:rsidR="00424AB4" w:rsidRDefault="00424AB4" w:rsidP="00CE36E9"/>
    <w:p w:rsidR="00424AB4" w:rsidRDefault="00424AB4" w:rsidP="000F51FC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通过文件名称，可以建立起平台同步日志，和</w:t>
      </w:r>
      <w:r>
        <w:rPr>
          <w:rFonts w:hint="eastAsia"/>
        </w:rPr>
        <w:t>PDE</w:t>
      </w:r>
      <w:r>
        <w:rPr>
          <w:rFonts w:hint="eastAsia"/>
        </w:rPr>
        <w:t>同步情况统计表与</w:t>
      </w:r>
      <w:r>
        <w:rPr>
          <w:rFonts w:hint="eastAsia"/>
        </w:rPr>
        <w:t>PDE</w:t>
      </w:r>
      <w:r>
        <w:rPr>
          <w:rFonts w:hint="eastAsia"/>
        </w:rPr>
        <w:t>同步失败明细表的关系。</w:t>
      </w:r>
    </w:p>
    <w:p w:rsidR="00CE36E9" w:rsidRPr="00F14871" w:rsidRDefault="00CE36E9" w:rsidP="00CE36E9">
      <w:pPr>
        <w:pStyle w:val="a3"/>
        <w:ind w:left="840" w:firstLineChars="0" w:firstLine="0"/>
      </w:pPr>
    </w:p>
    <w:p w:rsidR="00EE02CB" w:rsidRDefault="00EE02CB" w:rsidP="000F51FC">
      <w:pPr>
        <w:pStyle w:val="3"/>
        <w:numPr>
          <w:ilvl w:val="2"/>
          <w:numId w:val="36"/>
        </w:numPr>
      </w:pPr>
      <w:r>
        <w:rPr>
          <w:rFonts w:hint="eastAsia"/>
        </w:rPr>
        <w:t>客户端功能界面</w:t>
      </w:r>
    </w:p>
    <w:p w:rsidR="00E6374B" w:rsidRPr="00E6374B" w:rsidRDefault="00E6374B" w:rsidP="00E6374B">
      <w:r>
        <w:rPr>
          <w:rFonts w:hint="eastAsia"/>
        </w:rPr>
        <w:tab/>
      </w:r>
      <w:r>
        <w:rPr>
          <w:rFonts w:hint="eastAsia"/>
        </w:rPr>
        <w:t>下图为主功能界面，通过选择城市、同步类型和同步时间范围，查询对应的同步日志。通过选择一条同步日志，显示对应的</w:t>
      </w:r>
      <w:r>
        <w:rPr>
          <w:rFonts w:hint="eastAsia"/>
        </w:rPr>
        <w:t>PDE</w:t>
      </w:r>
      <w:r w:rsidR="001838B6">
        <w:rPr>
          <w:rFonts w:hint="eastAsia"/>
        </w:rPr>
        <w:t>同步情况统计表。点击</w:t>
      </w:r>
      <w:r w:rsidR="001838B6">
        <w:rPr>
          <w:rFonts w:hint="eastAsia"/>
        </w:rPr>
        <w:t>PDE</w:t>
      </w:r>
      <w:r w:rsidR="001838B6">
        <w:rPr>
          <w:rFonts w:hint="eastAsia"/>
        </w:rPr>
        <w:t>同步情况统计表的一条记录，显示该文件中对应的</w:t>
      </w:r>
      <w:r w:rsidR="001838B6">
        <w:rPr>
          <w:rFonts w:hint="eastAsia"/>
        </w:rPr>
        <w:t>PDE</w:t>
      </w:r>
      <w:r w:rsidR="001838B6">
        <w:rPr>
          <w:rFonts w:hint="eastAsia"/>
        </w:rPr>
        <w:t>同步失败明细表。</w:t>
      </w:r>
    </w:p>
    <w:p w:rsidR="00841B0E" w:rsidRDefault="00841B0E" w:rsidP="00FA1293">
      <w:r>
        <w:rPr>
          <w:noProof/>
        </w:rPr>
        <w:lastRenderedPageBreak/>
        <w:drawing>
          <wp:inline distT="0" distB="0" distL="0" distR="0">
            <wp:extent cx="5284470" cy="29806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7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8B6" w:rsidRDefault="001838B6" w:rsidP="00FA1293">
      <w:r>
        <w:rPr>
          <w:rFonts w:hint="eastAsia"/>
        </w:rPr>
        <w:t>功能点：</w:t>
      </w:r>
    </w:p>
    <w:p w:rsidR="001838B6" w:rsidRDefault="001838B6" w:rsidP="000F51F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查询条件中，如果当前用户为有权限的省级用户可选择一个或者多个城市。地市用户不能选择。</w:t>
      </w:r>
    </w:p>
    <w:p w:rsidR="001838B6" w:rsidRDefault="001838B6" w:rsidP="000F51F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必须选择同步类型</w:t>
      </w:r>
      <w:r>
        <w:rPr>
          <w:rFonts w:hint="eastAsia"/>
        </w:rPr>
        <w:t>{</w:t>
      </w:r>
      <w:r>
        <w:rPr>
          <w:rFonts w:hint="eastAsia"/>
        </w:rPr>
        <w:t>全量同步，增量同步，紧急同步</w:t>
      </w:r>
      <w:r>
        <w:rPr>
          <w:rFonts w:hint="eastAsia"/>
        </w:rPr>
        <w:t>}</w:t>
      </w:r>
      <w:r>
        <w:rPr>
          <w:rFonts w:hint="eastAsia"/>
        </w:rPr>
        <w:t>。</w:t>
      </w:r>
    </w:p>
    <w:p w:rsidR="001838B6" w:rsidRDefault="001838B6" w:rsidP="000F51F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必须选择同步时间范围，此为连续时间范围。精确到</w:t>
      </w:r>
      <w:proofErr w:type="gramStart"/>
      <w:r>
        <w:rPr>
          <w:rFonts w:hint="eastAsia"/>
        </w:rPr>
        <w:t>分钟即</w:t>
      </w:r>
      <w:proofErr w:type="gramEnd"/>
      <w:r>
        <w:rPr>
          <w:rFonts w:hint="eastAsia"/>
        </w:rPr>
        <w:t>可。</w:t>
      </w:r>
    </w:p>
    <w:p w:rsidR="001838B6" w:rsidRDefault="001838B6" w:rsidP="000F51F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点击查询，在主界面上表格显示符合设置条件的同步日志。</w:t>
      </w:r>
    </w:p>
    <w:p w:rsidR="001838B6" w:rsidRDefault="001838B6" w:rsidP="000F51F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点击一条同步日志，在左下表格中显示同步日志中各文件对应的</w:t>
      </w:r>
      <w:r>
        <w:rPr>
          <w:rFonts w:hint="eastAsia"/>
        </w:rPr>
        <w:t>PDE</w:t>
      </w:r>
      <w:r>
        <w:rPr>
          <w:rFonts w:hint="eastAsia"/>
        </w:rPr>
        <w:t>同步统计情况；</w:t>
      </w:r>
    </w:p>
    <w:p w:rsidR="001838B6" w:rsidRDefault="001838B6" w:rsidP="000F51F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点击左下表的一条记录，在右下表中显示左下表对应文件的</w:t>
      </w:r>
      <w:r>
        <w:rPr>
          <w:rFonts w:hint="eastAsia"/>
        </w:rPr>
        <w:t>PDE</w:t>
      </w:r>
      <w:r>
        <w:rPr>
          <w:rFonts w:hint="eastAsia"/>
        </w:rPr>
        <w:t>同步失败明细。</w:t>
      </w:r>
    </w:p>
    <w:p w:rsidR="001838B6" w:rsidRDefault="001838B6" w:rsidP="000F51FC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各表数据可以表格形式导出。</w:t>
      </w:r>
    </w:p>
    <w:p w:rsidR="001838B6" w:rsidRPr="00FA1293" w:rsidRDefault="001838B6" w:rsidP="00FA1293"/>
    <w:p w:rsidR="00944D70" w:rsidRDefault="00944D70" w:rsidP="000F51FC">
      <w:pPr>
        <w:pStyle w:val="1"/>
        <w:numPr>
          <w:ilvl w:val="0"/>
          <w:numId w:val="36"/>
        </w:numPr>
      </w:pPr>
      <w:r>
        <w:rPr>
          <w:rFonts w:hint="eastAsia"/>
        </w:rPr>
        <w:t>定位日志</w:t>
      </w:r>
      <w:r>
        <w:rPr>
          <w:rFonts w:hint="eastAsia"/>
        </w:rPr>
        <w:t>GIS</w:t>
      </w:r>
      <w:r>
        <w:rPr>
          <w:rFonts w:hint="eastAsia"/>
        </w:rPr>
        <w:t>分析</w:t>
      </w:r>
    </w:p>
    <w:p w:rsidR="008806FC" w:rsidRDefault="008806FC" w:rsidP="008806FC">
      <w:r>
        <w:rPr>
          <w:rFonts w:hint="eastAsia"/>
        </w:rPr>
        <w:t>本功能主要提供定位日志中</w:t>
      </w:r>
      <w:r>
        <w:rPr>
          <w:rFonts w:hint="eastAsia"/>
        </w:rPr>
        <w:t xml:space="preserve">BS </w:t>
      </w:r>
      <w:r w:rsidR="008B0C60">
        <w:rPr>
          <w:rFonts w:hint="eastAsia"/>
        </w:rPr>
        <w:t>查找失败</w:t>
      </w:r>
      <w:r>
        <w:rPr>
          <w:rFonts w:hint="eastAsia"/>
        </w:rPr>
        <w:t>和</w:t>
      </w:r>
      <w:r>
        <w:rPr>
          <w:rFonts w:hint="eastAsia"/>
        </w:rPr>
        <w:t>PN</w:t>
      </w:r>
      <w:r w:rsidR="008B0C60">
        <w:rPr>
          <w:rFonts w:hint="eastAsia"/>
        </w:rPr>
        <w:t>查找失败</w:t>
      </w:r>
      <w:r>
        <w:rPr>
          <w:rFonts w:hint="eastAsia"/>
        </w:rPr>
        <w:t>的分析。</w:t>
      </w:r>
      <w:r w:rsidR="00FD08E5">
        <w:rPr>
          <w:rFonts w:hint="eastAsia"/>
        </w:rPr>
        <w:t>以定位日志转换后的</w:t>
      </w:r>
      <w:r w:rsidR="00FD08E5">
        <w:rPr>
          <w:rFonts w:hint="eastAsia"/>
        </w:rPr>
        <w:t>FIX</w:t>
      </w:r>
      <w:r w:rsidR="00FD08E5">
        <w:rPr>
          <w:rFonts w:hint="eastAsia"/>
        </w:rPr>
        <w:t>文件为分析依据。</w:t>
      </w:r>
    </w:p>
    <w:p w:rsidR="009959C9" w:rsidRDefault="009959C9" w:rsidP="008806FC">
      <w:r>
        <w:rPr>
          <w:rFonts w:hint="eastAsia"/>
        </w:rPr>
        <w:t>前台功能：</w:t>
      </w:r>
    </w:p>
    <w:p w:rsidR="009959C9" w:rsidRDefault="006009D1" w:rsidP="008806FC">
      <w:r>
        <w:rPr>
          <w:noProof/>
        </w:rPr>
        <w:lastRenderedPageBreak/>
        <w:drawing>
          <wp:inline distT="0" distB="0" distL="0" distR="0">
            <wp:extent cx="5274310" cy="29260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9D1" w:rsidRDefault="006009D1" w:rsidP="008806FC">
      <w:r>
        <w:rPr>
          <w:rFonts w:hint="eastAsia"/>
        </w:rPr>
        <w:t>通过选择城市、时间范围、定位类型和失败类型来分析有</w:t>
      </w:r>
      <w:r>
        <w:rPr>
          <w:rFonts w:hint="eastAsia"/>
        </w:rPr>
        <w:t>BS</w:t>
      </w:r>
      <w:r>
        <w:rPr>
          <w:rFonts w:hint="eastAsia"/>
        </w:rPr>
        <w:t>查找失败或者</w:t>
      </w:r>
      <w:r>
        <w:rPr>
          <w:rFonts w:hint="eastAsia"/>
        </w:rPr>
        <w:t>PN</w:t>
      </w:r>
      <w:r>
        <w:rPr>
          <w:rFonts w:hint="eastAsia"/>
        </w:rPr>
        <w:t>查找失败的定位日志。并通过</w:t>
      </w:r>
      <w:r>
        <w:rPr>
          <w:rFonts w:hint="eastAsia"/>
        </w:rPr>
        <w:t>GIS</w:t>
      </w:r>
      <w:r>
        <w:rPr>
          <w:rFonts w:hint="eastAsia"/>
        </w:rPr>
        <w:t>呈现相关小区、连续和修改</w:t>
      </w:r>
      <w:r>
        <w:rPr>
          <w:rFonts w:hint="eastAsia"/>
        </w:rPr>
        <w:t>BSA</w:t>
      </w:r>
      <w:r>
        <w:rPr>
          <w:rFonts w:hint="eastAsia"/>
        </w:rPr>
        <w:t>数据的功能。</w:t>
      </w:r>
      <w:r w:rsidR="00F82176">
        <w:br/>
      </w:r>
    </w:p>
    <w:p w:rsidR="00F82176" w:rsidRDefault="00590E8D" w:rsidP="008806FC">
      <w:r>
        <w:rPr>
          <w:rFonts w:hint="eastAsia"/>
        </w:rPr>
        <w:t>功能点：</w:t>
      </w:r>
    </w:p>
    <w:p w:rsidR="00C67CE5" w:rsidRDefault="00C67CE5" w:rsidP="000F51FC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查询条件中，如果当前用户为有权限的省级用户可选择一个或者多个城市。地市用户不能选择。</w:t>
      </w:r>
    </w:p>
    <w:p w:rsidR="00C67CE5" w:rsidRDefault="00C67CE5" w:rsidP="000F51FC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必须选择同步时间范围，此为连续时间范围。精确到</w:t>
      </w:r>
      <w:proofErr w:type="gramStart"/>
      <w:r>
        <w:rPr>
          <w:rFonts w:hint="eastAsia"/>
        </w:rPr>
        <w:t>分钟即</w:t>
      </w:r>
      <w:proofErr w:type="gramEnd"/>
      <w:r>
        <w:rPr>
          <w:rFonts w:hint="eastAsia"/>
        </w:rPr>
        <w:t>可。</w:t>
      </w:r>
    </w:p>
    <w:p w:rsidR="00C67CE5" w:rsidRDefault="00C67CE5" w:rsidP="00EE17D4">
      <w:pPr>
        <w:pStyle w:val="a3"/>
        <w:numPr>
          <w:ilvl w:val="0"/>
          <w:numId w:val="23"/>
        </w:numPr>
        <w:ind w:firstLineChars="0"/>
        <w:rPr>
          <w:ins w:id="2738" w:author="zhaofei" w:date="2012-08-27T09:41:00Z"/>
        </w:rPr>
      </w:pPr>
      <w:commentRangeStart w:id="2739"/>
      <w:r>
        <w:rPr>
          <w:rFonts w:hint="eastAsia"/>
        </w:rPr>
        <w:t>必须选择</w:t>
      </w:r>
      <w:commentRangeEnd w:id="2739"/>
      <w:r w:rsidR="00292D78">
        <w:rPr>
          <w:rStyle w:val="a7"/>
        </w:rPr>
        <w:commentReference w:id="2739"/>
      </w:r>
      <w:r>
        <w:rPr>
          <w:rFonts w:hint="eastAsia"/>
        </w:rPr>
        <w:t>定位类型。定位类型分为</w:t>
      </w:r>
      <w:del w:id="2740" w:author="zhaofei" w:date="2012-09-19T16:20:00Z">
        <w:r w:rsidDel="007C3D25">
          <w:rPr>
            <w:rFonts w:hint="eastAsia"/>
          </w:rPr>
          <w:delText>三</w:delText>
        </w:r>
      </w:del>
      <w:ins w:id="2741" w:author="zhaofei" w:date="2012-09-19T16:20:00Z">
        <w:r w:rsidR="007C3D25">
          <w:rPr>
            <w:rFonts w:hint="eastAsia"/>
          </w:rPr>
          <w:t>四</w:t>
        </w:r>
      </w:ins>
      <w:r>
        <w:rPr>
          <w:rFonts w:hint="eastAsia"/>
        </w:rPr>
        <w:t>类</w:t>
      </w:r>
      <w:ins w:id="2742" w:author="zhaofei" w:date="2012-09-19T16:20:00Z">
        <w:r w:rsidR="007C3D25">
          <w:rPr>
            <w:rFonts w:hint="eastAsia"/>
          </w:rPr>
          <w:t>：</w:t>
        </w:r>
      </w:ins>
      <w:ins w:id="2743" w:author="zhaofei" w:date="2012-09-19T16:21:00Z">
        <w:r w:rsidR="007C3D25">
          <w:rPr>
            <w:rFonts w:hint="eastAsia"/>
          </w:rPr>
          <w:t>BS</w:t>
        </w:r>
        <w:r w:rsidR="007C3D25">
          <w:rPr>
            <w:rFonts w:hint="eastAsia"/>
          </w:rPr>
          <w:t>查找失败为第一类；</w:t>
        </w:r>
      </w:ins>
      <w:ins w:id="2744" w:author="zhaofei" w:date="2012-09-19T16:20:00Z">
        <w:r w:rsidR="007C3D25" w:rsidRPr="00C67CE5">
          <w:rPr>
            <w:rFonts w:hint="eastAsia"/>
          </w:rPr>
          <w:t>AGPS</w:t>
        </w:r>
        <w:r w:rsidR="007C3D25" w:rsidRPr="00C67CE5">
          <w:rPr>
            <w:rFonts w:hint="eastAsia"/>
          </w:rPr>
          <w:t>为第</w:t>
        </w:r>
      </w:ins>
      <w:ins w:id="2745" w:author="zhaofei" w:date="2012-09-19T16:21:00Z">
        <w:r w:rsidR="007C3D25">
          <w:rPr>
            <w:rFonts w:hint="eastAsia"/>
          </w:rPr>
          <w:t>二</w:t>
        </w:r>
      </w:ins>
      <w:ins w:id="2746" w:author="zhaofei" w:date="2012-09-19T16:20:00Z">
        <w:r w:rsidR="007C3D25" w:rsidRPr="00C67CE5">
          <w:rPr>
            <w:rFonts w:hint="eastAsia"/>
          </w:rPr>
          <w:t>类</w:t>
        </w:r>
      </w:ins>
      <w:ins w:id="2747" w:author="zhaofei" w:date="2012-09-19T16:21:00Z">
        <w:r w:rsidR="00F15C39">
          <w:rPr>
            <w:rFonts w:hint="eastAsia"/>
          </w:rPr>
          <w:t>；</w:t>
        </w:r>
      </w:ins>
      <w:ins w:id="2748" w:author="zhaofei" w:date="2012-09-19T16:20:00Z">
        <w:r w:rsidR="007C3D25" w:rsidRPr="00C67CE5">
          <w:rPr>
            <w:rFonts w:hint="eastAsia"/>
          </w:rPr>
          <w:t>Hybrid</w:t>
        </w:r>
        <w:r w:rsidR="007C3D25">
          <w:rPr>
            <w:rFonts w:hint="eastAsia"/>
          </w:rPr>
          <w:t>或者</w:t>
        </w:r>
        <w:r w:rsidR="007C3D25" w:rsidRPr="00C67CE5">
          <w:rPr>
            <w:rFonts w:hint="eastAsia"/>
          </w:rPr>
          <w:t>AFLT</w:t>
        </w:r>
        <w:r w:rsidR="007C3D25" w:rsidRPr="00C67CE5">
          <w:rPr>
            <w:rFonts w:hint="eastAsia"/>
          </w:rPr>
          <w:t>为第</w:t>
        </w:r>
      </w:ins>
      <w:ins w:id="2749" w:author="zhaofei" w:date="2012-09-19T16:21:00Z">
        <w:r w:rsidR="007C3D25">
          <w:rPr>
            <w:rFonts w:hint="eastAsia"/>
          </w:rPr>
          <w:t>三</w:t>
        </w:r>
      </w:ins>
      <w:ins w:id="2750" w:author="zhaofei" w:date="2012-09-19T16:20:00Z">
        <w:r w:rsidR="007C3D25" w:rsidRPr="00C67CE5">
          <w:rPr>
            <w:rFonts w:hint="eastAsia"/>
          </w:rPr>
          <w:t>类</w:t>
        </w:r>
      </w:ins>
      <w:ins w:id="2751" w:author="zhaofei" w:date="2012-09-19T16:21:00Z">
        <w:r w:rsidR="00F15C39">
          <w:rPr>
            <w:rFonts w:hint="eastAsia"/>
          </w:rPr>
          <w:t>；</w:t>
        </w:r>
      </w:ins>
      <w:ins w:id="2752" w:author="zhaofei" w:date="2012-09-19T16:20:00Z">
        <w:r w:rsidR="007C3D25" w:rsidRPr="00C67CE5">
          <w:rPr>
            <w:rFonts w:hint="eastAsia"/>
          </w:rPr>
          <w:t>MixedCellSector</w:t>
        </w:r>
        <w:r w:rsidR="007C3D25" w:rsidRPr="00C67CE5">
          <w:rPr>
            <w:rFonts w:hint="eastAsia"/>
          </w:rPr>
          <w:t>、</w:t>
        </w:r>
        <w:r w:rsidR="007C3D25" w:rsidRPr="00C67CE5">
          <w:rPr>
            <w:rFonts w:hint="eastAsia"/>
          </w:rPr>
          <w:t>CellSector</w:t>
        </w:r>
        <w:r w:rsidR="007C3D25">
          <w:rPr>
            <w:rFonts w:hint="eastAsia"/>
          </w:rPr>
          <w:t>或者</w:t>
        </w:r>
        <w:r w:rsidR="007C3D25" w:rsidRPr="00C67CE5">
          <w:rPr>
            <w:rFonts w:hint="eastAsia"/>
          </w:rPr>
          <w:t>BS region</w:t>
        </w:r>
        <w:r w:rsidR="007C3D25" w:rsidRPr="00C67CE5">
          <w:rPr>
            <w:rFonts w:hint="eastAsia"/>
          </w:rPr>
          <w:t>为第</w:t>
        </w:r>
      </w:ins>
      <w:ins w:id="2753" w:author="zhaofei" w:date="2012-09-19T16:21:00Z">
        <w:r w:rsidR="007C3D25">
          <w:rPr>
            <w:rFonts w:hint="eastAsia"/>
          </w:rPr>
          <w:t>四</w:t>
        </w:r>
      </w:ins>
      <w:ins w:id="2754" w:author="zhaofei" w:date="2012-09-19T16:20:00Z">
        <w:r w:rsidR="007C3D25" w:rsidRPr="00C67CE5">
          <w:rPr>
            <w:rFonts w:hint="eastAsia"/>
          </w:rPr>
          <w:t>类</w:t>
        </w:r>
      </w:ins>
      <w:ins w:id="2755" w:author="zhaofei" w:date="2012-09-19T16:21:00Z">
        <w:r w:rsidR="007C3D25">
          <w:rPr>
            <w:rFonts w:hint="eastAsia"/>
          </w:rPr>
          <w:t>。</w:t>
        </w:r>
        <w:r w:rsidR="00F15C39">
          <w:rPr>
            <w:rFonts w:hint="eastAsia"/>
          </w:rPr>
          <w:t>第二、三、四类中的</w:t>
        </w:r>
      </w:ins>
      <w:ins w:id="2756" w:author="zhaofei" w:date="2012-09-19T16:22:00Z">
        <w:r w:rsidR="00F15C39">
          <w:rPr>
            <w:rFonts w:hint="eastAsia"/>
          </w:rPr>
          <w:t>几种类型为</w:t>
        </w:r>
        <w:r w:rsidR="00F15C39">
          <w:rPr>
            <w:rFonts w:hint="eastAsia"/>
          </w:rPr>
          <w:t>PN</w:t>
        </w:r>
        <w:r w:rsidR="00F15C39">
          <w:rPr>
            <w:rFonts w:hint="eastAsia"/>
          </w:rPr>
          <w:t>查找失败的细分类，分类值</w:t>
        </w:r>
      </w:ins>
      <w:del w:id="2757" w:author="zhaofei" w:date="2012-09-19T16:20:00Z">
        <w:r w:rsidDel="007C3D25">
          <w:rPr>
            <w:rFonts w:hint="eastAsia"/>
          </w:rPr>
          <w:delText>，</w:delText>
        </w:r>
      </w:del>
      <w:r>
        <w:rPr>
          <w:rFonts w:hint="eastAsia"/>
        </w:rPr>
        <w:t>分别为定位日志主表</w:t>
      </w:r>
      <w:ins w:id="2758" w:author="zhaofei" w:date="2012-08-27T09:42:00Z">
        <w:r w:rsidR="00EE17D4" w:rsidRPr="00EE17D4">
          <w:t>clt_gps_ensure_pos_main</w:t>
        </w:r>
        <w:r w:rsidR="00EE17D4">
          <w:rPr>
            <w:rFonts w:hint="eastAsia"/>
          </w:rPr>
          <w:t>,</w:t>
        </w:r>
      </w:ins>
      <w:r>
        <w:rPr>
          <w:rFonts w:hint="eastAsia"/>
        </w:rPr>
        <w:t>字段</w:t>
      </w:r>
      <w:r w:rsidRPr="00C67CE5">
        <w:t>Output SOURCE</w:t>
      </w:r>
      <w:ins w:id="2759" w:author="zhaofei" w:date="2012-08-27T09:41:00Z">
        <w:r w:rsidR="00EE17D4">
          <w:rPr>
            <w:rFonts w:hint="eastAsia"/>
          </w:rPr>
          <w:t>(</w:t>
        </w:r>
        <w:r w:rsidR="00EE17D4" w:rsidRPr="00EE17D4">
          <w:t>OUTPUT_SOURCE</w:t>
        </w:r>
        <w:r w:rsidR="00EE17D4">
          <w:rPr>
            <w:rFonts w:hint="eastAsia"/>
          </w:rPr>
          <w:t>)</w:t>
        </w:r>
      </w:ins>
      <w:r>
        <w:rPr>
          <w:rFonts w:hint="eastAsia"/>
        </w:rPr>
        <w:t>值为</w:t>
      </w:r>
      <w:ins w:id="2760" w:author="zhaofei" w:date="2012-09-19T16:22:00Z">
        <w:r w:rsidR="00F15C39">
          <w:rPr>
            <w:rFonts w:hint="eastAsia"/>
          </w:rPr>
          <w:t>。</w:t>
        </w:r>
      </w:ins>
      <w:del w:id="2761" w:author="zhaofei" w:date="2012-09-19T16:22:00Z">
        <w:r w:rsidDel="00F15C39">
          <w:rPr>
            <w:rFonts w:hint="eastAsia"/>
          </w:rPr>
          <w:delText>：</w:delText>
        </w:r>
        <w:r w:rsidRPr="00C67CE5" w:rsidDel="00F15C39">
          <w:rPr>
            <w:rFonts w:hint="eastAsia"/>
          </w:rPr>
          <w:delText>AGPS</w:delText>
        </w:r>
        <w:r w:rsidRPr="00C67CE5" w:rsidDel="00F15C39">
          <w:rPr>
            <w:rFonts w:hint="eastAsia"/>
          </w:rPr>
          <w:delText>为第一类，</w:delText>
        </w:r>
        <w:r w:rsidRPr="00C67CE5" w:rsidDel="00F15C39">
          <w:rPr>
            <w:rFonts w:hint="eastAsia"/>
          </w:rPr>
          <w:delText>Hybrid</w:delText>
        </w:r>
        <w:r w:rsidDel="00F15C39">
          <w:rPr>
            <w:rFonts w:hint="eastAsia"/>
          </w:rPr>
          <w:delText>或者</w:delText>
        </w:r>
        <w:r w:rsidRPr="00C67CE5" w:rsidDel="00F15C39">
          <w:rPr>
            <w:rFonts w:hint="eastAsia"/>
          </w:rPr>
          <w:delText>AFLT</w:delText>
        </w:r>
        <w:r w:rsidRPr="00C67CE5" w:rsidDel="00F15C39">
          <w:rPr>
            <w:rFonts w:hint="eastAsia"/>
          </w:rPr>
          <w:delText>为第二类，</w:delText>
        </w:r>
        <w:r w:rsidRPr="00C67CE5" w:rsidDel="00F15C39">
          <w:rPr>
            <w:rFonts w:hint="eastAsia"/>
          </w:rPr>
          <w:delText>MixedCellSector</w:delText>
        </w:r>
        <w:r w:rsidRPr="00C67CE5" w:rsidDel="00F15C39">
          <w:rPr>
            <w:rFonts w:hint="eastAsia"/>
          </w:rPr>
          <w:delText>、</w:delText>
        </w:r>
        <w:r w:rsidRPr="00C67CE5" w:rsidDel="00F15C39">
          <w:rPr>
            <w:rFonts w:hint="eastAsia"/>
          </w:rPr>
          <w:delText>CellSector</w:delText>
        </w:r>
        <w:r w:rsidDel="00F15C39">
          <w:rPr>
            <w:rFonts w:hint="eastAsia"/>
          </w:rPr>
          <w:delText>或者</w:delText>
        </w:r>
        <w:r w:rsidRPr="00C67CE5" w:rsidDel="00F15C39">
          <w:rPr>
            <w:rFonts w:hint="eastAsia"/>
          </w:rPr>
          <w:delText>BS region</w:delText>
        </w:r>
        <w:r w:rsidRPr="00C67CE5" w:rsidDel="00F15C39">
          <w:rPr>
            <w:rFonts w:hint="eastAsia"/>
          </w:rPr>
          <w:delText>为第三类</w:delText>
        </w:r>
        <w:r w:rsidDel="00F15C39">
          <w:rPr>
            <w:rFonts w:hint="eastAsia"/>
          </w:rPr>
          <w:delText>。</w:delText>
        </w:r>
      </w:del>
      <w:r>
        <w:rPr>
          <w:rFonts w:hint="eastAsia"/>
        </w:rPr>
        <w:t>通过下拉框弹出选择，支持多选。下拉</w:t>
      </w:r>
      <w:proofErr w:type="gramStart"/>
      <w:r>
        <w:rPr>
          <w:rFonts w:hint="eastAsia"/>
        </w:rPr>
        <w:t>框需包括</w:t>
      </w:r>
      <w:proofErr w:type="gramEnd"/>
      <w:r>
        <w:rPr>
          <w:rFonts w:hint="eastAsia"/>
        </w:rPr>
        <w:t>如下解释：</w:t>
      </w:r>
    </w:p>
    <w:p w:rsidR="00EE4691" w:rsidDel="007C3D25" w:rsidRDefault="00EE4691">
      <w:pPr>
        <w:pStyle w:val="a3"/>
        <w:ind w:left="420" w:firstLineChars="0" w:firstLine="0"/>
        <w:rPr>
          <w:del w:id="2762" w:author="zhaofei" w:date="2012-09-19T16:20:00Z"/>
        </w:rPr>
        <w:pPrChange w:id="2763" w:author="zhaofei" w:date="2012-08-27T09:41:00Z">
          <w:pPr>
            <w:pStyle w:val="a3"/>
            <w:numPr>
              <w:numId w:val="23"/>
            </w:numPr>
            <w:ind w:left="420" w:firstLineChars="0" w:hanging="420"/>
          </w:pPr>
        </w:pPrChange>
      </w:pPr>
    </w:p>
    <w:tbl>
      <w:tblPr>
        <w:tblW w:w="7840" w:type="dxa"/>
        <w:tblInd w:w="93" w:type="dxa"/>
        <w:tblLook w:val="04A0" w:firstRow="1" w:lastRow="0" w:firstColumn="1" w:lastColumn="0" w:noHBand="0" w:noVBand="1"/>
      </w:tblPr>
      <w:tblGrid>
        <w:gridCol w:w="1080"/>
        <w:gridCol w:w="4920"/>
        <w:gridCol w:w="1840"/>
      </w:tblGrid>
      <w:tr w:rsidR="00C67CE5" w:rsidRPr="00C67CE5" w:rsidDel="007C3D25" w:rsidTr="007C3D25">
        <w:trPr>
          <w:gridAfter w:val="1"/>
          <w:trHeight w:val="270"/>
          <w:del w:id="2764" w:author="zhaofei" w:date="2012-09-19T16:20:00Z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CE5" w:rsidRPr="00C67CE5" w:rsidDel="007C3D25" w:rsidRDefault="00C67CE5" w:rsidP="00C67CE5">
            <w:pPr>
              <w:widowControl/>
              <w:jc w:val="left"/>
              <w:rPr>
                <w:del w:id="2765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del w:id="2766" w:author="zhaofei" w:date="2012-09-19T16:20:00Z">
              <w:r w:rsidRPr="00C67CE5" w:rsidDel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delText>第一类</w:delText>
              </w:r>
            </w:del>
          </w:p>
        </w:tc>
        <w:tc>
          <w:tcPr>
            <w:tcW w:w="46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CE5" w:rsidRPr="00C67CE5" w:rsidDel="007C3D25" w:rsidRDefault="00C67CE5" w:rsidP="00C67CE5">
            <w:pPr>
              <w:widowControl/>
              <w:jc w:val="left"/>
              <w:rPr>
                <w:del w:id="2767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del w:id="2768" w:author="zhaofei" w:date="2012-09-19T16:20:00Z">
              <w:r w:rsidRPr="00C67CE5" w:rsidDel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delText>AGPS</w:delText>
              </w:r>
            </w:del>
          </w:p>
        </w:tc>
      </w:tr>
      <w:tr w:rsidR="00C67CE5" w:rsidRPr="00C67CE5" w:rsidDel="007C3D25" w:rsidTr="007C3D25">
        <w:trPr>
          <w:gridAfter w:val="1"/>
          <w:trHeight w:val="270"/>
          <w:del w:id="2769" w:author="zhaofei" w:date="2012-09-19T16:20:00Z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CE5" w:rsidRPr="00C67CE5" w:rsidDel="007C3D25" w:rsidRDefault="00C67CE5" w:rsidP="00C67CE5">
            <w:pPr>
              <w:widowControl/>
              <w:jc w:val="left"/>
              <w:rPr>
                <w:del w:id="2770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del w:id="2771" w:author="zhaofei" w:date="2012-09-19T16:20:00Z">
              <w:r w:rsidRPr="00C67CE5" w:rsidDel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delText>第二类</w:delText>
              </w:r>
            </w:del>
          </w:p>
        </w:tc>
        <w:tc>
          <w:tcPr>
            <w:tcW w:w="4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CE5" w:rsidRPr="00C67CE5" w:rsidDel="007C3D25" w:rsidRDefault="00C67CE5" w:rsidP="00C67CE5">
            <w:pPr>
              <w:widowControl/>
              <w:jc w:val="left"/>
              <w:rPr>
                <w:del w:id="2772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del w:id="2773" w:author="zhaofei" w:date="2012-09-19T16:20:00Z">
              <w:r w:rsidRPr="00C67CE5" w:rsidDel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delText>Hybrid、AFLT</w:delText>
              </w:r>
            </w:del>
          </w:p>
        </w:tc>
      </w:tr>
      <w:tr w:rsidR="00C67CE5" w:rsidRPr="00C67CE5" w:rsidDel="007C3D25" w:rsidTr="007C3D25">
        <w:trPr>
          <w:gridAfter w:val="1"/>
          <w:trHeight w:val="270"/>
          <w:del w:id="2774" w:author="zhaofei" w:date="2012-09-19T16:20:00Z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CE5" w:rsidRPr="00C67CE5" w:rsidDel="007C3D25" w:rsidRDefault="00C67CE5" w:rsidP="00C67CE5">
            <w:pPr>
              <w:widowControl/>
              <w:jc w:val="left"/>
              <w:rPr>
                <w:del w:id="2775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del w:id="2776" w:author="zhaofei" w:date="2012-09-19T16:20:00Z">
              <w:r w:rsidRPr="00C67CE5" w:rsidDel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delText>第三类</w:delText>
              </w:r>
            </w:del>
          </w:p>
        </w:tc>
        <w:tc>
          <w:tcPr>
            <w:tcW w:w="46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67CE5" w:rsidRPr="00C67CE5" w:rsidDel="007C3D25" w:rsidRDefault="00C67CE5" w:rsidP="00C67CE5">
            <w:pPr>
              <w:widowControl/>
              <w:jc w:val="left"/>
              <w:rPr>
                <w:del w:id="2777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del w:id="2778" w:author="zhaofei" w:date="2012-09-19T16:20:00Z">
              <w:r w:rsidRPr="00C67CE5" w:rsidDel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delText>MixedCellSector、CellSector或者BS region</w:delText>
              </w:r>
            </w:del>
          </w:p>
        </w:tc>
      </w:tr>
      <w:tr w:rsidR="007C3D25" w:rsidRPr="007C3D25" w:rsidTr="007C3D25">
        <w:trPr>
          <w:trHeight w:val="270"/>
          <w:ins w:id="2779" w:author="zhaofei" w:date="2012-09-19T16:20:00Z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780" w:author="zhaofei" w:date="2012-09-19T16:20:00Z"/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ins w:id="2781" w:author="zhaofei" w:date="2012-09-19T16:20:00Z">
              <w:r w:rsidRPr="007C3D25">
                <w:rPr>
                  <w:rFonts w:ascii="宋体" w:eastAsia="宋体" w:hAnsi="宋体" w:cs="宋体" w:hint="eastAsia"/>
                  <w:b/>
                  <w:bCs/>
                  <w:color w:val="000000"/>
                  <w:kern w:val="0"/>
                  <w:sz w:val="22"/>
                </w:rPr>
                <w:t>类别</w:t>
              </w:r>
            </w:ins>
          </w:p>
        </w:tc>
        <w:tc>
          <w:tcPr>
            <w:tcW w:w="4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782" w:author="zhaofei" w:date="2012-09-19T16:20:00Z"/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ins w:id="2783" w:author="zhaofei" w:date="2012-09-19T16:20:00Z">
              <w:r w:rsidRPr="007C3D25">
                <w:rPr>
                  <w:rFonts w:ascii="宋体" w:eastAsia="宋体" w:hAnsi="宋体" w:cs="宋体" w:hint="eastAsia"/>
                  <w:b/>
                  <w:bCs/>
                  <w:color w:val="000000"/>
                  <w:kern w:val="0"/>
                  <w:sz w:val="22"/>
                </w:rPr>
                <w:t>显示类型</w:t>
              </w:r>
            </w:ins>
          </w:p>
        </w:tc>
        <w:tc>
          <w:tcPr>
            <w:tcW w:w="1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784" w:author="zhaofei" w:date="2012-09-19T16:20:00Z"/>
                <w:rFonts w:ascii="宋体" w:eastAsia="宋体" w:hAnsi="宋体" w:cs="宋体"/>
                <w:b/>
                <w:bCs/>
                <w:color w:val="000000"/>
                <w:kern w:val="0"/>
                <w:sz w:val="22"/>
              </w:rPr>
            </w:pPr>
            <w:ins w:id="2785" w:author="zhaofei" w:date="2012-09-19T16:20:00Z">
              <w:r w:rsidRPr="007C3D25">
                <w:rPr>
                  <w:rFonts w:ascii="宋体" w:eastAsia="宋体" w:hAnsi="宋体" w:cs="宋体" w:hint="eastAsia"/>
                  <w:b/>
                  <w:bCs/>
                  <w:color w:val="000000"/>
                  <w:kern w:val="0"/>
                  <w:sz w:val="22"/>
                </w:rPr>
                <w:t>对应失败类别</w:t>
              </w:r>
            </w:ins>
          </w:p>
        </w:tc>
      </w:tr>
      <w:tr w:rsidR="007C3D25" w:rsidRPr="007C3D25" w:rsidTr="007C3D25">
        <w:trPr>
          <w:trHeight w:val="270"/>
          <w:ins w:id="2786" w:author="zhaofei" w:date="2012-09-19T16:20:00Z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787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788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第一类</w:t>
              </w:r>
            </w:ins>
          </w:p>
        </w:tc>
        <w:tc>
          <w:tcPr>
            <w:tcW w:w="4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789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790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BS查找失败</w:t>
              </w:r>
            </w:ins>
          </w:p>
        </w:tc>
        <w:tc>
          <w:tcPr>
            <w:tcW w:w="1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791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792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BS查找失败</w:t>
              </w:r>
            </w:ins>
          </w:p>
        </w:tc>
      </w:tr>
      <w:tr w:rsidR="007C3D25" w:rsidRPr="007C3D25" w:rsidTr="007C3D25">
        <w:trPr>
          <w:trHeight w:val="270"/>
          <w:ins w:id="2793" w:author="zhaofei" w:date="2012-09-19T16:20:00Z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794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795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第二类</w:t>
              </w:r>
            </w:ins>
          </w:p>
        </w:tc>
        <w:tc>
          <w:tcPr>
            <w:tcW w:w="4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796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797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AGPS</w:t>
              </w:r>
            </w:ins>
          </w:p>
        </w:tc>
        <w:tc>
          <w:tcPr>
            <w:tcW w:w="18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798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799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PN查找失败</w:t>
              </w:r>
            </w:ins>
          </w:p>
        </w:tc>
      </w:tr>
      <w:tr w:rsidR="007C3D25" w:rsidRPr="007C3D25" w:rsidTr="007C3D25">
        <w:trPr>
          <w:trHeight w:val="270"/>
          <w:ins w:id="2800" w:author="zhaofei" w:date="2012-09-19T16:20:00Z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801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802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第三类</w:t>
              </w:r>
            </w:ins>
          </w:p>
        </w:tc>
        <w:tc>
          <w:tcPr>
            <w:tcW w:w="4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803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804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Hybrid、AFLT</w:t>
              </w:r>
            </w:ins>
          </w:p>
        </w:tc>
        <w:tc>
          <w:tcPr>
            <w:tcW w:w="18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805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  <w:tr w:rsidR="007C3D25" w:rsidRPr="007C3D25" w:rsidTr="007C3D25">
        <w:trPr>
          <w:trHeight w:val="270"/>
          <w:ins w:id="2806" w:author="zhaofei" w:date="2012-09-19T16:20:00Z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807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808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第四类</w:t>
              </w:r>
            </w:ins>
          </w:p>
        </w:tc>
        <w:tc>
          <w:tcPr>
            <w:tcW w:w="4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809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  <w:ins w:id="2810" w:author="zhaofei" w:date="2012-09-19T16:20:00Z">
              <w:r w:rsidRPr="007C3D25">
                <w:rPr>
                  <w:rFonts w:ascii="宋体" w:eastAsia="宋体" w:hAnsi="宋体" w:cs="宋体" w:hint="eastAsia"/>
                  <w:color w:val="000000"/>
                  <w:kern w:val="0"/>
                  <w:sz w:val="22"/>
                </w:rPr>
                <w:t>MixedCellSector、CellSector或者BS region</w:t>
              </w:r>
            </w:ins>
          </w:p>
        </w:tc>
        <w:tc>
          <w:tcPr>
            <w:tcW w:w="18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C3D25" w:rsidRPr="007C3D25" w:rsidRDefault="007C3D25" w:rsidP="007C3D25">
            <w:pPr>
              <w:widowControl/>
              <w:jc w:val="left"/>
              <w:rPr>
                <w:ins w:id="2811" w:author="zhaofei" w:date="2012-09-19T16:20:00Z"/>
                <w:rFonts w:ascii="宋体" w:eastAsia="宋体" w:hAnsi="宋体" w:cs="宋体"/>
                <w:color w:val="000000"/>
                <w:kern w:val="0"/>
                <w:sz w:val="22"/>
              </w:rPr>
            </w:pPr>
          </w:p>
        </w:tc>
      </w:tr>
    </w:tbl>
    <w:p w:rsidR="007C3D25" w:rsidRPr="009229C1" w:rsidRDefault="007C3D25" w:rsidP="007C3D25">
      <w:pPr>
        <w:pStyle w:val="a3"/>
        <w:ind w:left="420" w:firstLineChars="0" w:firstLine="0"/>
        <w:rPr>
          <w:ins w:id="2812" w:author="zhaofei" w:date="2012-09-19T16:20:00Z"/>
          <w:rFonts w:hint="eastAsia"/>
        </w:rPr>
        <w:pPrChange w:id="2813" w:author="zhaofei" w:date="2012-09-19T16:20:00Z">
          <w:pPr>
            <w:pStyle w:val="a3"/>
            <w:numPr>
              <w:numId w:val="23"/>
            </w:numPr>
            <w:ind w:left="420" w:firstLineChars="0" w:hanging="420"/>
          </w:pPr>
        </w:pPrChange>
      </w:pPr>
    </w:p>
    <w:p w:rsidR="007C3D25" w:rsidRPr="007C3D25" w:rsidRDefault="007C3D25" w:rsidP="007C3D25">
      <w:pPr>
        <w:pStyle w:val="a3"/>
        <w:ind w:left="420" w:firstLineChars="0" w:firstLine="0"/>
        <w:rPr>
          <w:ins w:id="2814" w:author="zhaofei" w:date="2012-09-19T16:20:00Z"/>
          <w:rFonts w:hint="eastAsia"/>
          <w:rPrChange w:id="2815" w:author="zhaofei" w:date="2012-09-19T16:20:00Z">
            <w:rPr>
              <w:ins w:id="2816" w:author="zhaofei" w:date="2012-09-19T16:20:00Z"/>
              <w:rFonts w:ascii="宋体" w:eastAsia="宋体" w:hAnsi="宋体" w:cs="宋体" w:hint="eastAsia"/>
              <w:color w:val="000000"/>
              <w:kern w:val="0"/>
              <w:sz w:val="22"/>
            </w:rPr>
          </w:rPrChange>
        </w:rPr>
        <w:pPrChange w:id="2817" w:author="zhaofei" w:date="2012-09-19T16:20:00Z">
          <w:pPr>
            <w:pStyle w:val="a3"/>
            <w:numPr>
              <w:numId w:val="23"/>
            </w:numPr>
            <w:ind w:left="420" w:firstLineChars="0" w:hanging="420"/>
          </w:pPr>
        </w:pPrChange>
      </w:pPr>
    </w:p>
    <w:p w:rsidR="00C67CE5" w:rsidRDefault="00C67CE5" w:rsidP="000F51FC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必须选择失败类型：</w:t>
      </w:r>
      <w:r>
        <w:rPr>
          <w:rFonts w:hint="eastAsia"/>
        </w:rPr>
        <w:t>{BS</w:t>
      </w:r>
      <w:r>
        <w:rPr>
          <w:rFonts w:hint="eastAsia"/>
        </w:rPr>
        <w:t>查找失败，</w:t>
      </w:r>
      <w:r>
        <w:rPr>
          <w:rFonts w:hint="eastAsia"/>
        </w:rPr>
        <w:t>PN</w:t>
      </w:r>
      <w:r>
        <w:rPr>
          <w:rFonts w:hint="eastAsia"/>
        </w:rPr>
        <w:t>查找失败</w:t>
      </w:r>
      <w:r>
        <w:rPr>
          <w:rFonts w:hint="eastAsia"/>
        </w:rPr>
        <w:t>}</w:t>
      </w:r>
      <w:r>
        <w:rPr>
          <w:rFonts w:hint="eastAsia"/>
        </w:rPr>
        <w:t>，支持多选。</w:t>
      </w:r>
    </w:p>
    <w:p w:rsidR="00C67CE5" w:rsidRDefault="00C67CE5" w:rsidP="00C67CE5">
      <w:pPr>
        <w:pStyle w:val="a3"/>
        <w:ind w:left="420" w:firstLineChars="0" w:firstLine="0"/>
      </w:pPr>
      <w:r>
        <w:rPr>
          <w:rFonts w:hint="eastAsia"/>
        </w:rPr>
        <w:t>BS</w:t>
      </w:r>
      <w:r>
        <w:rPr>
          <w:rFonts w:hint="eastAsia"/>
        </w:rPr>
        <w:t>查找失败：即定位日志主表中</w:t>
      </w:r>
      <w:r w:rsidRPr="00C67CE5">
        <w:t>Serving BS Found Matches</w:t>
      </w:r>
      <w:ins w:id="2818" w:author="zhaofei" w:date="2012-08-27T09:42:00Z">
        <w:r w:rsidR="00460411">
          <w:rPr>
            <w:rFonts w:hint="eastAsia"/>
          </w:rPr>
          <w:t>(</w:t>
        </w:r>
        <w:r w:rsidR="00460411" w:rsidRPr="00460411">
          <w:t>BS_FOUND_MATCHES</w:t>
        </w:r>
        <w:r w:rsidR="00460411">
          <w:rPr>
            <w:rFonts w:hint="eastAsia"/>
          </w:rPr>
          <w:t>)</w:t>
        </w:r>
      </w:ins>
      <w:r>
        <w:rPr>
          <w:rFonts w:hint="eastAsia"/>
        </w:rPr>
        <w:t>值为</w:t>
      </w:r>
      <w:r>
        <w:rPr>
          <w:rFonts w:hint="eastAsia"/>
        </w:rPr>
        <w:t>0</w:t>
      </w:r>
      <w:r>
        <w:rPr>
          <w:rFonts w:hint="eastAsia"/>
        </w:rPr>
        <w:t>的记录；</w:t>
      </w:r>
    </w:p>
    <w:p w:rsidR="00C67CE5" w:rsidRDefault="00C67CE5" w:rsidP="00C67CE5">
      <w:pPr>
        <w:pStyle w:val="a3"/>
        <w:ind w:left="420" w:firstLineChars="0" w:firstLine="0"/>
      </w:pPr>
      <w:r>
        <w:rPr>
          <w:rFonts w:hint="eastAsia"/>
        </w:rPr>
        <w:t>PN</w:t>
      </w:r>
      <w:r>
        <w:rPr>
          <w:rFonts w:hint="eastAsia"/>
        </w:rPr>
        <w:t>查找失败：即</w:t>
      </w:r>
      <w:r>
        <w:rPr>
          <w:rFonts w:hint="eastAsia"/>
        </w:rPr>
        <w:t>PN</w:t>
      </w:r>
      <w:r>
        <w:rPr>
          <w:rFonts w:hint="eastAsia"/>
        </w:rPr>
        <w:t>信息表</w:t>
      </w:r>
      <w:r>
        <w:rPr>
          <w:rFonts w:hint="eastAsia"/>
        </w:rPr>
        <w:t>1</w:t>
      </w:r>
      <w:ins w:id="2819" w:author="zhaofei" w:date="2012-08-27T09:42:00Z">
        <w:r w:rsidR="00460411">
          <w:rPr>
            <w:rFonts w:hint="eastAsia"/>
          </w:rPr>
          <w:t>(</w:t>
        </w:r>
        <w:r w:rsidR="00460411" w:rsidRPr="00460411">
          <w:t>clt_gps_ensure_pos_pn1</w:t>
        </w:r>
        <w:r w:rsidR="00460411">
          <w:rPr>
            <w:rFonts w:hint="eastAsia"/>
          </w:rPr>
          <w:t>)</w:t>
        </w:r>
      </w:ins>
      <w:r>
        <w:rPr>
          <w:rFonts w:hint="eastAsia"/>
        </w:rPr>
        <w:t>中</w:t>
      </w:r>
      <w:r>
        <w:rPr>
          <w:rFonts w:hint="eastAsia"/>
        </w:rPr>
        <w:t>P/F</w:t>
      </w:r>
      <w:r>
        <w:rPr>
          <w:rFonts w:hint="eastAsia"/>
        </w:rPr>
        <w:t>字段值</w:t>
      </w:r>
      <w:ins w:id="2820" w:author="zhaofei" w:date="2012-08-27T09:43:00Z">
        <w:r w:rsidR="00460411">
          <w:rPr>
            <w:rFonts w:hint="eastAsia"/>
          </w:rPr>
          <w:t>(</w:t>
        </w:r>
        <w:r w:rsidR="00460411" w:rsidRPr="00460411">
          <w:t>P_F</w:t>
        </w:r>
        <w:r w:rsidR="00460411">
          <w:rPr>
            <w:rFonts w:hint="eastAsia"/>
          </w:rPr>
          <w:t>)</w:t>
        </w:r>
      </w:ins>
      <w:r>
        <w:rPr>
          <w:rFonts w:hint="eastAsia"/>
        </w:rPr>
        <w:t>为</w:t>
      </w:r>
      <w:r>
        <w:rPr>
          <w:rFonts w:hint="eastAsia"/>
        </w:rPr>
        <w:t>Fail</w:t>
      </w:r>
      <w:r>
        <w:rPr>
          <w:rFonts w:hint="eastAsia"/>
        </w:rPr>
        <w:t>的记录。</w:t>
      </w:r>
    </w:p>
    <w:p w:rsidR="00C67CE5" w:rsidRPr="00C67CE5" w:rsidRDefault="00C67CE5" w:rsidP="00C67CE5">
      <w:pPr>
        <w:pStyle w:val="a3"/>
        <w:ind w:left="420" w:firstLineChars="0" w:firstLine="0"/>
      </w:pPr>
      <w:r>
        <w:rPr>
          <w:rFonts w:hint="eastAsia"/>
        </w:rPr>
        <w:t>定位日志主表中一条对应</w:t>
      </w:r>
      <w:r>
        <w:rPr>
          <w:rFonts w:hint="eastAsia"/>
        </w:rPr>
        <w:t>PN</w:t>
      </w:r>
      <w:r>
        <w:rPr>
          <w:rFonts w:hint="eastAsia"/>
        </w:rPr>
        <w:t>信息表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PN</w:t>
      </w:r>
      <w:r>
        <w:rPr>
          <w:rFonts w:hint="eastAsia"/>
        </w:rPr>
        <w:t>信息表</w:t>
      </w:r>
      <w:r>
        <w:rPr>
          <w:rFonts w:hint="eastAsia"/>
        </w:rPr>
        <w:t>2</w:t>
      </w:r>
      <w:r>
        <w:rPr>
          <w:rFonts w:hint="eastAsia"/>
        </w:rPr>
        <w:t>中</w:t>
      </w:r>
      <w:r>
        <w:rPr>
          <w:rFonts w:hint="eastAsia"/>
        </w:rPr>
        <w:t>1</w:t>
      </w:r>
      <w:r>
        <w:rPr>
          <w:rFonts w:hint="eastAsia"/>
        </w:rPr>
        <w:t>条或者多条数据。它们的关</w:t>
      </w:r>
      <w:r>
        <w:rPr>
          <w:rFonts w:hint="eastAsia"/>
        </w:rPr>
        <w:lastRenderedPageBreak/>
        <w:t>联方式：主表（</w:t>
      </w:r>
      <w:r>
        <w:rPr>
          <w:rFonts w:hint="eastAsia"/>
        </w:rPr>
        <w:t>GPS_TIME,MIN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sym w:font="Wingdings" w:char="F0F3"/>
      </w:r>
      <w:r>
        <w:rPr>
          <w:rFonts w:hint="eastAsia"/>
        </w:rPr>
        <w:t xml:space="preserve"> PN</w:t>
      </w:r>
      <w:r>
        <w:rPr>
          <w:rFonts w:hint="eastAsia"/>
        </w:rPr>
        <w:t>信息表</w:t>
      </w:r>
      <w:r>
        <w:rPr>
          <w:rFonts w:hint="eastAsia"/>
        </w:rPr>
        <w:t>1</w:t>
      </w:r>
      <w:r>
        <w:rPr>
          <w:rFonts w:hint="eastAsia"/>
        </w:rPr>
        <w:t>（</w:t>
      </w:r>
      <w:r>
        <w:rPr>
          <w:rFonts w:hint="eastAsia"/>
        </w:rPr>
        <w:t>GPS_TIME,MIN</w:t>
      </w:r>
      <w:r>
        <w:rPr>
          <w:rFonts w:hint="eastAsia"/>
        </w:rPr>
        <w:t>），主表（</w:t>
      </w:r>
      <w:r>
        <w:rPr>
          <w:rFonts w:hint="eastAsia"/>
        </w:rPr>
        <w:t>GPS_TIME,MIN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sym w:font="Wingdings" w:char="F0F3"/>
      </w:r>
      <w:r>
        <w:rPr>
          <w:rFonts w:hint="eastAsia"/>
        </w:rPr>
        <w:t xml:space="preserve"> PN</w:t>
      </w:r>
      <w:r>
        <w:rPr>
          <w:rFonts w:hint="eastAsia"/>
        </w:rPr>
        <w:t>信息表</w:t>
      </w:r>
      <w:r>
        <w:rPr>
          <w:rFonts w:hint="eastAsia"/>
        </w:rPr>
        <w:t>2</w:t>
      </w:r>
      <w:r>
        <w:rPr>
          <w:rFonts w:hint="eastAsia"/>
        </w:rPr>
        <w:t>（</w:t>
      </w:r>
      <w:r>
        <w:rPr>
          <w:rFonts w:hint="eastAsia"/>
        </w:rPr>
        <w:t>GPS_TIME,MIN</w:t>
      </w:r>
      <w:r>
        <w:rPr>
          <w:rFonts w:hint="eastAsia"/>
        </w:rPr>
        <w:t>）</w:t>
      </w:r>
    </w:p>
    <w:p w:rsidR="00C67CE5" w:rsidRDefault="00C67CE5" w:rsidP="000F51FC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在上诉条件设置好后，查询出满足条件的定位日志主表信息，并将其显示在最上面的表格中。</w:t>
      </w:r>
    </w:p>
    <w:p w:rsidR="00EE31F3" w:rsidRDefault="00EE31F3" w:rsidP="00EE31F3">
      <w:pPr>
        <w:pStyle w:val="a3"/>
        <w:ind w:left="420" w:firstLineChars="0" w:firstLine="0"/>
      </w:pPr>
      <w:r>
        <w:rPr>
          <w:rFonts w:hint="eastAsia"/>
        </w:rPr>
        <w:t>注意，如果选择的“失败类型”中包括“</w:t>
      </w:r>
      <w:r>
        <w:rPr>
          <w:rFonts w:hint="eastAsia"/>
        </w:rPr>
        <w:t>PN</w:t>
      </w:r>
      <w:r>
        <w:rPr>
          <w:rFonts w:hint="eastAsia"/>
        </w:rPr>
        <w:t>查找失败”，则需根据条件先查所选城市和时间范围内的</w:t>
      </w:r>
      <w:r>
        <w:rPr>
          <w:rFonts w:hint="eastAsia"/>
        </w:rPr>
        <w:t>PN</w:t>
      </w:r>
      <w:r>
        <w:rPr>
          <w:rFonts w:hint="eastAsia"/>
        </w:rPr>
        <w:t>信息表</w:t>
      </w:r>
      <w:r>
        <w:rPr>
          <w:rFonts w:hint="eastAsia"/>
        </w:rPr>
        <w:t>1</w:t>
      </w:r>
      <w:r>
        <w:rPr>
          <w:rFonts w:hint="eastAsia"/>
        </w:rPr>
        <w:t>中</w:t>
      </w:r>
      <w:r>
        <w:rPr>
          <w:rFonts w:hint="eastAsia"/>
        </w:rPr>
        <w:t>P/F=Fail</w:t>
      </w:r>
      <w:r>
        <w:rPr>
          <w:rFonts w:hint="eastAsia"/>
        </w:rPr>
        <w:t>的记录；再根据这些记录对应的（</w:t>
      </w:r>
      <w:r>
        <w:rPr>
          <w:rFonts w:hint="eastAsia"/>
        </w:rPr>
        <w:t>GPS_TIME,MIN</w:t>
      </w:r>
      <w:r>
        <w:rPr>
          <w:rFonts w:hint="eastAsia"/>
        </w:rPr>
        <w:t>）在主表中查询对应的记录；最后在从主表查询到的记录中，</w:t>
      </w:r>
      <w:proofErr w:type="gramStart"/>
      <w:r>
        <w:rPr>
          <w:rFonts w:hint="eastAsia"/>
        </w:rPr>
        <w:t>按设置</w:t>
      </w:r>
      <w:proofErr w:type="gramEnd"/>
      <w:r>
        <w:rPr>
          <w:rFonts w:hint="eastAsia"/>
        </w:rPr>
        <w:t>条件中的“定位类型”过滤主表信息，将过滤后的数据显示在表格中。</w:t>
      </w:r>
    </w:p>
    <w:p w:rsidR="00C67CE5" w:rsidRDefault="00C67CE5" w:rsidP="000F51FC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单击主表中的</w:t>
      </w:r>
      <w:r w:rsidR="00EE31F3">
        <w:rPr>
          <w:rFonts w:hint="eastAsia"/>
        </w:rPr>
        <w:t>一条记录，在主界面的下方左右两个表格分别显示对应的</w:t>
      </w:r>
      <w:r w:rsidR="00EE31F3">
        <w:rPr>
          <w:rFonts w:hint="eastAsia"/>
        </w:rPr>
        <w:t>PN</w:t>
      </w:r>
      <w:r w:rsidR="00EE31F3">
        <w:rPr>
          <w:rFonts w:hint="eastAsia"/>
        </w:rPr>
        <w:t>表</w:t>
      </w:r>
      <w:r w:rsidR="00EE31F3">
        <w:rPr>
          <w:rFonts w:hint="eastAsia"/>
        </w:rPr>
        <w:t>1</w:t>
      </w:r>
      <w:r w:rsidR="00EE31F3">
        <w:rPr>
          <w:rFonts w:hint="eastAsia"/>
        </w:rPr>
        <w:t>和</w:t>
      </w:r>
      <w:r w:rsidR="00EE31F3">
        <w:rPr>
          <w:rFonts w:hint="eastAsia"/>
        </w:rPr>
        <w:t>PN</w:t>
      </w:r>
      <w:r w:rsidR="00EE31F3">
        <w:rPr>
          <w:rFonts w:hint="eastAsia"/>
        </w:rPr>
        <w:t>表</w:t>
      </w:r>
      <w:r w:rsidR="00EE31F3">
        <w:rPr>
          <w:rFonts w:hint="eastAsia"/>
        </w:rPr>
        <w:t>2</w:t>
      </w:r>
      <w:r w:rsidR="00EE31F3">
        <w:rPr>
          <w:rFonts w:hint="eastAsia"/>
        </w:rPr>
        <w:t>中的数据。</w:t>
      </w:r>
    </w:p>
    <w:p w:rsidR="001F620D" w:rsidRDefault="001F620D" w:rsidP="000F51FC">
      <w:pPr>
        <w:pStyle w:val="a3"/>
        <w:numPr>
          <w:ilvl w:val="0"/>
          <w:numId w:val="23"/>
        </w:numPr>
        <w:ind w:firstLineChars="0"/>
        <w:rPr>
          <w:ins w:id="2821" w:author="zhaofei" w:date="2012-08-27T09:49:00Z"/>
        </w:rPr>
      </w:pPr>
      <w:proofErr w:type="gramStart"/>
      <w:r>
        <w:rPr>
          <w:rFonts w:hint="eastAsia"/>
        </w:rPr>
        <w:t>双击主</w:t>
      </w:r>
      <w:proofErr w:type="gramEnd"/>
      <w:r>
        <w:rPr>
          <w:rFonts w:hint="eastAsia"/>
        </w:rPr>
        <w:t>表中的表格，将所有主表中的记录的（</w:t>
      </w:r>
      <w:r w:rsidRPr="001F620D">
        <w:t>Raw Longitude</w:t>
      </w:r>
      <w:r>
        <w:rPr>
          <w:rFonts w:hint="eastAsia"/>
        </w:rPr>
        <w:t>，</w:t>
      </w:r>
      <w:r w:rsidRPr="001F620D">
        <w:t>Raw Latitude</w:t>
      </w:r>
      <w:r>
        <w:rPr>
          <w:rFonts w:hint="eastAsia"/>
        </w:rPr>
        <w:t>）</w:t>
      </w:r>
      <w:ins w:id="2822" w:author="zhaofei" w:date="2012-08-27T09:44:00Z">
        <w:r w:rsidR="00460411">
          <w:rPr>
            <w:rFonts w:hint="eastAsia"/>
          </w:rPr>
          <w:t>(</w:t>
        </w:r>
        <w:r w:rsidR="00460411" w:rsidRPr="001F620D">
          <w:t>Raw</w:t>
        </w:r>
        <w:r w:rsidR="00460411">
          <w:rPr>
            <w:rFonts w:hint="eastAsia"/>
          </w:rPr>
          <w:t>_</w:t>
        </w:r>
        <w:r w:rsidR="00460411" w:rsidRPr="001F620D">
          <w:t>Longitude</w:t>
        </w:r>
        <w:r w:rsidR="00460411">
          <w:rPr>
            <w:rFonts w:hint="eastAsia"/>
          </w:rPr>
          <w:t>，</w:t>
        </w:r>
        <w:r w:rsidR="00460411" w:rsidRPr="001F620D">
          <w:t>Raw</w:t>
        </w:r>
        <w:r w:rsidR="00460411">
          <w:rPr>
            <w:rFonts w:hint="eastAsia"/>
          </w:rPr>
          <w:t>_</w:t>
        </w:r>
        <w:r w:rsidR="00460411" w:rsidRPr="001F620D">
          <w:t>Latitude</w:t>
        </w:r>
        <w:r w:rsidR="00460411">
          <w:rPr>
            <w:rFonts w:hint="eastAsia"/>
          </w:rPr>
          <w:t>)</w:t>
        </w:r>
      </w:ins>
      <w:r>
        <w:rPr>
          <w:rFonts w:hint="eastAsia"/>
        </w:rPr>
        <w:t>形成的点在地图上打点，并按如下方式渲染和连线</w:t>
      </w:r>
      <w:r w:rsidR="00E73F10">
        <w:rPr>
          <w:rFonts w:hint="eastAsia"/>
        </w:rPr>
        <w:t>：</w:t>
      </w:r>
    </w:p>
    <w:p w:rsidR="00EE4691" w:rsidRDefault="00F16046">
      <w:pPr>
        <w:pStyle w:val="a3"/>
        <w:ind w:left="420" w:firstLineChars="0" w:firstLine="0"/>
        <w:pPrChange w:id="2823" w:author="zhaofei" w:date="2012-08-27T09:49:00Z">
          <w:pPr>
            <w:pStyle w:val="a3"/>
            <w:numPr>
              <w:numId w:val="23"/>
            </w:numPr>
            <w:ind w:left="420" w:firstLineChars="0" w:hanging="420"/>
          </w:pPr>
        </w:pPrChange>
      </w:pPr>
      <w:ins w:id="2824" w:author="zhaofei" w:date="2012-09-19T16:01:00Z">
        <w:r>
          <w:rPr>
            <w:rFonts w:hint="eastAsia"/>
          </w:rPr>
          <w:t>BASE_ID</w:t>
        </w:r>
      </w:ins>
      <w:ins w:id="2825" w:author="zhaofei" w:date="2012-08-27T09:50:00Z">
        <w:r w:rsidR="00460411">
          <w:rPr>
            <w:rFonts w:hint="eastAsia"/>
          </w:rPr>
          <w:t>:</w:t>
        </w:r>
        <w:r w:rsidR="00460411" w:rsidRPr="00460411">
          <w:t xml:space="preserve"> SRV_BS</w:t>
        </w:r>
        <w:r w:rsidR="00460411">
          <w:rPr>
            <w:rFonts w:hint="eastAsia"/>
          </w:rPr>
          <w:t>; CARRIER(</w:t>
        </w:r>
        <w:r w:rsidR="00460411" w:rsidRPr="00460411">
          <w:t>BAND_FREQ</w:t>
        </w:r>
        <w:r w:rsidR="00460411">
          <w:rPr>
            <w:rFonts w:hint="eastAsia"/>
          </w:rPr>
          <w:t>);</w:t>
        </w:r>
        <w:r w:rsidR="00460411" w:rsidRPr="00460411">
          <w:t xml:space="preserve"> SID</w:t>
        </w:r>
      </w:ins>
      <w:ins w:id="2826" w:author="zhaofei" w:date="2012-08-29T15:28:00Z">
        <w:r w:rsidR="003B6FED">
          <w:t>（</w:t>
        </w:r>
        <w:r w:rsidR="003B6FED">
          <w:t>BS</w:t>
        </w:r>
        <w:r w:rsidR="003B6FED">
          <w:rPr>
            <w:rFonts w:hint="eastAsia"/>
          </w:rPr>
          <w:t>_SID</w:t>
        </w:r>
        <w:r w:rsidR="003B6FED">
          <w:t>）</w:t>
        </w:r>
      </w:ins>
      <w:ins w:id="2827" w:author="zhaofei" w:date="2012-08-27T09:50:00Z">
        <w:r w:rsidR="00460411">
          <w:rPr>
            <w:rFonts w:hint="eastAsia"/>
          </w:rPr>
          <w:t>;NID</w:t>
        </w:r>
      </w:ins>
      <w:ins w:id="2828" w:author="zhaofei" w:date="2012-08-29T15:28:00Z">
        <w:r w:rsidR="003B6FED">
          <w:rPr>
            <w:rFonts w:hint="eastAsia"/>
          </w:rPr>
          <w:t>(SID_NID)</w:t>
        </w:r>
        <w:r w:rsidR="003B6FED">
          <w:rPr>
            <w:rFonts w:hint="eastAsia"/>
          </w:rPr>
          <w:t>；</w:t>
        </w:r>
      </w:ins>
      <w:ins w:id="2829" w:author="zhaofei" w:date="2012-08-27T09:51:00Z">
        <w:r w:rsidR="00460411">
          <w:rPr>
            <w:rFonts w:hint="eastAsia"/>
          </w:rPr>
          <w:t>{</w:t>
        </w:r>
        <w:proofErr w:type="gramStart"/>
        <w:r w:rsidR="00460411">
          <w:rPr>
            <w:rFonts w:hint="eastAsia"/>
          </w:rPr>
          <w:t>bid=</w:t>
        </w:r>
        <w:proofErr w:type="gramEnd"/>
        <w:r w:rsidR="00460411" w:rsidRPr="00A46F2A">
          <w:rPr>
            <w:rFonts w:hint="eastAsia"/>
          </w:rPr>
          <w:t>65536*CDMA_FREQ+</w:t>
        </w:r>
      </w:ins>
      <w:ins w:id="2830" w:author="zhaofei" w:date="2012-09-19T16:01:00Z">
        <w:r>
          <w:rPr>
            <w:rFonts w:hint="eastAsia"/>
          </w:rPr>
          <w:t>BASE_ID</w:t>
        </w:r>
      </w:ins>
      <w:ins w:id="2831" w:author="zhaofei" w:date="2012-08-27T09:51:00Z">
        <w:r w:rsidR="00460411">
          <w:rPr>
            <w:rFonts w:hint="eastAsia"/>
          </w:rPr>
          <w:t>}</w:t>
        </w:r>
      </w:ins>
    </w:p>
    <w:tbl>
      <w:tblPr>
        <w:tblW w:w="9880" w:type="dxa"/>
        <w:tblInd w:w="-885" w:type="dxa"/>
        <w:tblLook w:val="04A0" w:firstRow="1" w:lastRow="0" w:firstColumn="1" w:lastColumn="0" w:noHBand="0" w:noVBand="1"/>
      </w:tblPr>
      <w:tblGrid>
        <w:gridCol w:w="1560"/>
        <w:gridCol w:w="2540"/>
        <w:gridCol w:w="3340"/>
        <w:gridCol w:w="1360"/>
        <w:gridCol w:w="1080"/>
        <w:tblGridChange w:id="2832">
          <w:tblGrid>
            <w:gridCol w:w="1560"/>
            <w:gridCol w:w="2540"/>
            <w:gridCol w:w="3340"/>
            <w:gridCol w:w="1360"/>
            <w:gridCol w:w="1080"/>
          </w:tblGrid>
        </w:tblGridChange>
      </w:tblGrid>
      <w:tr w:rsidR="00E73F10" w:rsidRPr="00E73F10" w:rsidTr="00E73F10">
        <w:trPr>
          <w:trHeight w:val="270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3F10" w:rsidRPr="00E73F10" w:rsidRDefault="00E73F10" w:rsidP="00E73F1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图例名称</w:t>
            </w:r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>呈现数据</w:t>
            </w:r>
          </w:p>
        </w:tc>
        <w:tc>
          <w:tcPr>
            <w:tcW w:w="3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>数据来源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>默认绘图颜色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73F10" w:rsidRPr="00E73F10" w:rsidRDefault="00E73F10" w:rsidP="00E73F10">
            <w:pPr>
              <w:widowControl/>
              <w:jc w:val="left"/>
              <w:rPr>
                <w:rFonts w:ascii="宋体" w:eastAsia="宋体" w:hAnsi="宋体" w:cs="宋体"/>
                <w:b/>
                <w:bCs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18"/>
                <w:szCs w:val="18"/>
              </w:rPr>
              <w:t>适用类型</w:t>
            </w:r>
          </w:p>
        </w:tc>
      </w:tr>
      <w:tr w:rsidR="00460411" w:rsidRPr="00E73F10" w:rsidTr="00E73F10">
        <w:trPr>
          <w:trHeight w:val="270"/>
          <w:ins w:id="2833" w:author="zhaofei" w:date="2012-08-27T09:45:00Z"/>
        </w:trPr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411" w:rsidRPr="00E73F10" w:rsidRDefault="00460411" w:rsidP="00E73F10">
            <w:pPr>
              <w:widowControl/>
              <w:jc w:val="left"/>
              <w:rPr>
                <w:ins w:id="2834" w:author="zhaofei" w:date="2012-08-27T09:45:00Z"/>
                <w:rFonts w:ascii="宋体" w:eastAsia="宋体" w:hAnsi="宋体" w:cs="宋体"/>
                <w:b/>
                <w:bCs/>
                <w:color w:val="000000"/>
                <w:kern w:val="0"/>
                <w:sz w:val="18"/>
                <w:szCs w:val="18"/>
              </w:rPr>
            </w:pPr>
            <w:ins w:id="2835" w:author="zhaofei" w:date="2012-08-27T09:45:00Z">
              <w:r>
                <w:rPr>
                  <w:rFonts w:ascii="宋体" w:eastAsia="宋体" w:hAnsi="宋体" w:cs="宋体" w:hint="eastAsia"/>
                  <w:b/>
                  <w:bCs/>
                  <w:color w:val="000000"/>
                  <w:kern w:val="0"/>
                  <w:sz w:val="18"/>
                  <w:szCs w:val="18"/>
                </w:rPr>
                <w:t>定位点</w:t>
              </w:r>
            </w:ins>
          </w:p>
        </w:tc>
        <w:tc>
          <w:tcPr>
            <w:tcW w:w="2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60411" w:rsidRPr="00E73F10" w:rsidRDefault="00460411" w:rsidP="00E73F10">
            <w:pPr>
              <w:widowControl/>
              <w:rPr>
                <w:ins w:id="2836" w:author="zhaofei" w:date="2012-08-27T09:45:00Z"/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</w:pPr>
            <w:ins w:id="2837" w:author="zhaofei" w:date="2012-08-27T09:45:00Z">
              <w:r>
                <w:rPr>
                  <w:rFonts w:ascii="Times New Roman" w:eastAsia="宋体" w:hAnsi="Times New Roman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红色点</w:t>
              </w:r>
            </w:ins>
          </w:p>
        </w:tc>
        <w:tc>
          <w:tcPr>
            <w:tcW w:w="3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60411" w:rsidRPr="00E73F10" w:rsidRDefault="00460411" w:rsidP="00E73F10">
            <w:pPr>
              <w:widowControl/>
              <w:rPr>
                <w:ins w:id="2838" w:author="zhaofei" w:date="2012-08-27T09:45:00Z"/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</w:pPr>
            <w:ins w:id="2839" w:author="zhaofei" w:date="2012-08-27T09:45:00Z">
              <w:r>
                <w:rPr>
                  <w:rFonts w:ascii="Times New Roman" w:eastAsia="宋体" w:hAnsi="Times New Roman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主表</w:t>
              </w:r>
            </w:ins>
            <w:ins w:id="2840" w:author="zhaofei" w:date="2012-08-27T09:46:00Z">
              <w:r>
                <w:rPr>
                  <w:rFonts w:hint="eastAsia"/>
                </w:rPr>
                <w:t>(</w:t>
              </w:r>
              <w:r w:rsidRPr="001F620D">
                <w:t>Raw</w:t>
              </w:r>
              <w:r>
                <w:rPr>
                  <w:rFonts w:hint="eastAsia"/>
                </w:rPr>
                <w:t>_</w:t>
              </w:r>
              <w:r w:rsidRPr="001F620D">
                <w:t>Longitude</w:t>
              </w:r>
              <w:r>
                <w:rPr>
                  <w:rFonts w:hint="eastAsia"/>
                </w:rPr>
                <w:t>，</w:t>
              </w:r>
              <w:r w:rsidRPr="001F620D">
                <w:t>Raw</w:t>
              </w:r>
              <w:r>
                <w:rPr>
                  <w:rFonts w:hint="eastAsia"/>
                </w:rPr>
                <w:t>_</w:t>
              </w:r>
              <w:r w:rsidRPr="001F620D">
                <w:t>Latitude</w:t>
              </w:r>
              <w:r>
                <w:rPr>
                  <w:rFonts w:hint="eastAsia"/>
                </w:rPr>
                <w:t>)</w:t>
              </w:r>
            </w:ins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60411" w:rsidRPr="00E73F10" w:rsidRDefault="00460411" w:rsidP="00E73F10">
            <w:pPr>
              <w:widowControl/>
              <w:rPr>
                <w:ins w:id="2841" w:author="zhaofei" w:date="2012-08-27T09:45:00Z"/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</w:pPr>
            <w:ins w:id="2842" w:author="zhaofei" w:date="2012-08-27T09:46:00Z">
              <w:r>
                <w:rPr>
                  <w:rFonts w:ascii="Times New Roman" w:eastAsia="宋体" w:hAnsi="Times New Roman" w:cs="Times New Roman"/>
                  <w:b/>
                  <w:bCs/>
                  <w:color w:val="000000"/>
                  <w:kern w:val="0"/>
                  <w:sz w:val="18"/>
                  <w:szCs w:val="18"/>
                </w:rPr>
                <w:t>红色</w:t>
              </w:r>
            </w:ins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460411" w:rsidRPr="00E73F10" w:rsidRDefault="00460411" w:rsidP="00E73F10">
            <w:pPr>
              <w:widowControl/>
              <w:jc w:val="left"/>
              <w:rPr>
                <w:ins w:id="2843" w:author="zhaofei" w:date="2012-08-27T09:45:00Z"/>
                <w:rFonts w:ascii="宋体" w:eastAsia="宋体" w:hAnsi="宋体" w:cs="宋体"/>
                <w:b/>
                <w:bCs/>
                <w:color w:val="000000"/>
                <w:kern w:val="0"/>
                <w:sz w:val="18"/>
                <w:szCs w:val="18"/>
              </w:rPr>
            </w:pPr>
          </w:p>
        </w:tc>
      </w:tr>
      <w:tr w:rsidR="00E73F10" w:rsidRPr="00E73F10" w:rsidTr="00E73F10">
        <w:trPr>
          <w:trHeight w:val="450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定位点与服务小区的连线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本次定位服务小区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与定位点的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连线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fix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文件：在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Serving BS 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相关字段，即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Serving BS Found Matches=0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的记录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红色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BS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</w:t>
            </w:r>
          </w:p>
        </w:tc>
      </w:tr>
      <w:tr w:rsidR="00E73F10" w:rsidRPr="00E73F10" w:rsidTr="00E73F10">
        <w:trPr>
          <w:trHeight w:val="900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服务小区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服务小区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MAR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、方位角、张角、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FLC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组成的扇形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本地市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BSA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数据，通过获取上述的服务小区信息后得到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BS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查找失败为绿色；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br/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查找失败为灰色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E73F10" w:rsidRPr="00E73F10" w:rsidRDefault="00E73F10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BS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查找失败和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</w:t>
            </w:r>
          </w:p>
        </w:tc>
      </w:tr>
      <w:tr w:rsidR="004B722B" w:rsidRPr="00E73F10" w:rsidTr="00E73F10">
        <w:trPr>
          <w:trHeight w:val="900"/>
          <w:ins w:id="2844" w:author="zhaofei" w:date="2012-09-19T16:10:00Z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722B" w:rsidRPr="00E73F10" w:rsidRDefault="004B722B" w:rsidP="00E73F10">
            <w:pPr>
              <w:widowControl/>
              <w:rPr>
                <w:ins w:id="2845" w:author="zhaofei" w:date="2012-09-19T16:10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46" w:author="zhaofei" w:date="2012-09-19T16:11:00Z"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服务小区中心点</w:t>
              </w:r>
            </w:ins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722B" w:rsidRPr="00E73F10" w:rsidRDefault="004B722B" w:rsidP="00E73F10">
            <w:pPr>
              <w:widowControl/>
              <w:rPr>
                <w:ins w:id="2847" w:author="zhaofei" w:date="2012-09-19T16:10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48" w:author="zhaofei" w:date="2012-09-19T16:11:00Z"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服务小区中心点显示为</w:t>
              </w:r>
              <w:proofErr w:type="gramStart"/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”</w:t>
              </w:r>
              <w:proofErr w:type="gramEnd"/>
              <w:r>
                <w:rPr>
                  <w:rFonts w:ascii="Times New Roman" w:eastAsia="宋体" w:hAnsi="Times New Roman" w:cs="Times New Roman" w:hint="eastAsia"/>
                  <w:color w:val="000000"/>
                  <w:kern w:val="0"/>
                  <w:sz w:val="18"/>
                  <w:szCs w:val="18"/>
                </w:rPr>
                <w:t>+</w:t>
              </w:r>
              <w:proofErr w:type="gramStart"/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”</w:t>
              </w:r>
            </w:ins>
            <w:proofErr w:type="gramEnd"/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722B" w:rsidRPr="00E73F10" w:rsidRDefault="004B722B" w:rsidP="00E73F10">
            <w:pPr>
              <w:widowControl/>
              <w:rPr>
                <w:ins w:id="2849" w:author="zhaofei" w:date="2012-09-19T16:10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50" w:author="zhaofei" w:date="2012-09-19T16:12:00Z"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根据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BSA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数据中的扇区中心经纬度进行渲染。</w:t>
              </w:r>
            </w:ins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722B" w:rsidRPr="00E73F10" w:rsidRDefault="004B722B" w:rsidP="00E73F10">
            <w:pPr>
              <w:widowControl/>
              <w:rPr>
                <w:ins w:id="2851" w:author="zhaofei" w:date="2012-09-19T16:10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52" w:author="zhaofei" w:date="2012-09-19T16:11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BS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查找失败为绿色；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br/>
                <w:t>PN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查找失败为灰色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B722B" w:rsidRPr="00E73F10" w:rsidRDefault="004B722B" w:rsidP="00E73F10">
            <w:pPr>
              <w:widowControl/>
              <w:rPr>
                <w:ins w:id="2853" w:author="zhaofei" w:date="2012-09-19T16:10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54" w:author="zhaofei" w:date="2012-09-19T16:11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BS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查找失败和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查找失败</w:t>
              </w:r>
            </w:ins>
          </w:p>
        </w:tc>
      </w:tr>
      <w:tr w:rsidR="004B722B" w:rsidRPr="00E73F10" w:rsidTr="00E73F10">
        <w:trPr>
          <w:trHeight w:val="675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722B" w:rsidRPr="00E73F10" w:rsidRDefault="004B722B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服务小区同站邻区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722B" w:rsidRPr="00E73F10" w:rsidRDefault="004B722B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服务小区同基站的相邻小区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MAR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、方位角、张角、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FLC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组成的扇形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722B" w:rsidRPr="00E73F10" w:rsidRDefault="004B722B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本地市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BSA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数据，通过获取上述的服务小区信息后得到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722B" w:rsidRPr="00E73F10" w:rsidRDefault="004B722B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黄色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B722B" w:rsidRPr="00E73F10" w:rsidRDefault="004B722B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BS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查找失败和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</w:t>
            </w:r>
          </w:p>
        </w:tc>
      </w:tr>
      <w:tr w:rsidR="007C3D25" w:rsidRPr="00E73F10" w:rsidTr="00E73F10">
        <w:trPr>
          <w:trHeight w:val="675"/>
          <w:ins w:id="2855" w:author="zhaofei" w:date="2012-09-19T16:12:00Z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56" w:author="zhaofei" w:date="2012-09-19T16:12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57" w:author="zhaofei" w:date="2012-09-19T16:12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服务小区同站</w:t>
              </w:r>
              <w:proofErr w:type="gramStart"/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邻</w:t>
              </w:r>
              <w:proofErr w:type="gramEnd"/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区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中心点</w:t>
              </w:r>
            </w:ins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58" w:author="zhaofei" w:date="2012-09-19T16:12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59" w:author="zhaofei" w:date="2012-09-19T16:12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服务小区同站</w:t>
              </w:r>
              <w:proofErr w:type="gramStart"/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邻</w:t>
              </w:r>
              <w:proofErr w:type="gramEnd"/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区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中心点</w:t>
              </w:r>
            </w:ins>
            <w:ins w:id="2860" w:author="zhaofei" w:date="2012-09-19T16:13:00Z">
              <w:r>
                <w:rPr>
                  <w:rFonts w:ascii="Times New Roman" w:eastAsia="宋体" w:hAnsi="Times New Roman" w:cs="Times New Roman" w:hint="eastAsia"/>
                  <w:color w:val="000000"/>
                  <w:kern w:val="0"/>
                  <w:sz w:val="18"/>
                  <w:szCs w:val="18"/>
                </w:rPr>
                <w:t>显示为“</w:t>
              </w:r>
              <w:r>
                <w:rPr>
                  <w:rFonts w:ascii="Times New Roman" w:eastAsia="宋体" w:hAnsi="Times New Roman" w:cs="Times New Roman" w:hint="eastAsia"/>
                  <w:color w:val="000000"/>
                  <w:kern w:val="0"/>
                  <w:sz w:val="18"/>
                  <w:szCs w:val="18"/>
                </w:rPr>
                <w:t>+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”</w:t>
              </w:r>
            </w:ins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61" w:author="zhaofei" w:date="2012-09-19T16:12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62" w:author="zhaofei" w:date="2012-09-19T16:13:00Z"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根据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BSA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数据中的扇区中心经纬度进行渲染。</w:t>
              </w:r>
            </w:ins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63" w:author="zhaofei" w:date="2012-09-19T16:12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64" w:author="zhaofei" w:date="2012-09-19T16:13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黄色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65" w:author="zhaofei" w:date="2012-09-19T16:12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66" w:author="zhaofei" w:date="2012-09-19T16:13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BS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查找失败和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查找失败</w:t>
              </w:r>
            </w:ins>
          </w:p>
        </w:tc>
      </w:tr>
      <w:tr w:rsidR="007C3D25" w:rsidRPr="00E73F10" w:rsidTr="00E73F10">
        <w:trPr>
          <w:trHeight w:val="1125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定位点与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定位失败小区连线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定位失败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与定位点的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连线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3B6FED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fix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文件，在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PILOT_PHASE_DATA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表中单行为全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“***”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的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为缺失基站信息，在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Meas.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表中该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的所有候选扇区信息。即定位日志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表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中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P/F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字段为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"Fail"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的记录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红色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</w:t>
            </w:r>
          </w:p>
        </w:tc>
      </w:tr>
      <w:tr w:rsidR="007C3D25" w:rsidRPr="00E73F10" w:rsidTr="00E73F10">
        <w:trPr>
          <w:trHeight w:val="675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定位失败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小区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定位失败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的同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小区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MAR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、方位角、张角、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FLC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组成的扇形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D205E3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本地市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BSA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数据，通过获取上述的服务小区信息后得到</w:t>
            </w:r>
            <w:ins w:id="2867" w:author="zhaofei" w:date="2012-08-29T15:32:00Z">
              <w:r>
                <w:rPr>
                  <w:rFonts w:ascii="Times New Roman" w:eastAsia="宋体" w:hAnsi="Times New Roman" w:cs="Times New Roman" w:hint="eastAsia"/>
                  <w:color w:val="000000"/>
                  <w:kern w:val="0"/>
                  <w:sz w:val="18"/>
                  <w:szCs w:val="18"/>
                </w:rPr>
                <w:t>主表</w:t>
              </w:r>
              <w:r>
                <w:rPr>
                  <w:rFonts w:ascii="Times New Roman" w:eastAsia="宋体" w:hAnsi="Times New Roman" w:cs="Times New Roman" w:hint="eastAsia"/>
                  <w:color w:val="000000"/>
                  <w:kern w:val="0"/>
                  <w:sz w:val="18"/>
                  <w:szCs w:val="18"/>
                </w:rPr>
                <w:t>(BS_SID ),PN1(</w:t>
              </w:r>
            </w:ins>
            <w:r>
              <w:rPr>
                <w:rFonts w:ascii="Times New Roman" w:eastAsia="宋体" w:hAnsi="Times New Roman" w:cs="Times New Roman" w:hint="eastAsia"/>
                <w:color w:val="000000"/>
                <w:kern w:val="0"/>
                <w:sz w:val="18"/>
                <w:szCs w:val="18"/>
              </w:rPr>
              <w:t>PN</w:t>
            </w:r>
            <w:ins w:id="2868" w:author="zhaofei" w:date="2012-08-29T15:32:00Z">
              <w:r>
                <w:rPr>
                  <w:rFonts w:ascii="Times New Roman" w:eastAsia="宋体" w:hAnsi="Times New Roman" w:cs="Times New Roman" w:hint="eastAsia"/>
                  <w:color w:val="000000"/>
                  <w:kern w:val="0"/>
                  <w:sz w:val="18"/>
                  <w:szCs w:val="18"/>
                </w:rPr>
                <w:t>)</w:t>
              </w:r>
            </w:ins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蓝色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</w:t>
            </w:r>
          </w:p>
        </w:tc>
      </w:tr>
      <w:tr w:rsidR="007C3D25" w:rsidRPr="00E73F10" w:rsidTr="00E73F10">
        <w:trPr>
          <w:trHeight w:val="675"/>
          <w:ins w:id="2869" w:author="zhaofei" w:date="2012-09-19T16:13:00Z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70" w:author="zhaofei" w:date="2012-09-19T16:13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71" w:author="zhaofei" w:date="2012-09-19T16:13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定位失败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小区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中心点</w:t>
              </w:r>
            </w:ins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72" w:author="zhaofei" w:date="2012-09-19T16:13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73" w:author="zhaofei" w:date="2012-09-19T16:13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定位失败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小区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中心点显示为</w:t>
              </w:r>
            </w:ins>
            <w:ins w:id="2874" w:author="zhaofei" w:date="2012-09-19T16:14:00Z"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“+”</w:t>
              </w:r>
            </w:ins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D205E3">
            <w:pPr>
              <w:widowControl/>
              <w:rPr>
                <w:ins w:id="2875" w:author="zhaofei" w:date="2012-09-19T16:13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76" w:author="zhaofei" w:date="2012-09-19T16:14:00Z"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根据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BSA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数据中的扇区中心经纬度进行渲染。</w:t>
              </w:r>
            </w:ins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77" w:author="zhaofei" w:date="2012-09-19T16:13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78" w:author="zhaofei" w:date="2012-09-19T16:14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蓝色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79" w:author="zhaofei" w:date="2012-09-19T16:13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80" w:author="zhaofei" w:date="2012-09-19T16:14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查找失败</w:t>
              </w:r>
            </w:ins>
          </w:p>
        </w:tc>
      </w:tr>
      <w:tr w:rsidR="007C3D25" w:rsidRPr="00E73F10" w:rsidTr="00E73F10">
        <w:trPr>
          <w:trHeight w:val="675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PPHASE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范围</w:t>
            </w:r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定位失败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的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ERstRng/PPHASE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为半径，定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lastRenderedPageBreak/>
              <w:t>位点为圆心的圆</w:t>
            </w:r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lastRenderedPageBreak/>
              <w:t>fix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文件，在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PILOT_PHASE_DATA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表中单行为全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“***”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的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为缺失基站信息，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lastRenderedPageBreak/>
              <w:t>取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PPHASE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列字段信息</w:t>
            </w:r>
            <w:ins w:id="2881" w:author="zhaofei" w:date="2012-08-29T15:35:00Z"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（点为主表的定位点，以它为圆心，以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PN1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的</w:t>
              </w:r>
            </w:ins>
            <w:ins w:id="2882" w:author="zhaofei" w:date="2012-08-29T15:36:00Z"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PPHASE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的绝对值为半径的圆）</w:t>
              </w:r>
            </w:ins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lastRenderedPageBreak/>
              <w:t>紫色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</w:t>
            </w:r>
          </w:p>
        </w:tc>
      </w:tr>
      <w:tr w:rsidR="007C3D25" w:rsidRPr="00E73F10" w:rsidTr="007C3D25">
        <w:tblPrEx>
          <w:tblW w:w="9880" w:type="dxa"/>
          <w:tblInd w:w="-885" w:type="dxa"/>
          <w:tblPrExChange w:id="2883" w:author="zhaofei" w:date="2012-09-19T16:14:00Z">
            <w:tblPrEx>
              <w:tblW w:w="9880" w:type="dxa"/>
              <w:tblInd w:w="-885" w:type="dxa"/>
            </w:tblPrEx>
          </w:tblPrExChange>
        </w:tblPrEx>
        <w:trPr>
          <w:trHeight w:val="900"/>
          <w:trPrChange w:id="2884" w:author="zhaofei" w:date="2012-09-19T16:14:00Z">
            <w:trPr>
              <w:trHeight w:val="900"/>
            </w:trPr>
          </w:trPrChange>
        </w:trPr>
        <w:tc>
          <w:tcPr>
            <w:tcW w:w="15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  <w:tcPrChange w:id="2885" w:author="zhaofei" w:date="2012-09-19T16:14:00Z">
              <w:tcPr>
                <w:tcW w:w="1560" w:type="dxa"/>
                <w:tcBorders>
                  <w:top w:val="nil"/>
                  <w:left w:val="single" w:sz="4" w:space="0" w:color="auto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lastRenderedPageBreak/>
              <w:t>PNinc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范围内的疑似定位失败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的小区</w:t>
            </w:r>
          </w:p>
        </w:tc>
        <w:tc>
          <w:tcPr>
            <w:tcW w:w="25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  <w:tcPrChange w:id="2886" w:author="zhaofei" w:date="2012-09-19T16:14:00Z">
              <w:tcPr>
                <w:tcW w:w="254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与定位失败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相差在一个服务小区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PNinc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以内（不含等于）的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小区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MAR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、方位角、张角、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FLC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组成的扇形</w:t>
            </w:r>
          </w:p>
        </w:tc>
        <w:tc>
          <w:tcPr>
            <w:tcW w:w="33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  <w:tcPrChange w:id="2887" w:author="zhaofei" w:date="2012-09-19T16:14:00Z">
              <w:tcPr>
                <w:tcW w:w="334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本地市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BSA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数据，通过获取上述的服务小区信息后得到</w:t>
            </w:r>
          </w:p>
        </w:tc>
        <w:tc>
          <w:tcPr>
            <w:tcW w:w="13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  <w:tcPrChange w:id="2888" w:author="zhaofei" w:date="2012-09-19T16:14:00Z">
              <w:tcPr>
                <w:tcW w:w="136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橙色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  <w:tcPrChange w:id="2889" w:author="zhaofei" w:date="2012-09-19T16:14:00Z">
              <w:tcPr>
                <w:tcW w:w="1080" w:type="dxa"/>
                <w:tcBorders>
                  <w:top w:val="nil"/>
                  <w:left w:val="nil"/>
                  <w:bottom w:val="single" w:sz="4" w:space="0" w:color="auto"/>
                  <w:right w:val="single" w:sz="4" w:space="0" w:color="auto"/>
                </w:tcBorders>
                <w:shd w:val="clear" w:color="auto" w:fill="auto"/>
                <w:vAlign w:val="center"/>
                <w:hideMark/>
              </w:tcPr>
            </w:tcPrChange>
          </w:tcPr>
          <w:p w:rsidR="007C3D25" w:rsidRPr="00E73F10" w:rsidRDefault="007C3D25" w:rsidP="00E73F10">
            <w:pPr>
              <w:widowControl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PN</w:t>
            </w:r>
            <w:r w:rsidRPr="00E73F10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查找失败</w:t>
            </w:r>
          </w:p>
        </w:tc>
      </w:tr>
      <w:tr w:rsidR="007C3D25" w:rsidRPr="00E73F10" w:rsidTr="00E73F10">
        <w:trPr>
          <w:trHeight w:val="900"/>
          <w:ins w:id="2890" w:author="zhaofei" w:date="2012-09-19T16:14:00Z"/>
        </w:trPr>
        <w:tc>
          <w:tcPr>
            <w:tcW w:w="1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91" w:author="zhaofei" w:date="2012-09-19T16:14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92" w:author="zhaofei" w:date="2012-09-19T16:14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PNinc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范围内的疑似定位失败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的小区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中心点</w:t>
              </w:r>
            </w:ins>
          </w:p>
        </w:tc>
        <w:tc>
          <w:tcPr>
            <w:tcW w:w="2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93" w:author="zhaofei" w:date="2012-09-19T16:14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94" w:author="zhaofei" w:date="2012-09-19T16:14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PNinc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范围内的疑似定位失败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的小区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中心点显示为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“+”</w:t>
              </w:r>
            </w:ins>
          </w:p>
        </w:tc>
        <w:tc>
          <w:tcPr>
            <w:tcW w:w="3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95" w:author="zhaofei" w:date="2012-09-19T16:14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96" w:author="zhaofei" w:date="2012-09-19T16:14:00Z"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根据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BSA</w:t>
              </w:r>
              <w:r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数据中的扇区中心经纬度进行渲染。</w:t>
              </w:r>
            </w:ins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97" w:author="zhaofei" w:date="2012-09-19T16:14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898" w:author="zhaofei" w:date="2012-09-19T16:15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橙色</w:t>
              </w:r>
            </w:ins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7C3D25" w:rsidRPr="00E73F10" w:rsidRDefault="007C3D25" w:rsidP="00E73F10">
            <w:pPr>
              <w:widowControl/>
              <w:rPr>
                <w:ins w:id="2899" w:author="zhaofei" w:date="2012-09-19T16:14:00Z"/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ins w:id="2900" w:author="zhaofei" w:date="2012-09-19T16:15:00Z"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PN</w:t>
              </w:r>
              <w:r w:rsidRPr="00E73F10">
                <w:rPr>
                  <w:rFonts w:ascii="Times New Roman" w:eastAsia="宋体" w:hAnsi="Times New Roman" w:cs="Times New Roman"/>
                  <w:color w:val="000000"/>
                  <w:kern w:val="0"/>
                  <w:sz w:val="18"/>
                  <w:szCs w:val="18"/>
                </w:rPr>
                <w:t>查找失败</w:t>
              </w:r>
            </w:ins>
          </w:p>
        </w:tc>
      </w:tr>
    </w:tbl>
    <w:p w:rsidR="006C52F7" w:rsidRDefault="006C52F7" w:rsidP="00E73F10">
      <w:pPr>
        <w:pStyle w:val="a3"/>
        <w:ind w:left="420" w:firstLineChars="0" w:firstLine="0"/>
        <w:rPr>
          <w:ins w:id="2901" w:author="zhaofei" w:date="2012-09-19T16:26:00Z"/>
          <w:rFonts w:hint="eastAsia"/>
        </w:rPr>
      </w:pPr>
      <w:ins w:id="2902" w:author="zhaofei" w:date="2012-09-19T16:26:00Z">
        <w:r>
          <w:rPr>
            <w:rFonts w:hint="eastAsia"/>
          </w:rPr>
          <w:t>注：所有根据</w:t>
        </w:r>
        <w:r>
          <w:rPr>
            <w:rFonts w:hint="eastAsia"/>
          </w:rPr>
          <w:t>BSA</w:t>
        </w:r>
        <w:r>
          <w:rPr>
            <w:rFonts w:hint="eastAsia"/>
          </w:rPr>
          <w:t>数据渲染的扇区均要渲染该扇区的扇区中心点。渲染</w:t>
        </w:r>
      </w:ins>
      <w:ins w:id="2903" w:author="zhaofei" w:date="2012-09-19T16:27:00Z">
        <w:r>
          <w:rPr>
            <w:rFonts w:hint="eastAsia"/>
          </w:rPr>
          <w:t>符号</w:t>
        </w:r>
      </w:ins>
      <w:ins w:id="2904" w:author="zhaofei" w:date="2012-09-19T16:29:00Z">
        <w:r>
          <w:rPr>
            <w:rFonts w:hint="eastAsia"/>
          </w:rPr>
          <w:t>为</w:t>
        </w:r>
        <w:proofErr w:type="gramStart"/>
        <w:r>
          <w:t>”</w:t>
        </w:r>
        <w:proofErr w:type="gramEnd"/>
        <w:r>
          <w:rPr>
            <w:rFonts w:hint="eastAsia"/>
          </w:rPr>
          <w:t>+</w:t>
        </w:r>
        <w:proofErr w:type="gramStart"/>
        <w:r>
          <w:t>”</w:t>
        </w:r>
        <w:proofErr w:type="gramEnd"/>
        <w:r>
          <w:t>，</w:t>
        </w:r>
      </w:ins>
      <w:ins w:id="2905" w:author="zhaofei" w:date="2012-09-19T16:30:00Z">
        <w:r>
          <w:t>渲染颜色为和对应的小区颜色一致。</w:t>
        </w:r>
        <w:proofErr w:type="gramStart"/>
        <w:r>
          <w:t>图层在扇区图层之上</w:t>
        </w:r>
        <w:proofErr w:type="gramEnd"/>
        <w:r>
          <w:t>。</w:t>
        </w:r>
      </w:ins>
    </w:p>
    <w:p w:rsidR="00E73F10" w:rsidRDefault="00E73F10" w:rsidP="00E73F10">
      <w:pPr>
        <w:pStyle w:val="a3"/>
        <w:ind w:left="420" w:firstLineChars="0" w:firstLine="0"/>
      </w:pPr>
      <w:r>
        <w:rPr>
          <w:rFonts w:hint="eastAsia"/>
        </w:rPr>
        <w:t>注意的是，扇区按如下方式画图：</w:t>
      </w:r>
      <w:ins w:id="2906" w:author="zhaofei" w:date="2012-09-19T16:15:00Z">
        <w:r w:rsidR="007C3D25">
          <w:rPr>
            <w:rFonts w:hint="eastAsia"/>
          </w:rPr>
          <w:t>FLC</w:t>
        </w:r>
        <w:r w:rsidR="007C3D25">
          <w:rPr>
            <w:rFonts w:hint="eastAsia"/>
          </w:rPr>
          <w:t>那条虚线需要渲染</w:t>
        </w:r>
      </w:ins>
      <w:ins w:id="2907" w:author="zhaofei" w:date="2012-09-19T16:17:00Z">
        <w:r w:rsidR="007C3D25">
          <w:rPr>
            <w:rFonts w:hint="eastAsia"/>
          </w:rPr>
          <w:t>。</w:t>
        </w:r>
      </w:ins>
    </w:p>
    <w:p w:rsidR="00112514" w:rsidRDefault="007C3D25" w:rsidP="00E73F10">
      <w:pPr>
        <w:pStyle w:val="a3"/>
        <w:ind w:left="420" w:firstLineChars="0" w:firstLine="0"/>
        <w:rPr>
          <w:ins w:id="2908" w:author="zhaofei" w:date="2012-08-29T14:06:00Z"/>
        </w:rPr>
      </w:pPr>
      <w:ins w:id="2909" w:author="zhaofei" w:date="2012-09-19T16:15:00Z">
        <w:r>
          <w:rPr>
            <w:rFonts w:ascii="楷体_GB2312" w:eastAsia="楷体_GB2312"/>
            <w:noProof/>
            <w:kern w:val="0"/>
            <w:sz w:val="24"/>
          </w:rPr>
          <mc:AlternateContent>
            <mc:Choice Requires="wpc">
              <w:drawing>
                <wp:inline distT="0" distB="0" distL="0" distR="0" wp14:anchorId="671F2CAA" wp14:editId="32016C25">
                  <wp:extent cx="2516505" cy="2357120"/>
                  <wp:effectExtent l="0" t="0" r="0" b="0"/>
                  <wp:docPr id="67" name="画布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Canvas">
                      <wpc:wpc>
                        <wpc:bg>
                          <a:noFill/>
                        </wpc:bg>
                        <wpc:whole/>
                        <wpg:wgp>
                          <wpg:cNvPr id="52" name="组合 44"/>
                          <wpg:cNvGrpSpPr>
                            <a:grpSpLocks/>
                          </wpg:cNvGrpSpPr>
                          <wpg:grpSpPr bwMode="auto">
                            <a:xfrm>
                              <a:off x="385901" y="267402"/>
                              <a:ext cx="2126604" cy="1991317"/>
                              <a:chOff x="0" y="0"/>
                              <a:chExt cx="21266" cy="19913"/>
                            </a:xfrm>
                          </wpg:grpSpPr>
                          <wps:wsp>
                            <wps:cNvPr id="53" name="Text Box 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6814"/>
                                <a:ext cx="9461" cy="30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229C1" w:rsidRDefault="009229C1" w:rsidP="007C3D25">
                                  <w:r>
                                    <w:rPr>
                                      <w:rFonts w:hint="eastAsia"/>
                                    </w:rPr>
                                    <w:t>FLC*30.5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4" name="Text Box 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299" y="15868"/>
                                <a:ext cx="9461" cy="30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229C1" w:rsidRDefault="009229C1" w:rsidP="007C3D25">
                                  <w:r>
                                    <w:rPr>
                                      <w:rFonts w:hint="eastAsia"/>
                                    </w:rPr>
                                    <w:t>MAR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55" name="Group 6"/>
                            <wpg:cNvGrpSpPr>
                              <a:grpSpLocks/>
                            </wpg:cNvGrpSpPr>
                            <wpg:grpSpPr bwMode="auto">
                              <a:xfrm rot="2095794">
                                <a:off x="0" y="0"/>
                                <a:ext cx="15074" cy="18224"/>
                                <a:chOff x="5053" y="6908"/>
                                <a:chExt cx="2058" cy="2488"/>
                              </a:xfrm>
                            </wpg:grpSpPr>
                            <wps:wsp>
                              <wps:cNvPr id="56" name="Arc 7"/>
                              <wps:cNvSpPr>
                                <a:spLocks/>
                              </wps:cNvSpPr>
                              <wps:spPr bwMode="auto">
                                <a:xfrm rot="-2700000">
                                  <a:off x="5355" y="7527"/>
                                  <a:ext cx="1455" cy="1454"/>
                                </a:xfrm>
                                <a:custGeom>
                                  <a:avLst/>
                                  <a:gdLst>
                                    <a:gd name="T0" fmla="*/ 0 w 21600"/>
                                    <a:gd name="T1" fmla="*/ 0 h 21600"/>
                                    <a:gd name="T2" fmla="*/ 1455 w 21600"/>
                                    <a:gd name="T3" fmla="*/ 1454 h 21600"/>
                                    <a:gd name="T4" fmla="*/ 0 w 21600"/>
                                    <a:gd name="T5" fmla="*/ 1454 h 21600"/>
                                    <a:gd name="T6" fmla="*/ 0 60000 65536"/>
                                    <a:gd name="T7" fmla="*/ 0 60000 65536"/>
                                    <a:gd name="T8" fmla="*/ 0 60000 65536"/>
                                  </a:gdLst>
                                  <a:ahLst/>
                                  <a:cxnLst>
                                    <a:cxn ang="T6">
                                      <a:pos x="T0" y="T1"/>
                                    </a:cxn>
                                    <a:cxn ang="T7">
                                      <a:pos x="T2" y="T3"/>
                                    </a:cxn>
                                    <a:cxn ang="T8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21600" h="21600" fill="none" extrusionOk="0">
                                      <a:moveTo>
                                        <a:pt x="-1" y="0"/>
                                      </a:moveTo>
                                      <a:cubicBezTo>
                                        <a:pt x="11929" y="0"/>
                                        <a:pt x="21600" y="9670"/>
                                        <a:pt x="21600" y="21600"/>
                                      </a:cubicBezTo>
                                    </a:path>
                                    <a:path w="21600" h="21600" stroke="0" extrusionOk="0">
                                      <a:moveTo>
                                        <a:pt x="-1" y="0"/>
                                      </a:moveTo>
                                      <a:cubicBezTo>
                                        <a:pt x="11929" y="0"/>
                                        <a:pt x="21600" y="9670"/>
                                        <a:pt x="21600" y="21600"/>
                                      </a:cubicBezTo>
                                      <a:lnTo>
                                        <a:pt x="0" y="21600"/>
                                      </a:lnTo>
                                      <a:lnTo>
                                        <a:pt x="-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" name="AutoShape 8"/>
                              <wps:cNvCnPr>
                                <a:cxnSpLocks noChangeShapeType="1"/>
                              </wps:cNvCnPr>
                              <wps:spPr bwMode="auto">
                                <a:xfrm flipH="1">
                                  <a:off x="6082" y="8254"/>
                                  <a:ext cx="1029" cy="102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8" name="AutoShape 9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5053" y="8254"/>
                                  <a:ext cx="1029" cy="1029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59" name="Arc 10"/>
                              <wps:cNvSpPr>
                                <a:spLocks/>
                              </wps:cNvSpPr>
                              <wps:spPr bwMode="auto">
                                <a:xfrm rot="-2700000">
                                  <a:off x="5876" y="8797"/>
                                  <a:ext cx="401" cy="401"/>
                                </a:xfrm>
                                <a:custGeom>
                                  <a:avLst/>
                                  <a:gdLst>
                                    <a:gd name="T0" fmla="*/ 0 w 21600"/>
                                    <a:gd name="T1" fmla="*/ 0 h 21600"/>
                                    <a:gd name="T2" fmla="*/ 401 w 21600"/>
                                    <a:gd name="T3" fmla="*/ 401 h 21600"/>
                                    <a:gd name="T4" fmla="*/ 0 w 21600"/>
                                    <a:gd name="T5" fmla="*/ 401 h 21600"/>
                                    <a:gd name="T6" fmla="*/ 0 60000 65536"/>
                                    <a:gd name="T7" fmla="*/ 0 60000 65536"/>
                                    <a:gd name="T8" fmla="*/ 0 60000 65536"/>
                                  </a:gdLst>
                                  <a:ahLst/>
                                  <a:cxnLst>
                                    <a:cxn ang="T6">
                                      <a:pos x="T0" y="T1"/>
                                    </a:cxn>
                                    <a:cxn ang="T7">
                                      <a:pos x="T2" y="T3"/>
                                    </a:cxn>
                                    <a:cxn ang="T8">
                                      <a:pos x="T4" y="T5"/>
                                    </a:cxn>
                                  </a:cxnLst>
                                  <a:rect l="0" t="0" r="r" b="b"/>
                                  <a:pathLst>
                                    <a:path w="21600" h="21600" fill="none" extrusionOk="0">
                                      <a:moveTo>
                                        <a:pt x="-1" y="0"/>
                                      </a:moveTo>
                                      <a:cubicBezTo>
                                        <a:pt x="11929" y="0"/>
                                        <a:pt x="21600" y="9670"/>
                                        <a:pt x="21600" y="21600"/>
                                      </a:cubicBezTo>
                                    </a:path>
                                    <a:path w="21600" h="21600" stroke="0" extrusionOk="0">
                                      <a:moveTo>
                                        <a:pt x="-1" y="0"/>
                                      </a:moveTo>
                                      <a:cubicBezTo>
                                        <a:pt x="11929" y="0"/>
                                        <a:pt x="21600" y="9670"/>
                                        <a:pt x="21600" y="21600"/>
                                      </a:cubicBezTo>
                                      <a:lnTo>
                                        <a:pt x="0" y="21600"/>
                                      </a:lnTo>
                                      <a:lnTo>
                                        <a:pt x="-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" name="AutoShape 11"/>
                              <wps:cNvSpPr>
                                <a:spLocks/>
                              </wps:cNvSpPr>
                              <wps:spPr bwMode="auto">
                                <a:xfrm rot="2659235">
                                  <a:off x="6233" y="9004"/>
                                  <a:ext cx="135" cy="392"/>
                                </a:xfrm>
                                <a:prstGeom prst="rightBrace">
                                  <a:avLst>
                                    <a:gd name="adj1" fmla="val 24198"/>
                                    <a:gd name="adj2" fmla="val 50000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" name="AutoShape 12"/>
                              <wps:cNvSpPr>
                                <a:spLocks/>
                              </wps:cNvSpPr>
                              <wps:spPr bwMode="auto">
                                <a:xfrm rot="2659235">
                                  <a:off x="6734" y="8167"/>
                                  <a:ext cx="135" cy="1051"/>
                                </a:xfrm>
                                <a:prstGeom prst="rightBrace">
                                  <a:avLst>
                                    <a:gd name="adj1" fmla="val 64877"/>
                                    <a:gd name="adj2" fmla="val 50000"/>
                                  </a:avLst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" name="AutoShape 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6076" y="6908"/>
                                  <a:ext cx="0" cy="2373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175">
                                  <a:solidFill>
                                    <a:srgbClr val="000000"/>
                                  </a:solidFill>
                                  <a:prstDash val="sys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grpSp>
                          <wps:wsp>
                            <wps:cNvPr id="63" name="Text Box 14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1804" y="3346"/>
                                <a:ext cx="9462" cy="30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229C1" w:rsidRDefault="009229C1" w:rsidP="007C3D25">
                                  <w:r>
                                    <w:rPr>
                                      <w:rFonts w:hint="eastAsia"/>
                                    </w:rPr>
                                    <w:t>方位角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4" name="Text Box 1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343" y="7363"/>
                                <a:ext cx="9461" cy="309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9229C1" w:rsidRDefault="009229C1" w:rsidP="007C3D25">
                                  <w:r>
                                    <w:rPr>
                                      <w:rFonts w:hint="eastAsia"/>
                                    </w:rPr>
                                    <w:t>张角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5" name="Arc 16"/>
                            <wps:cNvSpPr>
                              <a:spLocks/>
                            </wps:cNvSpPr>
                            <wps:spPr bwMode="auto">
                              <a:xfrm rot="-593264">
                                <a:off x="2241" y="9055"/>
                                <a:ext cx="6287" cy="6280"/>
                              </a:xfrm>
                              <a:custGeom>
                                <a:avLst/>
                                <a:gdLst>
                                  <a:gd name="T0" fmla="*/ 0 w 21600"/>
                                  <a:gd name="T1" fmla="*/ 0 h 21600"/>
                                  <a:gd name="T2" fmla="*/ 628650 w 21600"/>
                                  <a:gd name="T3" fmla="*/ 628015 h 21600"/>
                                  <a:gd name="T4" fmla="*/ 0 w 21600"/>
                                  <a:gd name="T5" fmla="*/ 628015 h 21600"/>
                                  <a:gd name="T6" fmla="*/ 0 60000 65536"/>
                                  <a:gd name="T7" fmla="*/ 0 60000 65536"/>
                                  <a:gd name="T8" fmla="*/ 0 60000 65536"/>
                                </a:gdLst>
                                <a:ahLst/>
                                <a:cxnLst>
                                  <a:cxn ang="T6">
                                    <a:pos x="T0" y="T1"/>
                                  </a:cxn>
                                  <a:cxn ang="T7">
                                    <a:pos x="T2" y="T3"/>
                                  </a:cxn>
                                  <a:cxn ang="T8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1600" h="21600" fill="none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</a:path>
                                  <a:path w="21600" h="21600" stroke="0" extrusionOk="0">
                                    <a:moveTo>
                                      <a:pt x="-1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lnTo>
                                      <a:pt x="0" y="21600"/>
                                    </a:lnTo>
                                    <a:lnTo>
                                      <a:pt x="-1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 type="triangle" w="med" len="med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  <wps:wsp>
                          <wps:cNvPr id="66" name="文本框 43"/>
                          <wps:cNvSpPr txBox="1">
                            <a:spLocks noChangeArrowheads="1"/>
                          </wps:cNvSpPr>
                          <wps:spPr bwMode="auto">
                            <a:xfrm rot="2129140">
                              <a:off x="821302" y="1313511"/>
                              <a:ext cx="306301" cy="28250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6350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29C1" w:rsidRPr="00A4584F" w:rsidRDefault="009229C1" w:rsidP="007C3D25">
                                <w:pPr>
                                  <w:rPr>
                                    <w:b/>
                                  </w:rPr>
                                </w:pPr>
                                <w:r w:rsidRPr="00A4584F">
                                  <w:rPr>
                                    <w:rFonts w:hint="eastAsia"/>
                                    <w:b/>
                                  </w:rPr>
                                  <w:t>+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c:wpc>
                    </a:graphicData>
                  </a:graphic>
                </wp:inline>
              </w:drawing>
            </mc:Choice>
            <mc:Fallback>
              <w:pict>
                <v:group id="画布 67" o:spid="_x0000_s1044" editas="canvas" style="width:198.15pt;height:185.6pt;mso-position-horizontal-relative:char;mso-position-vertical-relative:line" coordsize="25165,235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">
                  <v:shape id="_x0000_s1045" type="#_x0000_t75" style="position:absolute;width:25165;height:23571;visibility:visible;mso-wrap-style:square">
                    <v:fill o:detectmouseclick="t"/>
                    <v:path o:connecttype="none"/>
                  </v:shape>
                  <v:group id="组合 44" o:spid="_x0000_s1046" style="position:absolute;left:3859;top:2674;width:21266;height:19913" coordsize="21266,199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MlANs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M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TJQDbFAAAA2wAA&#10;AA8AAAAAAAAAAAAAAAAAqgIAAGRycy9kb3ducmV2LnhtbFBLBQYAAAAABAAEAPoAAACcAwAAAAA=&#10;">
                    <v:shape id="Text Box 4" o:spid="_x0000_s1047" type="#_x0000_t202" style="position:absolute;top:16814;width:9461;height:3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jyTsMA&#10;AADb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phO4f4k/QC5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jyTsMAAADbAAAADwAAAAAAAAAAAAAAAACYAgAAZHJzL2Rv&#10;d25yZXYueG1sUEsFBgAAAAAEAAQA9QAAAIgDAAAAAA==&#10;" filled="f" stroked="f">
                      <v:textbox>
                        <w:txbxContent>
                          <w:p w:rsidR="009229C1" w:rsidRDefault="009229C1" w:rsidP="007C3D25">
                            <w:r>
                              <w:rPr>
                                <w:rFonts w:hint="eastAsia"/>
                              </w:rPr>
                              <w:t>FLC*30.5</w:t>
                            </w:r>
                          </w:p>
                        </w:txbxContent>
                      </v:textbox>
                    </v:shape>
                    <v:shape id="Text Box 5" o:spid="_x0000_s1048" type="#_x0000_t202" style="position:absolute;left:8299;top:15868;width:9461;height:3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FqOs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Q7qC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FqOsMAAADbAAAADwAAAAAAAAAAAAAAAACYAgAAZHJzL2Rv&#10;d25yZXYueG1sUEsFBgAAAAAEAAQA9QAAAIgDAAAAAA==&#10;" filled="f" stroked="f">
                      <v:textbox>
                        <w:txbxContent>
                          <w:p w:rsidR="009229C1" w:rsidRDefault="009229C1" w:rsidP="007C3D25">
                            <w:r>
                              <w:rPr>
                                <w:rFonts w:hint="eastAsia"/>
                              </w:rPr>
                              <w:t>MAR</w:t>
                            </w:r>
                          </w:p>
                        </w:txbxContent>
                      </v:textbox>
                    </v:shape>
                    <v:group id="Group 6" o:spid="_x0000_s1049" style="position:absolute;width:15074;height:18224;rotation:2289166fd" coordorigin="5053,6908" coordsize="2058,24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CArabFAAAA2wAA&#10;AA8AAAAAAAAAAAAAAAAAqgIAAGRycy9kb3ducmV2LnhtbFBLBQYAAAAABAAEAPoAAACcAwAAAAA=&#10;">
                      <v:shape id="Arc 7" o:spid="_x0000_s1050" style="position:absolute;left:5355;top:7527;width:1455;height:1454;rotation:-45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JYxcUA&#10;AADbAAAADwAAAGRycy9kb3ducmV2LnhtbESPQWvCQBSE74L/YXlCL1I3CoqkrqKiRexFY6F4e2Sf&#10;STD7Nma3JvXXdwsFj8PMfMPMFq0pxZ1qV1hWMBxEIIhTqwvOFHyetq9TEM4jaywtk4IfcrCYdzsz&#10;jLVt+Ej3xGciQNjFqCD3voqldGlOBt3AVsTBu9jaoA+yzqSusQlwU8pRFE2kwYLDQo4VrXNKr8m3&#10;UUDHj93t/XEe78v+oSnkCjfJ102pl167fAPhqfXP8H97pxWMJ/D3JfwAOf8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UljFxQAAANsAAAAPAAAAAAAAAAAAAAAAAJgCAABkcnMv&#10;ZG93bnJldi54bWxQSwUGAAAAAAQABAD1AAAAigMAAAAA&#10;" path="m-1,nfc11929,,21600,9670,21600,21600em-1,nsc11929,,21600,9670,21600,21600l,21600,-1,xe" filled="f">
                        <v:path arrowok="t" o:extrusionok="f" o:connecttype="custom" o:connectlocs="0,0;98,98;0,98" o:connectangles="0,0,0"/>
                      </v:shape>
                      <v:shape id="AutoShape 8" o:spid="_x0000_s1051" type="#_x0000_t32" style="position:absolute;left:6082;top:8254;width:1029;height:10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o4b4sQAAADbAAAADwAAAGRycy9kb3ducmV2LnhtbESPQWsCMRSE74X+h/AEL0WzK1Rla5RS&#10;EMSDUN2Dx0fyuru4edkmcV3/vSkUPA4z8w2z2gy2FT350DhWkE8zEMTamYYrBeVpO1mCCBHZYOuY&#10;FNwpwGb9+rLCwrgbf1N/jJVIEA4FKqhj7Aopg67JYpi6jjh5P85bjEn6ShqPtwS3rZxl2VxabDgt&#10;1NjRV036crxaBc2+PJT922/0ernPzz4Pp3OrlRqPhs8PEJGG+Az/t3dGwfsC/r6kHyD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jhvixAAAANsAAAAPAAAAAAAAAAAA&#10;AAAAAKECAABkcnMvZG93bnJldi54bWxQSwUGAAAAAAQABAD5AAAAkgMAAAAA&#10;"/>
                      <v:shape id="AutoShape 9" o:spid="_x0000_s1052" type="#_x0000_t32" style="position:absolute;left:5053;top:8254;width:1029;height:10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U/e8EAAADbAAAADwAAAGRycy9kb3ducmV2LnhtbERPTWsCMRC9F/wPYYReimYtKGU1yloQ&#10;quBBrfdxM26Cm8m6ibr+++ZQ8Ph437NF52pxpzZYzwpGwwwEcem15UrB72E1+AIRIrLG2jMpeFKA&#10;xbz3NsNc+wfv6L6PlUghHHJUYGJscilDachhGPqGOHFn3zqMCbaV1C0+Urir5WeWTaRDy6nBYEPf&#10;hsrL/uYUbNejZXEydr3ZXe12vCrqW/VxVOq93xVTEJG6+BL/u3+0gnEam76kHyDn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DFT97wQAAANsAAAAPAAAAAAAAAAAAAAAA&#10;AKECAABkcnMvZG93bnJldi54bWxQSwUGAAAAAAQABAD5AAAAjwMAAAAA&#10;"/>
                      <v:shape id="Arc 10" o:spid="_x0000_s1053" style="position:absolute;left:5876;top:8797;width:401;height:401;rotation:-45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M8CcQA&#10;AADbAAAADwAAAGRycy9kb3ducmV2LnhtbESPQWvCQBSE70L/w/IKvenGQqTGbEQqll6KaAO9PrPP&#10;JJp9G7LbmPrrXaHgcZiZb5h0OZhG9NS52rKC6SQCQVxYXXOpIP/ejN9AOI+ssbFMCv7IwTJ7GqWY&#10;aHvhHfV7X4oAYZeggsr7NpHSFRUZdBPbEgfvaDuDPsiulLrDS4CbRr5G0UwarDksVNjSe0XFef9r&#10;FKw3h3X8kdvr9tTH9ot0Pj/85Eq9PA+rBQhPg3+E/9ufWkE8h/uX8ANkd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DPAnEAAAA2wAAAA8AAAAAAAAAAAAAAAAAmAIAAGRycy9k&#10;b3ducmV2LnhtbFBLBQYAAAAABAAEAPUAAACJAwAAAAA=&#10;" path="m-1,nfc11929,,21600,9670,21600,21600em-1,nsc11929,,21600,9670,21600,21600l,21600,-1,xe" filled="f">
                        <v:stroke dashstyle="dash"/>
                        <v:path arrowok="t" o:extrusionok="f" o:connecttype="custom" o:connectlocs="0,0;7,7;0,7" o:connectangles="0,0,0"/>
                      </v:shape>
                      <v:shapetype id="_x0000_t88" coordsize="21600,21600" o:spt="88" adj="1800,10800" path="m,qx10800@0l10800@2qy21600@11,10800@3l10800@1qy,21600e" filled="f">
                        <v:formulas>
                          <v:f eqn="val #0"/>
                          <v:f eqn="sum 21600 0 #0"/>
                          <v:f eqn="sum #1 0 #0"/>
                          <v:f eqn="sum #1 #0 0"/>
                          <v:f eqn="prod #0 9598 32768"/>
                          <v:f eqn="sum 21600 0 @4"/>
                          <v:f eqn="sum 21600 0 #1"/>
                          <v:f eqn="min #1 @6"/>
                          <v:f eqn="prod @7 1 2"/>
                          <v:f eqn="prod #0 2 1"/>
                          <v:f eqn="sum 21600 0 @9"/>
                          <v:f eqn="val #1"/>
                        </v:formulas>
                        <v:path arrowok="t" o:connecttype="custom" o:connectlocs="0,0;21600,@11;0,21600" textboxrect="0,@4,7637,@5"/>
                        <v:handles>
                          <v:h position="center,#0" yrange="0,@8"/>
                          <v:h position="bottomRight,#1" yrange="@9,@10"/>
                        </v:handles>
                      </v:shapetype>
                      <v:shape id="AutoShape 11" o:spid="_x0000_s1054" type="#_x0000_t88" style="position:absolute;left:6233;top:9004;width:135;height:392;rotation:290459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pkucAA&#10;AADbAAAADwAAAGRycy9kb3ducmV2LnhtbERPPWvDMBDdA/kP4gLdYikdTONaDmmh0LV2ach2WFfb&#10;jXVSLDVx/n01FDI+3ne5m+0oLjSFwbGGTaZAELfODNxp+Gze1k8gQkQ2ODomDTcKsKuWixIL4678&#10;QZc6diKFcChQQx+jL6QMbU8WQ+Y8ceK+3WQxJjh10kx4TeF2lI9K5dLiwKmhR0+vPbWn+tdqOP7s&#10;z9KHk1cvX77JD/NNddtB64fVvH8GEWmOd/G/+91oyNP69CX9AFn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NpkucAAAADbAAAADwAAAAAAAAAAAAAAAACYAgAAZHJzL2Rvd25y&#10;ZXYueG1sUEsFBgAAAAAEAAQA9QAAAIUDAAAAAA==&#10;"/>
                      <v:shape id="AutoShape 12" o:spid="_x0000_s1055" type="#_x0000_t88" style="position:absolute;left:6734;top:8167;width:135;height:1051;rotation:290459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bBIsMA&#10;AADbAAAADwAAAGRycy9kb3ducmV2LnhtbESPwWrDMBBE74X8g9hAb42UHkzrRDZOoJBrk9LS22Jt&#10;bMfWSrGUxPn7qlDocZiZN8y6nOwgrjSGzrGG5UKBIK6d6bjR8HF4e3oBESKywcExabhTgLKYPawx&#10;N+7G73Tdx0YkCIccNbQx+lzKULdkMSycJ07e0Y0WY5JjI82ItwS3g3xWKpMWO04LLXratlT3+4vV&#10;8H2qztKH3qvNpz9kX9NdNa+d1o/zqVqBiDTF//Bfe2c0ZEv4/ZJ+gCx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5bBIsMAAADbAAAADwAAAAAAAAAAAAAAAACYAgAAZHJzL2Rv&#10;d25yZXYueG1sUEsFBgAAAAAEAAQA9QAAAIgDAAAAAA==&#10;"/>
                      <v:shape id="AutoShape 13" o:spid="_x0000_s1056" type="#_x0000_t32" style="position:absolute;left:6076;top:6908;width:0;height:237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mT6MYAAADbAAAADwAAAGRycy9kb3ducmV2LnhtbESPQWvCQBSE74X+h+UVvNVNcgiSuoqI&#10;hkLpwRiQ3l6zr0kw+zZkVxP7691CweMwM98wy/VkOnGlwbWWFcTzCARxZXXLtYLyuH9dgHAeWWNn&#10;mRTcyMF69fy0xEzbkQ90LXwtAoRdhgoa7/tMSlc1ZNDNbU8cvB87GPRBDrXUA44BbjqZRFEqDbYc&#10;FhrsadtQdS4uRkGf+4/dqczL/eHyuSm2Ufz1/RsrNXuZNm8gPE3+Ef5vv2sFaQJ/X8IPkKs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o5k+jGAAAA2wAAAA8AAAAAAAAA&#10;AAAAAAAAoQIAAGRycy9kb3ducmV2LnhtbFBLBQYAAAAABAAEAPkAAACUAwAAAAA=&#10;" strokeweight=".25pt">
                        <v:stroke dashstyle="1 1" endarrow="block"/>
                      </v:shape>
                    </v:group>
                    <v:shape id="Text Box 14" o:spid="_x0000_s1057" type="#_x0000_t202" style="position:absolute;left:11804;top:3346;width:9462;height:3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Q488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Zh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FQ488MAAADbAAAADwAAAAAAAAAAAAAAAACYAgAAZHJzL2Rv&#10;d25yZXYueG1sUEsFBgAAAAAEAAQA9QAAAIgDAAAAAA==&#10;" filled="f" stroked="f">
                      <v:textbox>
                        <w:txbxContent>
                          <w:p w:rsidR="009229C1" w:rsidRDefault="009229C1" w:rsidP="007C3D25">
                            <w:r>
                              <w:rPr>
                                <w:rFonts w:hint="eastAsia"/>
                              </w:rPr>
                              <w:t>方位角</w:t>
                            </w:r>
                          </w:p>
                        </w:txbxContent>
                      </v:textbox>
                    </v:shape>
                    <v:shape id="Text Box 15" o:spid="_x0000_s1058" type="#_x0000_t202" style="position:absolute;left:2343;top:7363;width:9461;height:3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2gh8IA&#10;AADbAAAADwAAAGRycy9kb3ducmV2LnhtbESPT4vCMBTE7wt+h/CEva2Ji4pWo4iLsCdl/QfeHs2z&#10;LTYvpYm2fnsjLHgcZuY3zGzR2lLcqfaFYw39ngJBnDpTcKbhsF9/jUH4gGywdEwaHuRhMe98zDAx&#10;ruE/uu9CJiKEfYIa8hCqREqf5mTR91xFHL2Lqy2GKOtMmhqbCLel/FZqJC0WHBdyrGiVU3rd3ayG&#10;4+ZyPg3UNvuxw6pxrZJsJ1Lrz267nIII1IZ3+L/9azSMBv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vaCHwgAAANsAAAAPAAAAAAAAAAAAAAAAAJgCAABkcnMvZG93&#10;bnJldi54bWxQSwUGAAAAAAQABAD1AAAAhwMAAAAA&#10;" filled="f" stroked="f">
                      <v:textbox>
                        <w:txbxContent>
                          <w:p w:rsidR="009229C1" w:rsidRDefault="009229C1" w:rsidP="007C3D25">
                            <w:r>
                              <w:rPr>
                                <w:rFonts w:hint="eastAsia"/>
                              </w:rPr>
                              <w:t>张角</w:t>
                            </w:r>
                          </w:p>
                        </w:txbxContent>
                      </v:textbox>
                    </v:shape>
                    <v:shape id="Arc 16" o:spid="_x0000_s1059" style="position:absolute;left:2241;top:9055;width:6287;height:6280;rotation:-648002fd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tCucUA&#10;AADbAAAADwAAAGRycy9kb3ducmV2LnhtbESPQWvCQBSE74L/YXkFL1I3tVRqdBOkUFrwpFXx+Mw+&#10;k9Ds23R3q9Ff7wqFHoeZ+YaZ551pxImcry0reBolIIgLq2suFWy+3h9fQfiArLGxTAou5CHP+r05&#10;ptqeeUWndShFhLBPUUEVQptK6YuKDPqRbYmjd7TOYIjSlVI7PEe4aeQ4SSbSYM1xocKW3ioqvte/&#10;RsHq+rzlj8btd5cf7UM3XV6H+qDU4KFbzEAE6sJ/+K/9qRVMXuD+Jf4Am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S0K5xQAAANsAAAAPAAAAAAAAAAAAAAAAAJgCAABkcnMv&#10;ZG93bnJldi54bWxQSwUGAAAAAAQABAD1AAAAigMAAAAA&#10;" path="m-1,nfc11929,,21600,9670,21600,21600em-1,nsc11929,,21600,9670,21600,21600l,21600,-1,xe" filled="f" strokeweight=".25pt">
                      <v:stroke dashstyle="1 1" startarrow="block" endarrow="block"/>
                      <v:path arrowok="t" o:extrusionok="f" o:connecttype="custom" o:connectlocs="0,0;182978,182590;0,182590" o:connectangles="0,0,0"/>
                    </v:shape>
                  </v:group>
                  <v:shape id="文本框 43" o:spid="_x0000_s1060" type="#_x0000_t202" style="position:absolute;left:8213;top:13135;width:3063;height:2825;rotation:232558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fxtsQA&#10;AADbAAAADwAAAGRycy9kb3ducmV2LnhtbESPQWvCQBSE7wX/w/KEXkQ3lhIkuhG1FLS32oDXR/Yl&#10;G82+DdmtSfvru4VCj8PMfMNstqNtxZ163zhWsFwkIIhLpxuuFRQfr/MVCB+QNbaOScEXedjmk4cN&#10;ZtoN/E73c6hFhLDPUIEJocuk9KUhi37hOuLoVa63GKLsa6l7HCLctvIpSVJpseG4YLCjg6Hydv60&#10;CqrT8CZlM9sbnPnrc3H8vpyGF6Uep+NuDSLQGP7Df+2jVpCm8Psl/gCZ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/n8bbEAAAA2wAAAA8AAAAAAAAAAAAAAAAAmAIAAGRycy9k&#10;b3ducmV2LnhtbFBLBQYAAAAABAAEAPUAAACJAwAAAAA=&#10;" filled="f" stroked="f" strokeweight=".5pt">
                    <v:textbox>
                      <w:txbxContent>
                        <w:p w:rsidR="009229C1" w:rsidRPr="00A4584F" w:rsidRDefault="009229C1" w:rsidP="007C3D25">
                          <w:pPr>
                            <w:rPr>
                              <w:b/>
                            </w:rPr>
                          </w:pPr>
                          <w:r w:rsidRPr="00A4584F">
                            <w:rPr>
                              <w:rFonts w:hint="eastAsia"/>
                              <w:b/>
                            </w:rPr>
                            <w:t>+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ins>
      <w:del w:id="2910" w:author="zhaofei" w:date="2012-09-19T16:15:00Z">
        <w:r w:rsidR="00581282" w:rsidDel="007C3D25">
          <w:rPr>
            <w:rFonts w:ascii="楷体_GB2312" w:eastAsia="楷体_GB2312"/>
            <w:noProof/>
            <w:kern w:val="0"/>
            <w:sz w:val="24"/>
          </w:rPr>
          <mc:AlternateContent>
            <mc:Choice Requires="wpc">
              <w:drawing>
                <wp:inline distT="0" distB="0" distL="0" distR="0" wp14:anchorId="5AD9D10E" wp14:editId="7135ECCF">
                  <wp:extent cx="2126615" cy="1991360"/>
                  <wp:effectExtent l="0" t="0" r="0" b="8890"/>
                  <wp:docPr id="29" name="Canvas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Canvas">
                      <wpc:wpc>
                        <wpc:bg>
                          <a:noFill/>
                        </wpc:bg>
                        <wpc:whole/>
                        <wps:wsp>
                          <wps:cNvPr id="9" name="Text Box 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681451"/>
                              <a:ext cx="946107" cy="3099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29C1" w:rsidRDefault="009229C1" w:rsidP="00E73F10">
                                <w:r>
                                  <w:rPr>
                                    <w:rFonts w:hint="eastAsia"/>
                                  </w:rPr>
                                  <w:t>FLC*30.5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" name="Text Box 1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29906" y="1586848"/>
                              <a:ext cx="946107" cy="3099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29C1" w:rsidRDefault="009229C1" w:rsidP="00E73F10">
                                <w:r>
                                  <w:rPr>
                                    <w:rFonts w:hint="eastAsia"/>
                                  </w:rPr>
                                  <w:t>MAR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wgp>
                          <wpg:cNvPr id="15" name="Group 12"/>
                          <wpg:cNvGrpSpPr>
                            <a:grpSpLocks/>
                          </wpg:cNvGrpSpPr>
                          <wpg:grpSpPr bwMode="auto">
                            <a:xfrm rot="2095794">
                              <a:off x="0" y="0"/>
                              <a:ext cx="1507411" cy="1822455"/>
                              <a:chOff x="5053" y="6908"/>
                              <a:chExt cx="2058" cy="2488"/>
                            </a:xfrm>
                          </wpg:grpSpPr>
                          <wps:wsp>
                            <wps:cNvPr id="16" name="Arc 13"/>
                            <wps:cNvSpPr>
                              <a:spLocks/>
                            </wps:cNvSpPr>
                            <wps:spPr bwMode="auto">
                              <a:xfrm rot="-2700000">
                                <a:off x="5355" y="7527"/>
                                <a:ext cx="1455" cy="1454"/>
                              </a:xfrm>
                              <a:custGeom>
                                <a:avLst/>
                                <a:gdLst>
                                  <a:gd name="T0" fmla="*/ 0 w 21600"/>
                                  <a:gd name="T1" fmla="*/ 0 h 21600"/>
                                  <a:gd name="T2" fmla="*/ 1455 w 21600"/>
                                  <a:gd name="T3" fmla="*/ 1454 h 21600"/>
                                  <a:gd name="T4" fmla="*/ 0 w 21600"/>
                                  <a:gd name="T5" fmla="*/ 1454 h 21600"/>
                                  <a:gd name="T6" fmla="*/ 0 60000 65536"/>
                                  <a:gd name="T7" fmla="*/ 0 60000 65536"/>
                                  <a:gd name="T8" fmla="*/ 0 60000 65536"/>
                                </a:gdLst>
                                <a:ahLst/>
                                <a:cxnLst>
                                  <a:cxn ang="T6">
                                    <a:pos x="T0" y="T1"/>
                                  </a:cxn>
                                  <a:cxn ang="T7">
                                    <a:pos x="T2" y="T3"/>
                                  </a:cxn>
                                  <a:cxn ang="T8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1600" h="21600" fill="none" extrusionOk="0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</a:path>
                                  <a:path w="21600" h="21600" stroke="0" extrusionOk="0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lnTo>
                                      <a:pt x="0" y="216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7" name="AutoShape 14"/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6082" y="8254"/>
                                <a:ext cx="1029" cy="102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8" name="AutoShape 1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053" y="8254"/>
                                <a:ext cx="1029" cy="102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9" name="Arc 16"/>
                            <wps:cNvSpPr>
                              <a:spLocks/>
                            </wps:cNvSpPr>
                            <wps:spPr bwMode="auto">
                              <a:xfrm rot="-2700000">
                                <a:off x="5876" y="8797"/>
                                <a:ext cx="401" cy="401"/>
                              </a:xfrm>
                              <a:custGeom>
                                <a:avLst/>
                                <a:gdLst>
                                  <a:gd name="T0" fmla="*/ 0 w 21600"/>
                                  <a:gd name="T1" fmla="*/ 0 h 21600"/>
                                  <a:gd name="T2" fmla="*/ 401 w 21600"/>
                                  <a:gd name="T3" fmla="*/ 401 h 21600"/>
                                  <a:gd name="T4" fmla="*/ 0 w 21600"/>
                                  <a:gd name="T5" fmla="*/ 401 h 21600"/>
                                  <a:gd name="T6" fmla="*/ 0 60000 65536"/>
                                  <a:gd name="T7" fmla="*/ 0 60000 65536"/>
                                  <a:gd name="T8" fmla="*/ 0 60000 65536"/>
                                </a:gdLst>
                                <a:ahLst/>
                                <a:cxnLst>
                                  <a:cxn ang="T6">
                                    <a:pos x="T0" y="T1"/>
                                  </a:cxn>
                                  <a:cxn ang="T7">
                                    <a:pos x="T2" y="T3"/>
                                  </a:cxn>
                                  <a:cxn ang="T8">
                                    <a:pos x="T4" y="T5"/>
                                  </a:cxn>
                                </a:cxnLst>
                                <a:rect l="0" t="0" r="r" b="b"/>
                                <a:pathLst>
                                  <a:path w="21600" h="21600" fill="none" extrusionOk="0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</a:path>
                                  <a:path w="21600" h="21600" stroke="0" extrusionOk="0">
                                    <a:moveTo>
                                      <a:pt x="0" y="0"/>
                                    </a:moveTo>
                                    <a:cubicBezTo>
                                      <a:pt x="11929" y="0"/>
                                      <a:pt x="21600" y="9670"/>
                                      <a:pt x="21600" y="21600"/>
                                    </a:cubicBezTo>
                                    <a:lnTo>
                                      <a:pt x="0" y="216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0" name="AutoShape 17"/>
                            <wps:cNvSpPr>
                              <a:spLocks/>
                            </wps:cNvSpPr>
                            <wps:spPr bwMode="auto">
                              <a:xfrm rot="2659235">
                                <a:off x="6233" y="9004"/>
                                <a:ext cx="135" cy="392"/>
                              </a:xfrm>
                              <a:prstGeom prst="rightBrace">
                                <a:avLst>
                                  <a:gd name="adj1" fmla="val 24198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1" name="AutoShape 18"/>
                            <wps:cNvSpPr>
                              <a:spLocks/>
                            </wps:cNvSpPr>
                            <wps:spPr bwMode="auto">
                              <a:xfrm rot="2659235">
                                <a:off x="6734" y="8167"/>
                                <a:ext cx="135" cy="1051"/>
                              </a:xfrm>
                              <a:prstGeom prst="rightBrace">
                                <a:avLst>
                                  <a:gd name="adj1" fmla="val 64877"/>
                                  <a:gd name="adj2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22" name="AutoShape 19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6076" y="6908"/>
                                <a:ext cx="0" cy="237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wgp>
                        <wps:wsp>
                          <wps:cNvPr id="23" name="Text Box 2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80408" y="334610"/>
                              <a:ext cx="946207" cy="3099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29C1" w:rsidRDefault="009229C1" w:rsidP="00E73F10">
                                <w:r>
                                  <w:rPr>
                                    <w:rFonts w:hint="eastAsia"/>
                                  </w:rPr>
                                  <w:t>方位角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" name="Text Box 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7802" y="959429"/>
                              <a:ext cx="946107" cy="3099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9229C1" w:rsidRDefault="009229C1" w:rsidP="00E73F10">
                                <w:r>
                                  <w:rPr>
                                    <w:rFonts w:hint="eastAsia"/>
                                  </w:rPr>
                                  <w:t>张角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" name="Arc 22"/>
                          <wps:cNvSpPr>
                            <a:spLocks/>
                          </wps:cNvSpPr>
                          <wps:spPr bwMode="auto">
                            <a:xfrm rot="21006736">
                              <a:off x="224102" y="905527"/>
                              <a:ext cx="628704" cy="628019"/>
                            </a:xfrm>
                            <a:custGeom>
                              <a:avLst/>
                              <a:gdLst>
                                <a:gd name="T0" fmla="*/ 0 w 21600"/>
                                <a:gd name="T1" fmla="*/ 0 h 21600"/>
                                <a:gd name="T2" fmla="*/ 628650 w 21600"/>
                                <a:gd name="T3" fmla="*/ 628015 h 21600"/>
                                <a:gd name="T4" fmla="*/ 0 w 21600"/>
                                <a:gd name="T5" fmla="*/ 628015 h 21600"/>
                                <a:gd name="T6" fmla="*/ 0 60000 65536"/>
                                <a:gd name="T7" fmla="*/ 0 60000 65536"/>
                                <a:gd name="T8" fmla="*/ 0 60000 65536"/>
                              </a:gdLst>
                              <a:ahLst/>
                              <a:cxnLst>
                                <a:cxn ang="T6">
                                  <a:pos x="T0" y="T1"/>
                                </a:cxn>
                                <a:cxn ang="T7">
                                  <a:pos x="T2" y="T3"/>
                                </a:cxn>
                                <a:cxn ang="T8">
                                  <a:pos x="T4" y="T5"/>
                                </a:cxn>
                              </a:cxnLst>
                              <a:rect l="0" t="0" r="r" b="b"/>
                              <a:pathLst>
                                <a:path w="21600" h="21600" fill="none" extrusionOk="0">
                                  <a:moveTo>
                                    <a:pt x="0" y="0"/>
                                  </a:moveTo>
                                  <a:cubicBezTo>
                                    <a:pt x="11929" y="0"/>
                                    <a:pt x="21600" y="9670"/>
                                    <a:pt x="21600" y="21600"/>
                                  </a:cubicBezTo>
                                </a:path>
                                <a:path w="21600" h="21600" stroke="0" extrusionOk="0">
                                  <a:moveTo>
                                    <a:pt x="0" y="0"/>
                                  </a:moveTo>
                                  <a:cubicBezTo>
                                    <a:pt x="11929" y="0"/>
                                    <a:pt x="21600" y="9670"/>
                                    <a:pt x="21600" y="21600"/>
                                  </a:cubicBezTo>
                                  <a:lnTo>
                                    <a:pt x="0" y="2160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3175">
                              <a:solidFill>
                                <a:srgbClr val="000000"/>
                              </a:solidFill>
                              <a:prstDash val="sysDot"/>
                              <a:round/>
                              <a:headEnd type="triangle" w="med" len="med"/>
                              <a:tailEnd type="triangle" w="med" len="med"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c:wpc>
                    </a:graphicData>
                  </a:graphic>
                </wp:inline>
              </w:drawing>
            </mc:Choice>
            <mc:Fallback>
              <w:pict>
                <v:group id="Canvas 25" o:spid="_x0000_s1061" editas="canvas" style="width:167.45pt;height:156.8pt;mso-position-horizontal-relative:char;mso-position-vertical-relative:line" coordsize="21266,199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">
                  <v:shape id="_x0000_s1062" type="#_x0000_t75" style="position:absolute;width:21266;height:19913;visibility:visible;mso-wrap-style:square">
                    <v:fill o:detectmouseclick="t"/>
                    <v:path o:connecttype="none"/>
                  </v:shape>
                  <v:shape id="Text Box 10" o:spid="_x0000_s1063" type="#_x0000_t202" style="position:absolute;top:16814;width:9461;height:3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/WcMA&#10;AADaAAAADwAAAGRycy9kb3ducmV2LnhtbESPQWvCQBSE70L/w/IK3sxuxUoT3YRSETy1aKvg7ZF9&#10;JqHZtyG7mvjvu4VCj8PMfMOsi9G24ka9bxxreEoUCOLSmYYrDV+f29kLCB+QDbaOScOdPBT5w2SN&#10;mXED7+l2CJWIEPYZaqhD6DIpfVmTRZ+4jjh6F9dbDFH2lTQ9DhFuWzlXaiktNhwXauzoraby+3C1&#10;Go7vl/NpoT6qjX3uBjcqyTaVWk8fx9cViEBj+A//tXdGQwq/V+IN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c/WcMAAADaAAAADwAAAAAAAAAAAAAAAACYAgAAZHJzL2Rv&#10;d25yZXYueG1sUEsFBgAAAAAEAAQA9QAAAIgDAAAAAA==&#10;" filled="f" stroked="f">
                    <v:textbox>
                      <w:txbxContent>
                        <w:p w:rsidR="009229C1" w:rsidRDefault="009229C1" w:rsidP="00E73F10">
                          <w:r>
                            <w:rPr>
                              <w:rFonts w:hint="eastAsia"/>
                            </w:rPr>
                            <w:t>FLC*30.5</w:t>
                          </w:r>
                        </w:p>
                      </w:txbxContent>
                    </v:textbox>
                  </v:shape>
                  <v:shape id="Text Box 11" o:spid="_x0000_s1064" type="#_x0000_t202" style="position:absolute;left:8299;top:15868;width:9461;height:3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  <v:textbox>
                      <w:txbxContent>
                        <w:p w:rsidR="009229C1" w:rsidRDefault="009229C1" w:rsidP="00E73F10">
                          <w:r>
                            <w:rPr>
                              <w:rFonts w:hint="eastAsia"/>
                            </w:rPr>
                            <w:t>MAR</w:t>
                          </w:r>
                        </w:p>
                      </w:txbxContent>
                    </v:textbox>
                  </v:shape>
                  <v:group id="Group 12" o:spid="_x0000_s1065" style="position:absolute;width:15074;height:18224;rotation:2289166fd" coordorigin="5053,6908" coordsize="2058,24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G6hRmwwAAANsAAAAP&#10;AAAAAAAAAAAAAAAAAKoCAABkcnMvZG93bnJldi54bWxQSwUGAAAAAAQABAD6AAAAmgMAAAAA&#10;">
                    <v:shape id="Arc 13" o:spid="_x0000_s1066" style="position:absolute;left:5355;top:7527;width:1455;height:1454;rotation:-45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jhBcQA&#10;AADbAAAADwAAAGRycy9kb3ducmV2LnhtbERPTWvCQBC9F/wPywi9FN20UJHoJmhpi7QXjYJ4G7Jj&#10;EszOxuzWpP31rlDwNo/3OfO0N7W4UOsqywqexxEI4tzqigsFu+3HaArCeWSNtWVS8EsO0mTwMMdY&#10;2443dMl8IUIIuxgVlN43sZQuL8mgG9uGOHBH2xr0AbaF1C12IdzU8iWKJtJgxaGhxIbeSspP2Y9R&#10;QJvv1fnz7/D6VT+tu0ou8T3bn5V6HPaLGQhPvb+L/90rHeZP4PZLOEA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44QXEAAAA2wAAAA8AAAAAAAAAAAAAAAAAmAIAAGRycy9k&#10;b3ducmV2LnhtbFBLBQYAAAAABAAEAPUAAACJAwAAAAA=&#10;" path="m,nfc11929,,21600,9670,21600,21600em,nsc11929,,21600,9670,21600,21600l,21600,,xe" filled="f">
                      <v:path arrowok="t" o:extrusionok="f" o:connecttype="custom" o:connectlocs="0,0;98,98;0,98" o:connectangles="0,0,0"/>
                    </v:shape>
                    <v:shape id="AutoShape 14" o:spid="_x0000_s1067" type="#_x0000_t32" style="position:absolute;left:6082;top:8254;width:1029;height:102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SiIsEAAADbAAAADwAAAGRycy9kb3ducmV2LnhtbERPTYvCMBC9L/gfwgh7WTStB1eqUUQQ&#10;xMPCag8eh2Rsi82kJrF2//1mQdjbPN7nrDaDbUVPPjSOFeTTDASxdqbhSkF53k8WIEJENtg6JgU/&#10;FGCzHr2tsDDuyd/Un2IlUgiHAhXUMXaFlEHXZDFMXUecuKvzFmOCvpLG4zOF21bOsmwuLTacGmrs&#10;aFeTvp0eVkFzLL/K/uMevV4c84vPw/nSaqXex8N2CSLSEP/FL/fBpPmf8PdLOkCuf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5KIiwQAAANsAAAAPAAAAAAAAAAAAAAAA&#10;AKECAABkcnMvZG93bnJldi54bWxQSwUGAAAAAAQABAD5AAAAjwMAAAAA&#10;"/>
                    <v:shape id="AutoShape 15" o:spid="_x0000_s1068" type="#_x0000_t32" style="position:absolute;left:5053;top:8254;width:1029;height:102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X+Gu8UAAADbAAAADwAAAGRycy9kb3ducmV2LnhtbESPQWsCMRCF74X+hzCFXkrNKlhka5Rt&#10;QVDBg9rep5vpJnQz2W6ibv+9cxB6m+G9ee+b+XIIrTpTn3xkA+NRAYq4jtZzY+DjuHqegUoZ2WIb&#10;mQz8UYLl4v5ujqWNF97T+ZAbJSGcSjTgcu5KrVPtKGAaxY5YtO/YB8yy9o22PV4kPLR6UhQvOqBn&#10;aXDY0buj+udwCgZ2m/Fb9eX8Zrv/9bvpqmpPzdOnMY8PQ/UKKtOQ/82367UVfIGVX2QAvbg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X+Gu8UAAADbAAAADwAAAAAAAAAA&#10;AAAAAAChAgAAZHJzL2Rvd25yZXYueG1sUEsFBgAAAAAEAAQA+QAAAJMDAAAAAA==&#10;"/>
                    <v:shape id="Arc 16" o:spid="_x0000_s1069" style="position:absolute;left:5876;top:8797;width:401;height:401;rotation:-45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Kd1d8MA&#10;AADbAAAADwAAAGRycy9kb3ducmV2LnhtbERPTWvCQBC9C/6HZQpepG4UlDa6SisqUi81LRRvQ3aa&#10;BLOzMbua6K93C0Jv83ifM1u0phQXql1hWcFwEIEgTq0uOFPw/bV+fgHhPLLG0jIpuJKDxbzbmWGs&#10;bcN7uiQ+EyGEXYwKcu+rWEqX5mTQDWxFHLhfWxv0AdaZ1DU2IdyUchRFE2mw4NCQY0XLnNJjcjYK&#10;aL/bnja3w/ij7H82hXzHVfJzUqr31L5NQXhq/b/44d7qMP8V/n4JB8j5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Kd1d8MAAADbAAAADwAAAAAAAAAAAAAAAACYAgAAZHJzL2Rv&#10;d25yZXYueG1sUEsFBgAAAAAEAAQA9QAAAIgDAAAAAA==&#10;" path="m,nfc11929,,21600,9670,21600,21600em,nsc11929,,21600,9670,21600,21600l,21600,,xe" filled="f">
                      <v:path arrowok="t" o:extrusionok="f" o:connecttype="custom" o:connectlocs="0,0;7,7;0,7" o:connectangles="0,0,0"/>
                    </v:shape>
                    <v:shape id="AutoShape 17" o:spid="_x0000_s1070" type="#_x0000_t88" style="position:absolute;left:6233;top:9004;width:135;height:392;rotation:290459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Ddeb4A&#10;AADbAAAADwAAAGRycy9kb3ducmV2LnhtbERPy4rCMBTdD/gP4QruxkQX4lSjqCC49YHi7tJc22pz&#10;E5uo9e/NQpjl4byn89bW4klNqBxrGPQVCOLcmYoLDYf9+ncMIkRkg7Vj0vCmAPNZ52eKmXEv3tJz&#10;FwuRQjhkqKGM0WdShrwki6HvPHHiLq6xGBNsCmkafKVwW8uhUiNpseLUUKKnVUn5bfewGs7XxV36&#10;cPNqefT70al9q+Kv0rrXbRcTEJHa+C/+ujdGwzCtT1/SD5CzD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aw3Xm+AAAA2wAAAA8AAAAAAAAAAAAAAAAAmAIAAGRycy9kb3ducmV2&#10;LnhtbFBLBQYAAAAABAAEAPUAAACDAwAAAAA=&#10;"/>
                    <v:shape id="AutoShape 18" o:spid="_x0000_s1071" type="#_x0000_t88" style="position:absolute;left:6734;top:8167;width:135;height:1051;rotation:2904594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x44sMA&#10;AADbAAAADwAAAGRycy9kb3ducmV2LnhtbESPQWvCQBSE74X+h+UJ3uquHqSN2YgWCl6NpeLtkX1N&#10;UrNvt9lVk3/fFYQeh5n5hsnXg+3ElfrQOtYwnykQxJUzLdcaPg8fL68gQkQ22DkmDSMFWBfPTzlm&#10;xt14T9cy1iJBOGSooYnRZ1KGqiGLYeY8cfK+XW8xJtnX0vR4S3DbyYVSS2mx5bTQoKf3hqpzebEa&#10;Tj+bX+nD2avtlz8sj8Oo6rdW6+lk2KxARBrif/jR3hkNizncv6QfII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fx44sMAAADbAAAADwAAAAAAAAAAAAAAAACYAgAAZHJzL2Rv&#10;d25yZXYueG1sUEsFBgAAAAAEAAQA9QAAAIgDAAAAAA==&#10;"/>
                    <v:shape id="AutoShape 19" o:spid="_x0000_s1072" type="#_x0000_t32" style="position:absolute;left:6076;top:6908;width:0;height:237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MqKMQAAADbAAAADwAAAGRycy9kb3ducmV2LnhtbESPQYvCMBSE74L/ITxhb5q2B5FqFBEV&#10;QfZgLYi3Z/O2Ldu8lCZqd3+9WVjwOMzMN8xi1ZtGPKhztWUF8SQCQVxYXXOpID/vxjMQziNrbCyT&#10;gh9ysFoOBwtMtX3yiR6ZL0WAsEtRQeV9m0rpiooMuoltiYP3ZTuDPsiulLrDZ4CbRiZRNJUGaw4L&#10;Fba0qaj4zu5GQbv3x+0l3+e70/1znW2i+Hr7jZX6GPXrOQhPvX+H/9sHrSBJ4O9L+AFy+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UyooxAAAANsAAAAPAAAAAAAAAAAA&#10;AAAAAKECAABkcnMvZG93bnJldi54bWxQSwUGAAAAAAQABAD5AAAAkgMAAAAA&#10;" strokeweight=".25pt">
                      <v:stroke dashstyle="1 1" endarrow="block"/>
                    </v:shape>
                  </v:group>
                  <v:shape id="Text Box 20" o:spid="_x0000_s1073" type="#_x0000_t202" style="position:absolute;left:11804;top:3346;width:9462;height:3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  <v:textbox>
                      <w:txbxContent>
                        <w:p w:rsidR="009229C1" w:rsidRDefault="009229C1" w:rsidP="00E73F10">
                          <w:r>
                            <w:rPr>
                              <w:rFonts w:hint="eastAsia"/>
                            </w:rPr>
                            <w:t>方位角</w:t>
                          </w:r>
                        </w:p>
                      </w:txbxContent>
                    </v:textbox>
                  </v:shape>
                  <v:shape id="Text Box 21" o:spid="_x0000_s1074" type="#_x0000_t202" style="position:absolute;left:2978;top:9594;width:9461;height:30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cZR8IA&#10;AADbAAAADwAAAGRycy9kb3ducmV2LnhtbESPT4vCMBTE7wt+h/AEb2uiuItWo4gieFpZ/4G3R/Ns&#10;i81LaaKt394sLHgcZuY3zGzR2lI8qPaFYw2DvgJBnDpTcKbheNh8jkH4gGywdEwanuRhMe98zDAx&#10;ruFfeuxDJiKEfYIa8hCqREqf5mTR911FHL2rqy2GKOtMmhqbCLelHCr1LS0WHBdyrGiVU3rb362G&#10;08/1ch6pXba2X1XjWiXZTqTWvW67nIII1IZ3+L+9NRqGI/j7En+An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1xlHwgAAANsAAAAPAAAAAAAAAAAAAAAAAJgCAABkcnMvZG93&#10;bnJldi54bWxQSwUGAAAAAAQABAD1AAAAhwMAAAAA&#10;" filled="f" stroked="f">
                    <v:textbox>
                      <w:txbxContent>
                        <w:p w:rsidR="009229C1" w:rsidRDefault="009229C1" w:rsidP="00E73F10">
                          <w:r>
                            <w:rPr>
                              <w:rFonts w:hint="eastAsia"/>
                            </w:rPr>
                            <w:t>张角</w:t>
                          </w:r>
                        </w:p>
                      </w:txbxContent>
                    </v:textbox>
                  </v:shape>
                  <v:shape id="Arc 22" o:spid="_x0000_s1075" style="position:absolute;left:2241;top:9055;width:6287;height:6280;rotation:-648002fd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H7ecQA&#10;AADbAAAADwAAAGRycy9kb3ducmV2LnhtbESPT2sCMRTE7wW/Q3hCL0WzVSq6GkUEacGTf/H43Dx3&#10;Fzcv2yTV1U/fCIUeh5n5DTOZNaYSV3K+tKzgvZuAIM6sLjlXsNsuO0MQPiBrrCyTgjt5mE1bLxNM&#10;tb3xmq6bkIsIYZ+igiKEOpXSZwUZ9F1bE0fvbJ3BEKXLpXZ4i3BTyV6SDKTBkuNCgTUtCsoumx+j&#10;YP3o7/mzcsfD/Vv70IxWjzd9Uuq13czHIAI14T/81/7SCnof8PwSf4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h+3nEAAAA2wAAAA8AAAAAAAAAAAAAAAAAmAIAAGRycy9k&#10;b3ducmV2LnhtbFBLBQYAAAAABAAEAPUAAACJAwAAAAA=&#10;" path="m,nfc11929,,21600,9670,21600,21600em,nsc11929,,21600,9670,21600,21600l,21600,,xe" filled="f" strokeweight=".25pt">
                    <v:stroke dashstyle="1 1" startarrow="block" endarrow="block"/>
                    <v:path arrowok="t" o:extrusionok="f" o:connecttype="custom" o:connectlocs="0,0;18297906,18259507;0,18259507" o:connectangles="0,0,0"/>
                  </v:shape>
                  <w10:anchorlock/>
                </v:group>
              </w:pict>
            </mc:Fallback>
          </mc:AlternateContent>
        </w:r>
      </w:del>
    </w:p>
    <w:p w:rsidR="00F62E3C" w:rsidRDefault="00287BB6" w:rsidP="00E73F10">
      <w:pPr>
        <w:pStyle w:val="a3"/>
        <w:ind w:left="420" w:firstLineChars="0" w:firstLine="0"/>
        <w:rPr>
          <w:ins w:id="2911" w:author="zhaofei" w:date="2012-08-29T14:09:00Z"/>
          <w:rFonts w:ascii="宋体" w:eastAsia="宋体" w:hAnsi="宋体" w:cs="宋体"/>
          <w:color w:val="000000"/>
          <w:kern w:val="0"/>
          <w:sz w:val="16"/>
          <w:szCs w:val="16"/>
        </w:rPr>
      </w:pPr>
      <w:ins w:id="2912" w:author="zhaofei" w:date="2012-08-29T14:07:00Z">
        <w:r>
          <w:rPr>
            <w:rFonts w:hint="eastAsia"/>
          </w:rPr>
          <w:t>（</w:t>
        </w:r>
        <w:r w:rsidRPr="00BE2001"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 xml:space="preserve">Antenna Longi </w:t>
        </w:r>
        <w:r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,</w:t>
        </w:r>
        <w:r w:rsidRPr="00BE2001"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Antenna Lati</w:t>
        </w:r>
      </w:ins>
      <w:ins w:id="2913" w:author="zhaofei" w:date="2012-08-29T14:08:00Z">
        <w:r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），</w:t>
        </w:r>
      </w:ins>
      <w:ins w:id="2914" w:author="zhaofei" w:date="2012-08-29T14:09:00Z">
        <w:r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方向角：</w:t>
        </w:r>
      </w:ins>
      <w:ins w:id="2915" w:author="zhaofei" w:date="2012-08-29T14:08:00Z">
        <w:r w:rsidRPr="00BE2001"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Antenna Orientation</w:t>
        </w:r>
        <w:r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，</w:t>
        </w:r>
      </w:ins>
      <w:ins w:id="2916" w:author="zhaofei" w:date="2012-08-29T14:09:00Z">
        <w:r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张角</w:t>
        </w:r>
      </w:ins>
      <w:ins w:id="2917" w:author="zhaofei" w:date="2012-08-29T14:08:00Z">
        <w:r w:rsidRPr="00BE2001"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Antenna Opening</w:t>
        </w:r>
      </w:ins>
    </w:p>
    <w:p w:rsidR="00287BB6" w:rsidRDefault="00287BB6" w:rsidP="00E73F10">
      <w:pPr>
        <w:pStyle w:val="a3"/>
        <w:ind w:left="420" w:firstLineChars="0" w:firstLine="0"/>
        <w:rPr>
          <w:ins w:id="2918" w:author="zhaofei" w:date="2012-08-29T14:10:00Z"/>
          <w:rFonts w:ascii="宋体" w:eastAsia="宋体" w:hAnsi="宋体" w:cs="宋体"/>
          <w:color w:val="000000"/>
          <w:kern w:val="0"/>
          <w:sz w:val="16"/>
          <w:szCs w:val="16"/>
        </w:rPr>
      </w:pPr>
      <w:ins w:id="2919" w:author="zhaofei" w:date="2012-08-29T14:09:00Z">
        <w:r>
          <w:t>FLC</w:t>
        </w:r>
        <w:r>
          <w:rPr>
            <w:rFonts w:hint="eastAsia"/>
          </w:rPr>
          <w:t xml:space="preserve"> </w:t>
        </w:r>
        <w:r w:rsidRPr="00BE2001"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FWD Calib</w:t>
        </w:r>
        <w:r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，</w:t>
        </w:r>
      </w:ins>
    </w:p>
    <w:p w:rsidR="00287BB6" w:rsidRDefault="00287BB6" w:rsidP="00E73F10">
      <w:pPr>
        <w:pStyle w:val="a3"/>
        <w:ind w:left="420" w:firstLineChars="0" w:firstLine="0"/>
      </w:pPr>
      <w:ins w:id="2920" w:author="zhaofei" w:date="2012-08-29T14:10:00Z">
        <w:r>
          <w:rPr>
            <w:rFonts w:hint="eastAsia"/>
          </w:rPr>
          <w:t>MAR</w:t>
        </w:r>
        <w:r>
          <w:rPr>
            <w:rFonts w:hint="eastAsia"/>
          </w:rPr>
          <w:t>：</w:t>
        </w:r>
        <w:r w:rsidRPr="00287BB6"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 xml:space="preserve"> </w:t>
        </w:r>
        <w:r w:rsidRPr="00BE2001">
          <w:rPr>
            <w:rFonts w:ascii="宋体" w:eastAsia="宋体" w:hAnsi="宋体" w:cs="宋体" w:hint="eastAsia"/>
            <w:color w:val="000000"/>
            <w:kern w:val="0"/>
            <w:sz w:val="16"/>
            <w:szCs w:val="16"/>
          </w:rPr>
          <w:t>Max Antenna Range</w:t>
        </w:r>
      </w:ins>
    </w:p>
    <w:p w:rsidR="00E73F10" w:rsidRDefault="00D344F3" w:rsidP="000F51FC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GIS</w:t>
      </w:r>
      <w:r>
        <w:rPr>
          <w:rFonts w:hint="eastAsia"/>
        </w:rPr>
        <w:t>上选择新渲染的扇区，右键可选择显示对应的</w:t>
      </w:r>
      <w:r>
        <w:rPr>
          <w:rFonts w:hint="eastAsia"/>
        </w:rPr>
        <w:t>BSA</w:t>
      </w:r>
      <w:r>
        <w:rPr>
          <w:rFonts w:hint="eastAsia"/>
        </w:rPr>
        <w:t>数据。在弹出的界面中可选择修改</w:t>
      </w:r>
      <w:r>
        <w:rPr>
          <w:rFonts w:hint="eastAsia"/>
        </w:rPr>
        <w:t>BSA</w:t>
      </w:r>
      <w:r>
        <w:rPr>
          <w:rFonts w:hint="eastAsia"/>
        </w:rPr>
        <w:t>数据。</w:t>
      </w:r>
    </w:p>
    <w:p w:rsidR="00112514" w:rsidRDefault="005A4004" w:rsidP="00112514">
      <w:pPr>
        <w:pStyle w:val="a3"/>
        <w:ind w:left="420" w:firstLineChars="0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373630" cy="4169410"/>
            <wp:effectExtent l="19050" t="0" r="762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ins w:id="2921" w:author="花昀" w:date="2012-09-18T16:53:00Z">
        <w:r w:rsidR="00D36119">
          <w:br w:type="textWrapping" w:clear="all"/>
        </w:r>
      </w:ins>
    </w:p>
    <w:p w:rsidR="00D344F3" w:rsidRDefault="005A4004" w:rsidP="00E73F10">
      <w:pPr>
        <w:pStyle w:val="a3"/>
        <w:ind w:left="420" w:firstLineChars="0" w:firstLine="0"/>
      </w:pPr>
      <w:r>
        <w:rPr>
          <w:rFonts w:hint="eastAsia"/>
        </w:rPr>
        <w:t>点击“修改”按钮，表格中的“值”一列可编辑。</w:t>
      </w:r>
    </w:p>
    <w:p w:rsidR="005A4004" w:rsidRDefault="005A4004" w:rsidP="00E73F10">
      <w:pPr>
        <w:pStyle w:val="a3"/>
        <w:ind w:left="420" w:firstLineChars="0" w:firstLine="0"/>
        <w:rPr>
          <w:ins w:id="2922" w:author="zhaofei" w:date="2012-09-19T16:23:00Z"/>
          <w:rFonts w:hint="eastAsia"/>
        </w:rPr>
      </w:pPr>
      <w:r>
        <w:rPr>
          <w:rFonts w:hint="eastAsia"/>
        </w:rPr>
        <w:t>点击“确定”后，将会</w:t>
      </w:r>
      <w:r w:rsidR="00647785">
        <w:rPr>
          <w:rFonts w:hint="eastAsia"/>
        </w:rPr>
        <w:t>将本次修改的</w:t>
      </w:r>
      <w:r w:rsidR="00647785">
        <w:rPr>
          <w:rFonts w:hint="eastAsia"/>
        </w:rPr>
        <w:t>BSA</w:t>
      </w:r>
      <w:r w:rsidR="00647785">
        <w:rPr>
          <w:rFonts w:hint="eastAsia"/>
        </w:rPr>
        <w:t>数据进行数据合法性检查，检查内容和方法参照“</w:t>
      </w:r>
      <w:r w:rsidR="00647785">
        <w:rPr>
          <w:rFonts w:hint="eastAsia"/>
        </w:rPr>
        <w:t>BSA</w:t>
      </w:r>
      <w:r w:rsidR="00647785">
        <w:rPr>
          <w:rFonts w:hint="eastAsia"/>
        </w:rPr>
        <w:t>数据维护”中的描述。如果不</w:t>
      </w:r>
      <w:proofErr w:type="gramStart"/>
      <w:r w:rsidR="00647785">
        <w:rPr>
          <w:rFonts w:hint="eastAsia"/>
        </w:rPr>
        <w:t>合法将</w:t>
      </w:r>
      <w:proofErr w:type="gramEnd"/>
      <w:r w:rsidR="00647785">
        <w:rPr>
          <w:rFonts w:hint="eastAsia"/>
        </w:rPr>
        <w:t>提醒用户修改；如果</w:t>
      </w:r>
      <w:proofErr w:type="gramStart"/>
      <w:r w:rsidR="00647785">
        <w:rPr>
          <w:rFonts w:hint="eastAsia"/>
        </w:rPr>
        <w:t>合法将</w:t>
      </w:r>
      <w:proofErr w:type="gramEnd"/>
      <w:r w:rsidR="00647785">
        <w:rPr>
          <w:rFonts w:hint="eastAsia"/>
        </w:rPr>
        <w:t>本次更新提交如</w:t>
      </w:r>
      <w:r w:rsidR="00647785">
        <w:rPr>
          <w:rFonts w:hint="eastAsia"/>
        </w:rPr>
        <w:t>BSA</w:t>
      </w:r>
      <w:r w:rsidR="00647785">
        <w:rPr>
          <w:rFonts w:hint="eastAsia"/>
        </w:rPr>
        <w:t>表中。</w:t>
      </w:r>
    </w:p>
    <w:p w:rsidR="006C52F7" w:rsidRPr="00D344F3" w:rsidRDefault="006C52F7" w:rsidP="006C52F7">
      <w:pPr>
        <w:pStyle w:val="a3"/>
        <w:numPr>
          <w:ilvl w:val="0"/>
          <w:numId w:val="23"/>
        </w:numPr>
        <w:ind w:firstLineChars="0"/>
        <w:pPrChange w:id="2923" w:author="zhaofei" w:date="2012-09-19T16:23:00Z">
          <w:pPr>
            <w:pStyle w:val="a3"/>
            <w:ind w:left="420" w:firstLineChars="0" w:firstLine="0"/>
          </w:pPr>
        </w:pPrChange>
      </w:pPr>
      <w:ins w:id="2924" w:author="zhaofei" w:date="2012-09-19T16:23:00Z">
        <w:r>
          <w:rPr>
            <w:rFonts w:hint="eastAsia"/>
          </w:rPr>
          <w:t>左键点击扇区后</w:t>
        </w:r>
      </w:ins>
      <w:ins w:id="2925" w:author="zhaofei" w:date="2012-09-19T16:25:00Z">
        <w:r>
          <w:rPr>
            <w:rFonts w:hint="eastAsia"/>
          </w:rPr>
          <w:t>：</w:t>
        </w:r>
      </w:ins>
      <w:ins w:id="2926" w:author="zhaofei" w:date="2012-09-19T16:24:00Z">
        <w:r>
          <w:rPr>
            <w:rFonts w:hint="eastAsia"/>
          </w:rPr>
          <w:t>进行该扇区作为主服务小区时，</w:t>
        </w:r>
      </w:ins>
      <w:ins w:id="2927" w:author="zhaofei" w:date="2012-09-19T16:25:00Z">
        <w:r>
          <w:rPr>
            <w:rFonts w:hint="eastAsia"/>
          </w:rPr>
          <w:t>BS</w:t>
        </w:r>
        <w:r>
          <w:rPr>
            <w:rFonts w:hint="eastAsia"/>
          </w:rPr>
          <w:t>查找失败和</w:t>
        </w:r>
        <w:r>
          <w:rPr>
            <w:rFonts w:hint="eastAsia"/>
          </w:rPr>
          <w:t>PN</w:t>
        </w:r>
        <w:r>
          <w:rPr>
            <w:rFonts w:hint="eastAsia"/>
          </w:rPr>
          <w:t>查找失败的定位点和点与该扇区的连线</w:t>
        </w:r>
      </w:ins>
      <w:ins w:id="2928" w:author="zhaofei" w:date="2012-09-19T16:32:00Z">
        <w:r>
          <w:rPr>
            <w:rFonts w:hint="eastAsia"/>
          </w:rPr>
          <w:t>。其中</w:t>
        </w:r>
        <w:r>
          <w:rPr>
            <w:rFonts w:hint="eastAsia"/>
          </w:rPr>
          <w:t>BS</w:t>
        </w:r>
      </w:ins>
      <w:ins w:id="2929" w:author="zhaofei" w:date="2012-09-19T16:33:00Z">
        <w:r>
          <w:rPr>
            <w:rFonts w:hint="eastAsia"/>
          </w:rPr>
          <w:t>查找失败的点和连线需要</w:t>
        </w:r>
        <w:r w:rsidR="004D6060">
          <w:rPr>
            <w:rFonts w:hint="eastAsia"/>
          </w:rPr>
          <w:t>进行突出显示。</w:t>
        </w:r>
      </w:ins>
      <w:ins w:id="2930" w:author="zhaofei" w:date="2012-09-19T16:34:00Z">
        <w:r w:rsidR="002124CE">
          <w:rPr>
            <w:rFonts w:hint="eastAsia"/>
          </w:rPr>
          <w:t>数据源为当前查询出的定位日志。</w:t>
        </w:r>
      </w:ins>
    </w:p>
    <w:p w:rsidR="00F4428F" w:rsidRDefault="00F4428F" w:rsidP="000F51FC">
      <w:pPr>
        <w:pStyle w:val="1"/>
        <w:numPr>
          <w:ilvl w:val="0"/>
          <w:numId w:val="36"/>
        </w:numPr>
      </w:pPr>
      <w:r>
        <w:rPr>
          <w:rFonts w:hint="eastAsia"/>
        </w:rPr>
        <w:t>附录</w:t>
      </w:r>
    </w:p>
    <w:p w:rsidR="00F4428F" w:rsidRPr="00F4428F" w:rsidRDefault="00F4428F" w:rsidP="000F51FC">
      <w:pPr>
        <w:pStyle w:val="2"/>
        <w:numPr>
          <w:ilvl w:val="1"/>
          <w:numId w:val="36"/>
        </w:numPr>
      </w:pPr>
      <w:r>
        <w:rPr>
          <w:rFonts w:hint="eastAsia"/>
        </w:rPr>
        <w:t>PDE</w:t>
      </w:r>
      <w:r>
        <w:rPr>
          <w:rFonts w:hint="eastAsia"/>
        </w:rPr>
        <w:t>接口规范</w:t>
      </w:r>
    </w:p>
    <w:bookmarkStart w:id="2931" w:name="_MON_1400953034"/>
    <w:bookmarkEnd w:id="2931"/>
    <w:bookmarkStart w:id="2932" w:name="_MON_1400953129"/>
    <w:bookmarkEnd w:id="2932"/>
    <w:p w:rsidR="00F4428F" w:rsidRPr="00FA1293" w:rsidRDefault="00F4428F" w:rsidP="00F4428F">
      <w:r>
        <w:object w:dxaOrig="1551" w:dyaOrig="973">
          <v:shape id="_x0000_i1037" type="#_x0000_t75" style="width:78pt;height:48.75pt" o:ole="">
            <v:imagedata r:id="rId53" o:title=""/>
          </v:shape>
          <o:OLEObject Type="Embed" ProgID="Word.Document.8" ShapeID="_x0000_i1037" DrawAspect="Icon" ObjectID="_1409581538" r:id="rId54">
            <o:FieldCodes>\s</o:FieldCodes>
          </o:OLEObject>
        </w:object>
      </w:r>
    </w:p>
    <w:p w:rsidR="00F4428F" w:rsidRPr="00F4428F" w:rsidRDefault="00F4428F" w:rsidP="00F4428F"/>
    <w:sectPr w:rsidR="00F4428F" w:rsidRPr="00F4428F" w:rsidSect="009A46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961" w:author="花昀" w:date="2012-09-18T14:38:00Z" w:initials="U">
    <w:p w:rsidR="009229C1" w:rsidRDefault="009229C1" w:rsidP="003B3CB0">
      <w:pPr>
        <w:pStyle w:val="a8"/>
      </w:pPr>
      <w:r>
        <w:rPr>
          <w:rStyle w:val="a7"/>
        </w:rPr>
        <w:annotationRef/>
      </w:r>
      <w:r>
        <w:t>Z</w:t>
      </w:r>
      <w:r>
        <w:rPr>
          <w:rFonts w:hint="eastAsia"/>
        </w:rPr>
        <w:t>te</w:t>
      </w:r>
      <w:r>
        <w:rPr>
          <w:rFonts w:hint="eastAsia"/>
        </w:rPr>
        <w:t>无线设备用</w:t>
      </w:r>
      <w:r>
        <w:rPr>
          <w:rFonts w:hint="eastAsia"/>
        </w:rPr>
        <w:t>SPM</w:t>
      </w:r>
      <w:r>
        <w:rPr>
          <w:rFonts w:hint="eastAsia"/>
        </w:rPr>
        <w:t>的</w:t>
      </w:r>
      <w:r>
        <w:rPr>
          <w:rFonts w:hint="eastAsia"/>
        </w:rPr>
        <w:t>Base_id</w:t>
      </w:r>
      <w:r>
        <w:rPr>
          <w:rFonts w:hint="eastAsia"/>
        </w:rPr>
        <w:t>字段</w:t>
      </w:r>
    </w:p>
    <w:p w:rsidR="009229C1" w:rsidRDefault="009229C1">
      <w:pPr>
        <w:pStyle w:val="a8"/>
      </w:pPr>
    </w:p>
  </w:comment>
  <w:comment w:id="972" w:author="花昀" w:date="2012-09-18T14:38:00Z" w:initials="U">
    <w:p w:rsidR="009229C1" w:rsidRDefault="009229C1" w:rsidP="003B3CB0">
      <w:pPr>
        <w:pStyle w:val="a8"/>
      </w:pPr>
      <w:r>
        <w:rPr>
          <w:rStyle w:val="a7"/>
        </w:rPr>
        <w:annotationRef/>
      </w:r>
      <w:r>
        <w:t>Z</w:t>
      </w:r>
      <w:r>
        <w:rPr>
          <w:rFonts w:hint="eastAsia"/>
        </w:rPr>
        <w:t>te</w:t>
      </w:r>
      <w:r>
        <w:rPr>
          <w:rFonts w:hint="eastAsia"/>
        </w:rPr>
        <w:t>无线设备用</w:t>
      </w:r>
      <w:r>
        <w:rPr>
          <w:rFonts w:hint="eastAsia"/>
        </w:rPr>
        <w:t>SPM</w:t>
      </w:r>
      <w:r>
        <w:rPr>
          <w:rFonts w:hint="eastAsia"/>
        </w:rPr>
        <w:t>的</w:t>
      </w:r>
      <w:r>
        <w:rPr>
          <w:rFonts w:hint="eastAsia"/>
        </w:rPr>
        <w:t>Base_id</w:t>
      </w:r>
      <w:r>
        <w:rPr>
          <w:rFonts w:hint="eastAsia"/>
        </w:rPr>
        <w:t>字段</w:t>
      </w:r>
    </w:p>
    <w:p w:rsidR="009229C1" w:rsidRPr="003B3CB0" w:rsidRDefault="009229C1">
      <w:pPr>
        <w:pStyle w:val="a8"/>
      </w:pPr>
    </w:p>
  </w:comment>
  <w:comment w:id="1036" w:author="花昀" w:date="2012-09-18T14:38:00Z" w:initials="U">
    <w:p w:rsidR="009229C1" w:rsidRDefault="009229C1" w:rsidP="003B3CB0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必须选中一条作为真实小区录入，其余小区可以录入为伪小区</w:t>
      </w:r>
    </w:p>
    <w:p w:rsidR="009229C1" w:rsidRPr="003B3CB0" w:rsidRDefault="009229C1">
      <w:pPr>
        <w:pStyle w:val="a8"/>
      </w:pPr>
    </w:p>
  </w:comment>
  <w:comment w:id="1090" w:author="花昀" w:date="2012-09-18T14:37:00Z" w:initials="U">
    <w:p w:rsidR="009229C1" w:rsidRDefault="009229C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新增</w:t>
      </w:r>
      <w:proofErr w:type="gramStart"/>
      <w:r>
        <w:rPr>
          <w:rFonts w:hint="eastAsia"/>
        </w:rPr>
        <w:t>伪小区</w:t>
      </w:r>
      <w:proofErr w:type="gramEnd"/>
      <w:r>
        <w:rPr>
          <w:rFonts w:hint="eastAsia"/>
        </w:rPr>
        <w:t>检查</w:t>
      </w:r>
    </w:p>
  </w:comment>
  <w:comment w:id="1149" w:author="花昀" w:date="2012-09-18T14:37:00Z" w:initials="U">
    <w:p w:rsidR="009229C1" w:rsidRDefault="009229C1" w:rsidP="003B3CB0">
      <w:pPr>
        <w:pStyle w:val="a8"/>
      </w:pPr>
      <w:r>
        <w:rPr>
          <w:rStyle w:val="a7"/>
        </w:rPr>
        <w:annotationRef/>
      </w:r>
      <w:r>
        <w:rPr>
          <w:rFonts w:hint="eastAsia"/>
        </w:rPr>
        <w:t>注意</w:t>
      </w:r>
      <w:r>
        <w:rPr>
          <w:rFonts w:hint="eastAsia"/>
        </w:rPr>
        <w:t>zte</w:t>
      </w:r>
      <w:r>
        <w:rPr>
          <w:rFonts w:hint="eastAsia"/>
        </w:rPr>
        <w:t>的公式</w:t>
      </w:r>
    </w:p>
    <w:p w:rsidR="009229C1" w:rsidRPr="003B3CB0" w:rsidRDefault="009229C1">
      <w:pPr>
        <w:pStyle w:val="a8"/>
      </w:pPr>
    </w:p>
  </w:comment>
  <w:comment w:id="2624" w:author="花昀" w:date="2012-09-18T14:36:00Z" w:initials="U">
    <w:p w:rsidR="009229C1" w:rsidRDefault="009229C1" w:rsidP="003B3CB0">
      <w:pPr>
        <w:pStyle w:val="a8"/>
      </w:pPr>
      <w:r>
        <w:rPr>
          <w:rStyle w:val="a7"/>
        </w:rPr>
        <w:annotationRef/>
      </w:r>
      <w:r>
        <w:rPr>
          <w:rFonts w:hint="eastAsia"/>
        </w:rPr>
        <w:t>不需要区别是否是伪导频，伪导频数据同正常数据录入</w:t>
      </w:r>
    </w:p>
    <w:p w:rsidR="009229C1" w:rsidRPr="003B3CB0" w:rsidRDefault="009229C1">
      <w:pPr>
        <w:pStyle w:val="a8"/>
      </w:pPr>
    </w:p>
  </w:comment>
  <w:comment w:id="2633" w:author="花昀" w:date="2012-09-18T14:37:00Z" w:initials="U">
    <w:p w:rsidR="009229C1" w:rsidRDefault="009229C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PN_INC</w:t>
      </w:r>
      <w:r>
        <w:rPr>
          <w:rFonts w:hint="eastAsia"/>
        </w:rPr>
        <w:t>应允许修改，只能改为台</w:t>
      </w:r>
      <w:proofErr w:type="gramStart"/>
      <w:r>
        <w:rPr>
          <w:rFonts w:hint="eastAsia"/>
        </w:rPr>
        <w:t>帐值得</w:t>
      </w:r>
      <w:proofErr w:type="gramEnd"/>
      <w:r>
        <w:rPr>
          <w:rFonts w:hint="eastAsia"/>
        </w:rPr>
        <w:t>公约数</w:t>
      </w:r>
    </w:p>
  </w:comment>
  <w:comment w:id="2641" w:author="花昀" w:date="2012-09-18T14:36:00Z" w:initials="U">
    <w:p w:rsidR="009229C1" w:rsidRDefault="009229C1" w:rsidP="003B3CB0">
      <w:pPr>
        <w:pStyle w:val="a8"/>
      </w:pPr>
      <w:r>
        <w:rPr>
          <w:rStyle w:val="a7"/>
        </w:rPr>
        <w:annotationRef/>
      </w:r>
      <w:r>
        <w:rPr>
          <w:rFonts w:hint="eastAsia"/>
        </w:rPr>
        <w:t>不需要区别是否是伪导频，伪导频数据同正常数据录入</w:t>
      </w:r>
    </w:p>
    <w:p w:rsidR="009229C1" w:rsidRPr="003B3CB0" w:rsidRDefault="009229C1">
      <w:pPr>
        <w:pStyle w:val="a8"/>
      </w:pPr>
    </w:p>
  </w:comment>
  <w:comment w:id="2647" w:author="花昀" w:date="2012-09-18T14:35:00Z" w:initials="U">
    <w:p w:rsidR="009229C1" w:rsidRDefault="009229C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PN_INC</w:t>
      </w:r>
      <w:r>
        <w:rPr>
          <w:rFonts w:hint="eastAsia"/>
        </w:rPr>
        <w:t>应允许修改，只能改为台</w:t>
      </w:r>
      <w:proofErr w:type="gramStart"/>
      <w:r>
        <w:rPr>
          <w:rFonts w:hint="eastAsia"/>
        </w:rPr>
        <w:t>帐值得</w:t>
      </w:r>
      <w:proofErr w:type="gramEnd"/>
      <w:r>
        <w:rPr>
          <w:rFonts w:hint="eastAsia"/>
        </w:rPr>
        <w:t>公约数</w:t>
      </w:r>
    </w:p>
  </w:comment>
  <w:comment w:id="2654" w:author="花昀" w:date="2012-09-18T14:35:00Z" w:initials="U">
    <w:p w:rsidR="009229C1" w:rsidRDefault="009229C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同上所示</w:t>
      </w:r>
    </w:p>
  </w:comment>
  <w:comment w:id="2679" w:author="花昀" w:date="2012-09-18T14:35:00Z" w:initials="U">
    <w:p w:rsidR="009229C1" w:rsidRDefault="009229C1" w:rsidP="003B3CB0">
      <w:pPr>
        <w:pStyle w:val="a8"/>
      </w:pPr>
      <w:r>
        <w:rPr>
          <w:rStyle w:val="a7"/>
        </w:rPr>
        <w:annotationRef/>
      </w:r>
      <w:r>
        <w:rPr>
          <w:rFonts w:hint="eastAsia"/>
        </w:rPr>
        <w:t>这是一种类型，还有一种距离很近，但时延差别很大，可以通过调整前向链路校准来区别，对于该类型，建议通过基站编号等方式查找</w:t>
      </w:r>
    </w:p>
    <w:p w:rsidR="009229C1" w:rsidRPr="003B3CB0" w:rsidRDefault="009229C1">
      <w:pPr>
        <w:pStyle w:val="a8"/>
      </w:pPr>
    </w:p>
  </w:comment>
  <w:comment w:id="2739" w:author="花昀" w:date="2012-09-18T14:45:00Z" w:initials="U">
    <w:p w:rsidR="009229C1" w:rsidRDefault="009229C1">
      <w:pPr>
        <w:pStyle w:val="a8"/>
      </w:pPr>
      <w:r>
        <w:rPr>
          <w:rStyle w:val="a7"/>
        </w:rPr>
        <w:annotationRef/>
      </w:r>
      <w:r>
        <w:rPr>
          <w:rFonts w:hint="eastAsia"/>
        </w:rPr>
        <w:t>可以选择也可同时显示，图标或颜色上区别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687E" w:rsidRDefault="0047687E" w:rsidP="00FA1293">
      <w:r>
        <w:separator/>
      </w:r>
    </w:p>
  </w:endnote>
  <w:endnote w:type="continuationSeparator" w:id="0">
    <w:p w:rsidR="0047687E" w:rsidRDefault="0047687E" w:rsidP="00FA12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687E" w:rsidRDefault="0047687E" w:rsidP="00FA1293">
      <w:r>
        <w:separator/>
      </w:r>
    </w:p>
  </w:footnote>
  <w:footnote w:type="continuationSeparator" w:id="0">
    <w:p w:rsidR="0047687E" w:rsidRDefault="0047687E" w:rsidP="00FA12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26221"/>
    <w:multiLevelType w:val="hybridMultilevel"/>
    <w:tmpl w:val="0FC43C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5">
      <w:start w:val="1"/>
      <w:numFmt w:val="upperLetter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254064"/>
    <w:multiLevelType w:val="hybridMultilevel"/>
    <w:tmpl w:val="078E2AA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43F1DC3"/>
    <w:multiLevelType w:val="hybridMultilevel"/>
    <w:tmpl w:val="D12C1A02"/>
    <w:lvl w:ilvl="0" w:tplc="04090015">
      <w:start w:val="1"/>
      <w:numFmt w:val="upperLetter"/>
      <w:lvlText w:val="%1.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3">
    <w:nsid w:val="04B3076B"/>
    <w:multiLevelType w:val="hybridMultilevel"/>
    <w:tmpl w:val="6608C4D2"/>
    <w:lvl w:ilvl="0" w:tplc="04090015">
      <w:start w:val="1"/>
      <w:numFmt w:val="upperLetter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5B228DC"/>
    <w:multiLevelType w:val="hybridMultilevel"/>
    <w:tmpl w:val="F8068C02"/>
    <w:lvl w:ilvl="0" w:tplc="04090015">
      <w:start w:val="1"/>
      <w:numFmt w:val="upp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759133D"/>
    <w:multiLevelType w:val="hybridMultilevel"/>
    <w:tmpl w:val="F8068C02"/>
    <w:lvl w:ilvl="0" w:tplc="04090015">
      <w:start w:val="1"/>
      <w:numFmt w:val="upp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B8772F1"/>
    <w:multiLevelType w:val="hybridMultilevel"/>
    <w:tmpl w:val="3012A580"/>
    <w:lvl w:ilvl="0" w:tplc="B0A2C5D6">
      <w:start w:val="1"/>
      <w:numFmt w:val="upperLetter"/>
      <w:lvlText w:val="%1、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7">
    <w:nsid w:val="0BD22A8F"/>
    <w:multiLevelType w:val="hybridMultilevel"/>
    <w:tmpl w:val="6A9EC3CE"/>
    <w:lvl w:ilvl="0" w:tplc="C0FC1FBA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0F696277"/>
    <w:multiLevelType w:val="hybridMultilevel"/>
    <w:tmpl w:val="173E2C58"/>
    <w:lvl w:ilvl="0" w:tplc="04090015">
      <w:start w:val="1"/>
      <w:numFmt w:val="upperLetter"/>
      <w:lvlText w:val="%1."/>
      <w:lvlJc w:val="left"/>
      <w:pPr>
        <w:ind w:left="1266" w:hanging="420"/>
      </w:pPr>
    </w:lvl>
    <w:lvl w:ilvl="1" w:tplc="04090019" w:tentative="1">
      <w:start w:val="1"/>
      <w:numFmt w:val="lowerLetter"/>
      <w:lvlText w:val="%2)"/>
      <w:lvlJc w:val="left"/>
      <w:pPr>
        <w:ind w:left="1686" w:hanging="420"/>
      </w:pPr>
    </w:lvl>
    <w:lvl w:ilvl="2" w:tplc="0409001B" w:tentative="1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9">
    <w:nsid w:val="175F4463"/>
    <w:multiLevelType w:val="hybridMultilevel"/>
    <w:tmpl w:val="231AE832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182F093F"/>
    <w:multiLevelType w:val="hybridMultilevel"/>
    <w:tmpl w:val="5AFA9F38"/>
    <w:lvl w:ilvl="0" w:tplc="78ACEB8C">
      <w:start w:val="1"/>
      <w:numFmt w:val="lowerLetter"/>
      <w:lvlText w:val="%1."/>
      <w:lvlJc w:val="left"/>
      <w:pPr>
        <w:ind w:left="780" w:hanging="420"/>
      </w:pPr>
      <w:rPr>
        <w:rFonts w:hint="eastAsia"/>
      </w:rPr>
    </w:lvl>
    <w:lvl w:ilvl="1" w:tplc="04090009">
      <w:start w:val="1"/>
      <w:numFmt w:val="bullet"/>
      <w:lvlText w:val=""/>
      <w:lvlJc w:val="left"/>
      <w:pPr>
        <w:ind w:left="1140" w:hanging="360"/>
      </w:pPr>
      <w:rPr>
        <w:rFonts w:ascii="Wingdings" w:hAnsi="Wingdings" w:hint="default"/>
      </w:rPr>
    </w:lvl>
    <w:lvl w:ilvl="2" w:tplc="BC06A52C">
      <w:start w:val="1"/>
      <w:numFmt w:val="decimal"/>
      <w:lvlText w:val="(%3)"/>
      <w:lvlJc w:val="left"/>
      <w:pPr>
        <w:ind w:left="644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>
    <w:nsid w:val="1BD318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1CFA5754"/>
    <w:multiLevelType w:val="hybridMultilevel"/>
    <w:tmpl w:val="078E2AA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1D1E50BF"/>
    <w:multiLevelType w:val="hybridMultilevel"/>
    <w:tmpl w:val="3F7CF8D8"/>
    <w:lvl w:ilvl="0" w:tplc="F858EF46">
      <w:start w:val="1"/>
      <w:numFmt w:val="lowerLetter"/>
      <w:lvlText w:val="%1."/>
      <w:lvlJc w:val="left"/>
      <w:pPr>
        <w:ind w:left="1675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2095" w:hanging="420"/>
      </w:pPr>
    </w:lvl>
    <w:lvl w:ilvl="2" w:tplc="0409001B" w:tentative="1">
      <w:start w:val="1"/>
      <w:numFmt w:val="lowerRoman"/>
      <w:lvlText w:val="%3."/>
      <w:lvlJc w:val="right"/>
      <w:pPr>
        <w:ind w:left="2515" w:hanging="420"/>
      </w:pPr>
    </w:lvl>
    <w:lvl w:ilvl="3" w:tplc="0409000F" w:tentative="1">
      <w:start w:val="1"/>
      <w:numFmt w:val="decimal"/>
      <w:lvlText w:val="%4."/>
      <w:lvlJc w:val="left"/>
      <w:pPr>
        <w:ind w:left="2935" w:hanging="420"/>
      </w:pPr>
    </w:lvl>
    <w:lvl w:ilvl="4" w:tplc="04090019" w:tentative="1">
      <w:start w:val="1"/>
      <w:numFmt w:val="lowerLetter"/>
      <w:lvlText w:val="%5)"/>
      <w:lvlJc w:val="left"/>
      <w:pPr>
        <w:ind w:left="3355" w:hanging="420"/>
      </w:pPr>
    </w:lvl>
    <w:lvl w:ilvl="5" w:tplc="0409001B" w:tentative="1">
      <w:start w:val="1"/>
      <w:numFmt w:val="lowerRoman"/>
      <w:lvlText w:val="%6."/>
      <w:lvlJc w:val="right"/>
      <w:pPr>
        <w:ind w:left="3775" w:hanging="420"/>
      </w:pPr>
    </w:lvl>
    <w:lvl w:ilvl="6" w:tplc="0409000F" w:tentative="1">
      <w:start w:val="1"/>
      <w:numFmt w:val="decimal"/>
      <w:lvlText w:val="%7."/>
      <w:lvlJc w:val="left"/>
      <w:pPr>
        <w:ind w:left="4195" w:hanging="420"/>
      </w:pPr>
    </w:lvl>
    <w:lvl w:ilvl="7" w:tplc="04090019" w:tentative="1">
      <w:start w:val="1"/>
      <w:numFmt w:val="lowerLetter"/>
      <w:lvlText w:val="%8)"/>
      <w:lvlJc w:val="left"/>
      <w:pPr>
        <w:ind w:left="4615" w:hanging="420"/>
      </w:pPr>
    </w:lvl>
    <w:lvl w:ilvl="8" w:tplc="0409001B" w:tentative="1">
      <w:start w:val="1"/>
      <w:numFmt w:val="lowerRoman"/>
      <w:lvlText w:val="%9."/>
      <w:lvlJc w:val="right"/>
      <w:pPr>
        <w:ind w:left="5035" w:hanging="420"/>
      </w:pPr>
    </w:lvl>
  </w:abstractNum>
  <w:abstractNum w:abstractNumId="14">
    <w:nsid w:val="1D4D3ED8"/>
    <w:multiLevelType w:val="hybridMultilevel"/>
    <w:tmpl w:val="EDD0E9A4"/>
    <w:lvl w:ilvl="0" w:tplc="04090011">
      <w:start w:val="1"/>
      <w:numFmt w:val="decimal"/>
      <w:lvlText w:val="%1)"/>
      <w:lvlJc w:val="left"/>
      <w:pPr>
        <w:ind w:left="1497" w:hanging="420"/>
      </w:pPr>
    </w:lvl>
    <w:lvl w:ilvl="1" w:tplc="04090011">
      <w:start w:val="1"/>
      <w:numFmt w:val="decimal"/>
      <w:lvlText w:val="%2)"/>
      <w:lvlJc w:val="left"/>
      <w:pPr>
        <w:ind w:left="1917" w:hanging="420"/>
      </w:pPr>
    </w:lvl>
    <w:lvl w:ilvl="2" w:tplc="B7EA1518">
      <w:start w:val="1"/>
      <w:numFmt w:val="upperLetter"/>
      <w:lvlText w:val="%3、"/>
      <w:lvlJc w:val="left"/>
      <w:pPr>
        <w:ind w:left="786" w:hanging="360"/>
      </w:pPr>
      <w:rPr>
        <w:rFonts w:hint="default"/>
      </w:rPr>
    </w:lvl>
    <w:lvl w:ilvl="3" w:tplc="A9FCB3E8">
      <w:start w:val="1"/>
      <w:numFmt w:val="lowerLetter"/>
      <w:lvlText w:val="%4、"/>
      <w:lvlJc w:val="left"/>
      <w:pPr>
        <w:ind w:left="786" w:hanging="360"/>
      </w:pPr>
      <w:rPr>
        <w:rFonts w:hint="default"/>
      </w:rPr>
    </w:lvl>
    <w:lvl w:ilvl="4" w:tplc="04090019">
      <w:start w:val="1"/>
      <w:numFmt w:val="lowerLetter"/>
      <w:lvlText w:val="%5)"/>
      <w:lvlJc w:val="left"/>
      <w:pPr>
        <w:ind w:left="1413" w:hanging="420"/>
      </w:pPr>
    </w:lvl>
    <w:lvl w:ilvl="5" w:tplc="793C5E5C">
      <w:start w:val="1"/>
      <w:numFmt w:val="decimal"/>
      <w:lvlText w:val="(%6)"/>
      <w:lvlJc w:val="left"/>
      <w:pPr>
        <w:ind w:left="360" w:hanging="360"/>
      </w:pPr>
      <w:rPr>
        <w:rFonts w:hint="default"/>
      </w:rPr>
    </w:lvl>
    <w:lvl w:ilvl="6" w:tplc="F858EF46">
      <w:start w:val="1"/>
      <w:numFmt w:val="lowerLetter"/>
      <w:lvlText w:val="%7."/>
      <w:lvlJc w:val="left"/>
      <w:pPr>
        <w:ind w:left="846" w:hanging="420"/>
      </w:pPr>
      <w:rPr>
        <w:rFonts w:hint="eastAsia"/>
      </w:rPr>
    </w:lvl>
    <w:lvl w:ilvl="7" w:tplc="04090019" w:tentative="1">
      <w:start w:val="1"/>
      <w:numFmt w:val="lowerLetter"/>
      <w:lvlText w:val="%8)"/>
      <w:lvlJc w:val="left"/>
      <w:pPr>
        <w:ind w:left="4437" w:hanging="420"/>
      </w:pPr>
    </w:lvl>
    <w:lvl w:ilvl="8" w:tplc="0409001B" w:tentative="1">
      <w:start w:val="1"/>
      <w:numFmt w:val="lowerRoman"/>
      <w:lvlText w:val="%9."/>
      <w:lvlJc w:val="right"/>
      <w:pPr>
        <w:ind w:left="4857" w:hanging="420"/>
      </w:pPr>
    </w:lvl>
  </w:abstractNum>
  <w:abstractNum w:abstractNumId="15">
    <w:nsid w:val="20C1507C"/>
    <w:multiLevelType w:val="hybridMultilevel"/>
    <w:tmpl w:val="C004D41A"/>
    <w:lvl w:ilvl="0" w:tplc="F858EF46">
      <w:start w:val="1"/>
      <w:numFmt w:val="lowerLetter"/>
      <w:lvlText w:val="%1."/>
      <w:lvlJc w:val="left"/>
      <w:pPr>
        <w:ind w:left="21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520" w:hanging="420"/>
      </w:pPr>
    </w:lvl>
    <w:lvl w:ilvl="2" w:tplc="0409001B" w:tentative="1">
      <w:start w:val="1"/>
      <w:numFmt w:val="lowerRoman"/>
      <w:lvlText w:val="%3."/>
      <w:lvlJc w:val="right"/>
      <w:pPr>
        <w:ind w:left="2940" w:hanging="420"/>
      </w:pPr>
    </w:lvl>
    <w:lvl w:ilvl="3" w:tplc="0409000F" w:tentative="1">
      <w:start w:val="1"/>
      <w:numFmt w:val="decimal"/>
      <w:lvlText w:val="%4."/>
      <w:lvlJc w:val="left"/>
      <w:pPr>
        <w:ind w:left="3360" w:hanging="420"/>
      </w:pPr>
    </w:lvl>
    <w:lvl w:ilvl="4" w:tplc="04090019" w:tentative="1">
      <w:start w:val="1"/>
      <w:numFmt w:val="lowerLetter"/>
      <w:lvlText w:val="%5)"/>
      <w:lvlJc w:val="left"/>
      <w:pPr>
        <w:ind w:left="3780" w:hanging="420"/>
      </w:pPr>
    </w:lvl>
    <w:lvl w:ilvl="5" w:tplc="0409001B" w:tentative="1">
      <w:start w:val="1"/>
      <w:numFmt w:val="lowerRoman"/>
      <w:lvlText w:val="%6."/>
      <w:lvlJc w:val="right"/>
      <w:pPr>
        <w:ind w:left="4200" w:hanging="420"/>
      </w:pPr>
    </w:lvl>
    <w:lvl w:ilvl="6" w:tplc="0409000F" w:tentative="1">
      <w:start w:val="1"/>
      <w:numFmt w:val="decimal"/>
      <w:lvlText w:val="%7."/>
      <w:lvlJc w:val="left"/>
      <w:pPr>
        <w:ind w:left="4620" w:hanging="420"/>
      </w:pPr>
    </w:lvl>
    <w:lvl w:ilvl="7" w:tplc="04090019" w:tentative="1">
      <w:start w:val="1"/>
      <w:numFmt w:val="lowerLetter"/>
      <w:lvlText w:val="%8)"/>
      <w:lvlJc w:val="left"/>
      <w:pPr>
        <w:ind w:left="5040" w:hanging="420"/>
      </w:pPr>
    </w:lvl>
    <w:lvl w:ilvl="8" w:tplc="0409001B" w:tentative="1">
      <w:start w:val="1"/>
      <w:numFmt w:val="lowerRoman"/>
      <w:lvlText w:val="%9."/>
      <w:lvlJc w:val="right"/>
      <w:pPr>
        <w:ind w:left="5460" w:hanging="420"/>
      </w:pPr>
    </w:lvl>
  </w:abstractNum>
  <w:abstractNum w:abstractNumId="16">
    <w:nsid w:val="26413982"/>
    <w:multiLevelType w:val="hybridMultilevel"/>
    <w:tmpl w:val="CD083700"/>
    <w:lvl w:ilvl="0" w:tplc="04090011">
      <w:start w:val="1"/>
      <w:numFmt w:val="decimal"/>
      <w:lvlText w:val="%1)"/>
      <w:lvlJc w:val="left"/>
      <w:pPr>
        <w:ind w:left="835" w:hanging="420"/>
      </w:pPr>
    </w:lvl>
    <w:lvl w:ilvl="1" w:tplc="04090015">
      <w:start w:val="1"/>
      <w:numFmt w:val="upperLetter"/>
      <w:lvlText w:val="%2."/>
      <w:lvlJc w:val="left"/>
      <w:pPr>
        <w:ind w:left="1255" w:hanging="420"/>
      </w:pPr>
    </w:lvl>
    <w:lvl w:ilvl="2" w:tplc="F858EF46">
      <w:start w:val="1"/>
      <w:numFmt w:val="lowerLetter"/>
      <w:lvlText w:val="%3."/>
      <w:lvlJc w:val="left"/>
      <w:pPr>
        <w:ind w:left="1675" w:hanging="420"/>
      </w:pPr>
      <w:rPr>
        <w:rFonts w:hint="eastAsia"/>
      </w:rPr>
    </w:lvl>
    <w:lvl w:ilvl="3" w:tplc="58844C36">
      <w:start w:val="3"/>
      <w:numFmt w:val="decimal"/>
      <w:lvlText w:val="第"/>
      <w:lvlJc w:val="left"/>
      <w:pPr>
        <w:ind w:left="5245" w:hanging="3570"/>
      </w:pPr>
      <w:rPr>
        <w:rFonts w:ascii="Times New Roman" w:hAnsi="Times New Roman" w:cs="Times New Roman" w:hint="default"/>
      </w:r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17">
    <w:nsid w:val="26B06DCC"/>
    <w:multiLevelType w:val="hybridMultilevel"/>
    <w:tmpl w:val="FB80EFCC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27202934"/>
    <w:multiLevelType w:val="hybridMultilevel"/>
    <w:tmpl w:val="6A9EC3CE"/>
    <w:lvl w:ilvl="0" w:tplc="C0FC1FBA">
      <w:start w:val="1"/>
      <w:numFmt w:val="upperLetter"/>
      <w:lvlText w:val="%1、"/>
      <w:lvlJc w:val="left"/>
      <w:pPr>
        <w:ind w:left="12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284A50B4"/>
    <w:multiLevelType w:val="hybridMultilevel"/>
    <w:tmpl w:val="B8562D1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33DD5FAC"/>
    <w:multiLevelType w:val="hybridMultilevel"/>
    <w:tmpl w:val="173E2C58"/>
    <w:lvl w:ilvl="0" w:tplc="04090015">
      <w:start w:val="1"/>
      <w:numFmt w:val="upperLetter"/>
      <w:lvlText w:val="%1."/>
      <w:lvlJc w:val="left"/>
      <w:pPr>
        <w:ind w:left="1266" w:hanging="420"/>
      </w:pPr>
    </w:lvl>
    <w:lvl w:ilvl="1" w:tplc="04090019">
      <w:start w:val="1"/>
      <w:numFmt w:val="lowerLetter"/>
      <w:lvlText w:val="%2)"/>
      <w:lvlJc w:val="left"/>
      <w:pPr>
        <w:ind w:left="1686" w:hanging="420"/>
      </w:pPr>
    </w:lvl>
    <w:lvl w:ilvl="2" w:tplc="0409001B">
      <w:start w:val="1"/>
      <w:numFmt w:val="lowerRoman"/>
      <w:lvlText w:val="%3."/>
      <w:lvlJc w:val="right"/>
      <w:pPr>
        <w:ind w:left="2106" w:hanging="420"/>
      </w:pPr>
    </w:lvl>
    <w:lvl w:ilvl="3" w:tplc="0409000F" w:tentative="1">
      <w:start w:val="1"/>
      <w:numFmt w:val="decimal"/>
      <w:lvlText w:val="%4."/>
      <w:lvlJc w:val="left"/>
      <w:pPr>
        <w:ind w:left="2526" w:hanging="420"/>
      </w:pPr>
    </w:lvl>
    <w:lvl w:ilvl="4" w:tplc="04090019" w:tentative="1">
      <w:start w:val="1"/>
      <w:numFmt w:val="lowerLetter"/>
      <w:lvlText w:val="%5)"/>
      <w:lvlJc w:val="left"/>
      <w:pPr>
        <w:ind w:left="2946" w:hanging="420"/>
      </w:pPr>
    </w:lvl>
    <w:lvl w:ilvl="5" w:tplc="0409001B" w:tentative="1">
      <w:start w:val="1"/>
      <w:numFmt w:val="lowerRoman"/>
      <w:lvlText w:val="%6."/>
      <w:lvlJc w:val="right"/>
      <w:pPr>
        <w:ind w:left="3366" w:hanging="420"/>
      </w:pPr>
    </w:lvl>
    <w:lvl w:ilvl="6" w:tplc="0409000F" w:tentative="1">
      <w:start w:val="1"/>
      <w:numFmt w:val="decimal"/>
      <w:lvlText w:val="%7."/>
      <w:lvlJc w:val="left"/>
      <w:pPr>
        <w:ind w:left="3786" w:hanging="420"/>
      </w:pPr>
    </w:lvl>
    <w:lvl w:ilvl="7" w:tplc="04090019" w:tentative="1">
      <w:start w:val="1"/>
      <w:numFmt w:val="lowerLetter"/>
      <w:lvlText w:val="%8)"/>
      <w:lvlJc w:val="left"/>
      <w:pPr>
        <w:ind w:left="4206" w:hanging="420"/>
      </w:pPr>
    </w:lvl>
    <w:lvl w:ilvl="8" w:tplc="0409001B" w:tentative="1">
      <w:start w:val="1"/>
      <w:numFmt w:val="lowerRoman"/>
      <w:lvlText w:val="%9."/>
      <w:lvlJc w:val="right"/>
      <w:pPr>
        <w:ind w:left="4626" w:hanging="420"/>
      </w:pPr>
    </w:lvl>
  </w:abstractNum>
  <w:abstractNum w:abstractNumId="21">
    <w:nsid w:val="34DC29F4"/>
    <w:multiLevelType w:val="hybridMultilevel"/>
    <w:tmpl w:val="7A0EF23C"/>
    <w:lvl w:ilvl="0" w:tplc="04090011">
      <w:start w:val="1"/>
      <w:numFmt w:val="decimal"/>
      <w:lvlText w:val="%1)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22">
    <w:nsid w:val="3A865DFD"/>
    <w:multiLevelType w:val="hybridMultilevel"/>
    <w:tmpl w:val="B9CEA0C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41A801E6"/>
    <w:multiLevelType w:val="hybridMultilevel"/>
    <w:tmpl w:val="2BF605BC"/>
    <w:lvl w:ilvl="0" w:tplc="04090015">
      <w:start w:val="1"/>
      <w:numFmt w:val="upperLetter"/>
      <w:lvlText w:val="%1."/>
      <w:lvlJc w:val="left"/>
      <w:pPr>
        <w:ind w:left="1259" w:hanging="420"/>
      </w:pPr>
    </w:lvl>
    <w:lvl w:ilvl="1" w:tplc="18668140">
      <w:start w:val="1"/>
      <w:numFmt w:val="decimal"/>
      <w:lvlText w:val="%2）"/>
      <w:lvlJc w:val="left"/>
      <w:pPr>
        <w:ind w:left="786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24">
    <w:nsid w:val="44F23640"/>
    <w:multiLevelType w:val="hybridMultilevel"/>
    <w:tmpl w:val="0B94792A"/>
    <w:lvl w:ilvl="0" w:tplc="BC06A52C">
      <w:start w:val="1"/>
      <w:numFmt w:val="decimal"/>
      <w:lvlText w:val="(%1)"/>
      <w:lvlJc w:val="left"/>
      <w:pPr>
        <w:ind w:left="644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130" w:hanging="420"/>
      </w:pPr>
    </w:lvl>
    <w:lvl w:ilvl="2" w:tplc="0409001B">
      <w:start w:val="1"/>
      <w:numFmt w:val="lowerRoman"/>
      <w:lvlText w:val="%3."/>
      <w:lvlJc w:val="right"/>
      <w:pPr>
        <w:ind w:left="1555" w:hanging="420"/>
      </w:pPr>
    </w:lvl>
    <w:lvl w:ilvl="3" w:tplc="0409000F">
      <w:start w:val="1"/>
      <w:numFmt w:val="decimal"/>
      <w:lvlText w:val="%4."/>
      <w:lvlJc w:val="left"/>
      <w:pPr>
        <w:ind w:left="19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45D52E43"/>
    <w:multiLevelType w:val="hybridMultilevel"/>
    <w:tmpl w:val="0E1CBE6C"/>
    <w:lvl w:ilvl="0" w:tplc="04090009">
      <w:start w:val="1"/>
      <w:numFmt w:val="bullet"/>
      <w:lvlText w:val=""/>
      <w:lvlJc w:val="left"/>
      <w:pPr>
        <w:ind w:left="120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4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66" w:hanging="420"/>
      </w:pPr>
      <w:rPr>
        <w:rFonts w:ascii="Wingdings" w:hAnsi="Wingdings" w:hint="default"/>
      </w:rPr>
    </w:lvl>
  </w:abstractNum>
  <w:abstractNum w:abstractNumId="26">
    <w:nsid w:val="47A967DB"/>
    <w:multiLevelType w:val="hybridMultilevel"/>
    <w:tmpl w:val="D00616F2"/>
    <w:lvl w:ilvl="0" w:tplc="474A424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4C437544"/>
    <w:multiLevelType w:val="hybridMultilevel"/>
    <w:tmpl w:val="E0326530"/>
    <w:lvl w:ilvl="0" w:tplc="04090011">
      <w:start w:val="1"/>
      <w:numFmt w:val="decimal"/>
      <w:lvlText w:val="%1)"/>
      <w:lvlJc w:val="left"/>
      <w:pPr>
        <w:ind w:left="562" w:hanging="420"/>
      </w:pPr>
    </w:lvl>
    <w:lvl w:ilvl="1" w:tplc="04090019" w:tentative="1">
      <w:start w:val="1"/>
      <w:numFmt w:val="lowerLetter"/>
      <w:lvlText w:val="%2)"/>
      <w:lvlJc w:val="left"/>
      <w:pPr>
        <w:ind w:left="982" w:hanging="420"/>
      </w:pPr>
    </w:lvl>
    <w:lvl w:ilvl="2" w:tplc="0409001B" w:tentative="1">
      <w:start w:val="1"/>
      <w:numFmt w:val="lowerRoman"/>
      <w:lvlText w:val="%3."/>
      <w:lvlJc w:val="right"/>
      <w:pPr>
        <w:ind w:left="1402" w:hanging="420"/>
      </w:pPr>
    </w:lvl>
    <w:lvl w:ilvl="3" w:tplc="0409000F" w:tentative="1">
      <w:start w:val="1"/>
      <w:numFmt w:val="decimal"/>
      <w:lvlText w:val="%4."/>
      <w:lvlJc w:val="left"/>
      <w:pPr>
        <w:ind w:left="1822" w:hanging="420"/>
      </w:pPr>
    </w:lvl>
    <w:lvl w:ilvl="4" w:tplc="04090019" w:tentative="1">
      <w:start w:val="1"/>
      <w:numFmt w:val="lowerLetter"/>
      <w:lvlText w:val="%5)"/>
      <w:lvlJc w:val="left"/>
      <w:pPr>
        <w:ind w:left="2242" w:hanging="420"/>
      </w:pPr>
    </w:lvl>
    <w:lvl w:ilvl="5" w:tplc="0409001B" w:tentative="1">
      <w:start w:val="1"/>
      <w:numFmt w:val="lowerRoman"/>
      <w:lvlText w:val="%6."/>
      <w:lvlJc w:val="right"/>
      <w:pPr>
        <w:ind w:left="2662" w:hanging="420"/>
      </w:pPr>
    </w:lvl>
    <w:lvl w:ilvl="6" w:tplc="0409000F" w:tentative="1">
      <w:start w:val="1"/>
      <w:numFmt w:val="decimal"/>
      <w:lvlText w:val="%7."/>
      <w:lvlJc w:val="left"/>
      <w:pPr>
        <w:ind w:left="3082" w:hanging="420"/>
      </w:pPr>
    </w:lvl>
    <w:lvl w:ilvl="7" w:tplc="04090019" w:tentative="1">
      <w:start w:val="1"/>
      <w:numFmt w:val="lowerLetter"/>
      <w:lvlText w:val="%8)"/>
      <w:lvlJc w:val="left"/>
      <w:pPr>
        <w:ind w:left="3502" w:hanging="420"/>
      </w:pPr>
    </w:lvl>
    <w:lvl w:ilvl="8" w:tplc="0409001B" w:tentative="1">
      <w:start w:val="1"/>
      <w:numFmt w:val="lowerRoman"/>
      <w:lvlText w:val="%9."/>
      <w:lvlJc w:val="right"/>
      <w:pPr>
        <w:ind w:left="3922" w:hanging="420"/>
      </w:pPr>
    </w:lvl>
  </w:abstractNum>
  <w:abstractNum w:abstractNumId="28">
    <w:nsid w:val="4E2E7377"/>
    <w:multiLevelType w:val="hybridMultilevel"/>
    <w:tmpl w:val="078E2AA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>
    <w:nsid w:val="539C42D0"/>
    <w:multiLevelType w:val="hybridMultilevel"/>
    <w:tmpl w:val="33A6D62E"/>
    <w:lvl w:ilvl="0" w:tplc="04090015">
      <w:start w:val="1"/>
      <w:numFmt w:val="upperLetter"/>
      <w:lvlText w:val="%1."/>
      <w:lvlJc w:val="left"/>
      <w:pPr>
        <w:ind w:left="1129" w:hanging="420"/>
      </w:p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30">
    <w:nsid w:val="551011E5"/>
    <w:multiLevelType w:val="hybridMultilevel"/>
    <w:tmpl w:val="05C010B8"/>
    <w:lvl w:ilvl="0" w:tplc="04090011">
      <w:start w:val="1"/>
      <w:numFmt w:val="decimal"/>
      <w:lvlText w:val="%1)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31">
    <w:nsid w:val="5C34018D"/>
    <w:multiLevelType w:val="hybridMultilevel"/>
    <w:tmpl w:val="53126220"/>
    <w:lvl w:ilvl="0" w:tplc="04090011">
      <w:start w:val="1"/>
      <w:numFmt w:val="decimal"/>
      <w:lvlText w:val="%1)"/>
      <w:lvlJc w:val="left"/>
      <w:pPr>
        <w:ind w:left="846" w:hanging="420"/>
      </w:p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32">
    <w:nsid w:val="5D541EFC"/>
    <w:multiLevelType w:val="hybridMultilevel"/>
    <w:tmpl w:val="078E2AA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3">
    <w:nsid w:val="65E01C0E"/>
    <w:multiLevelType w:val="hybridMultilevel"/>
    <w:tmpl w:val="E26E15D4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>
    <w:nsid w:val="6C5E19D8"/>
    <w:multiLevelType w:val="hybridMultilevel"/>
    <w:tmpl w:val="25DA6F04"/>
    <w:lvl w:ilvl="0" w:tplc="04090015">
      <w:start w:val="1"/>
      <w:numFmt w:val="upperLetter"/>
      <w:lvlText w:val="%1."/>
      <w:lvlJc w:val="left"/>
      <w:pPr>
        <w:ind w:left="780" w:hanging="420"/>
      </w:p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5">
    <w:nsid w:val="6FBA72D7"/>
    <w:multiLevelType w:val="hybridMultilevel"/>
    <w:tmpl w:val="EF3439A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19F28FE"/>
    <w:multiLevelType w:val="hybridMultilevel"/>
    <w:tmpl w:val="0FC43CAA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5">
      <w:start w:val="1"/>
      <w:numFmt w:val="upperLetter"/>
      <w:lvlText w:val="%2.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7">
    <w:nsid w:val="723371E7"/>
    <w:multiLevelType w:val="hybridMultilevel"/>
    <w:tmpl w:val="0FC43C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5">
      <w:start w:val="1"/>
      <w:numFmt w:val="upperLetter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3427D22"/>
    <w:multiLevelType w:val="hybridMultilevel"/>
    <w:tmpl w:val="87485282"/>
    <w:lvl w:ilvl="0" w:tplc="E052508C">
      <w:start w:val="1"/>
      <w:numFmt w:val="decimal"/>
      <w:lvlText w:val="%1）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39">
    <w:nsid w:val="73893092"/>
    <w:multiLevelType w:val="hybridMultilevel"/>
    <w:tmpl w:val="D00616F2"/>
    <w:lvl w:ilvl="0" w:tplc="474A424C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74DA2EB0"/>
    <w:multiLevelType w:val="hybridMultilevel"/>
    <w:tmpl w:val="C4D25398"/>
    <w:lvl w:ilvl="0" w:tplc="F858EF46">
      <w:start w:val="1"/>
      <w:numFmt w:val="lowerLetter"/>
      <w:lvlText w:val="%1."/>
      <w:lvlJc w:val="left"/>
      <w:pPr>
        <w:ind w:left="1206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626" w:hanging="420"/>
      </w:pPr>
    </w:lvl>
    <w:lvl w:ilvl="2" w:tplc="0409001B" w:tentative="1">
      <w:start w:val="1"/>
      <w:numFmt w:val="lowerRoman"/>
      <w:lvlText w:val="%3."/>
      <w:lvlJc w:val="right"/>
      <w:pPr>
        <w:ind w:left="2046" w:hanging="420"/>
      </w:pPr>
    </w:lvl>
    <w:lvl w:ilvl="3" w:tplc="0409000F" w:tentative="1">
      <w:start w:val="1"/>
      <w:numFmt w:val="decimal"/>
      <w:lvlText w:val="%4."/>
      <w:lvlJc w:val="left"/>
      <w:pPr>
        <w:ind w:left="2466" w:hanging="420"/>
      </w:pPr>
    </w:lvl>
    <w:lvl w:ilvl="4" w:tplc="04090019" w:tentative="1">
      <w:start w:val="1"/>
      <w:numFmt w:val="lowerLetter"/>
      <w:lvlText w:val="%5)"/>
      <w:lvlJc w:val="left"/>
      <w:pPr>
        <w:ind w:left="2886" w:hanging="420"/>
      </w:pPr>
    </w:lvl>
    <w:lvl w:ilvl="5" w:tplc="0409001B" w:tentative="1">
      <w:start w:val="1"/>
      <w:numFmt w:val="lowerRoman"/>
      <w:lvlText w:val="%6."/>
      <w:lvlJc w:val="right"/>
      <w:pPr>
        <w:ind w:left="3306" w:hanging="420"/>
      </w:pPr>
    </w:lvl>
    <w:lvl w:ilvl="6" w:tplc="0409000F" w:tentative="1">
      <w:start w:val="1"/>
      <w:numFmt w:val="decimal"/>
      <w:lvlText w:val="%7."/>
      <w:lvlJc w:val="left"/>
      <w:pPr>
        <w:ind w:left="3726" w:hanging="420"/>
      </w:pPr>
    </w:lvl>
    <w:lvl w:ilvl="7" w:tplc="04090019" w:tentative="1">
      <w:start w:val="1"/>
      <w:numFmt w:val="lowerLetter"/>
      <w:lvlText w:val="%8)"/>
      <w:lvlJc w:val="left"/>
      <w:pPr>
        <w:ind w:left="4146" w:hanging="420"/>
      </w:pPr>
    </w:lvl>
    <w:lvl w:ilvl="8" w:tplc="0409001B" w:tentative="1">
      <w:start w:val="1"/>
      <w:numFmt w:val="lowerRoman"/>
      <w:lvlText w:val="%9."/>
      <w:lvlJc w:val="right"/>
      <w:pPr>
        <w:ind w:left="4566" w:hanging="420"/>
      </w:pPr>
    </w:lvl>
  </w:abstractNum>
  <w:abstractNum w:abstractNumId="41">
    <w:nsid w:val="7BB34E85"/>
    <w:multiLevelType w:val="hybridMultilevel"/>
    <w:tmpl w:val="E552F8A0"/>
    <w:lvl w:ilvl="0" w:tplc="EF461084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6"/>
  </w:num>
  <w:num w:numId="2">
    <w:abstractNumId w:val="29"/>
  </w:num>
  <w:num w:numId="3">
    <w:abstractNumId w:val="41"/>
  </w:num>
  <w:num w:numId="4">
    <w:abstractNumId w:val="23"/>
  </w:num>
  <w:num w:numId="5">
    <w:abstractNumId w:val="14"/>
  </w:num>
  <w:num w:numId="6">
    <w:abstractNumId w:val="34"/>
  </w:num>
  <w:num w:numId="7">
    <w:abstractNumId w:val="10"/>
  </w:num>
  <w:num w:numId="8">
    <w:abstractNumId w:val="31"/>
  </w:num>
  <w:num w:numId="9">
    <w:abstractNumId w:val="27"/>
  </w:num>
  <w:num w:numId="10">
    <w:abstractNumId w:val="2"/>
  </w:num>
  <w:num w:numId="11">
    <w:abstractNumId w:val="22"/>
  </w:num>
  <w:num w:numId="12">
    <w:abstractNumId w:val="9"/>
  </w:num>
  <w:num w:numId="13">
    <w:abstractNumId w:val="4"/>
  </w:num>
  <w:num w:numId="14">
    <w:abstractNumId w:val="7"/>
  </w:num>
  <w:num w:numId="15">
    <w:abstractNumId w:val="3"/>
  </w:num>
  <w:num w:numId="16">
    <w:abstractNumId w:val="17"/>
  </w:num>
  <w:num w:numId="17">
    <w:abstractNumId w:val="5"/>
  </w:num>
  <w:num w:numId="18">
    <w:abstractNumId w:val="40"/>
  </w:num>
  <w:num w:numId="19">
    <w:abstractNumId w:val="18"/>
  </w:num>
  <w:num w:numId="20">
    <w:abstractNumId w:val="15"/>
  </w:num>
  <w:num w:numId="21">
    <w:abstractNumId w:val="36"/>
  </w:num>
  <w:num w:numId="22">
    <w:abstractNumId w:val="0"/>
  </w:num>
  <w:num w:numId="23">
    <w:abstractNumId w:val="37"/>
  </w:num>
  <w:num w:numId="24">
    <w:abstractNumId w:val="30"/>
  </w:num>
  <w:num w:numId="25">
    <w:abstractNumId w:val="6"/>
  </w:num>
  <w:num w:numId="26">
    <w:abstractNumId w:val="21"/>
  </w:num>
  <w:num w:numId="27">
    <w:abstractNumId w:val="8"/>
  </w:num>
  <w:num w:numId="28">
    <w:abstractNumId w:val="16"/>
  </w:num>
  <w:num w:numId="29">
    <w:abstractNumId w:val="13"/>
  </w:num>
  <w:num w:numId="30">
    <w:abstractNumId w:val="12"/>
  </w:num>
  <w:num w:numId="31">
    <w:abstractNumId w:val="35"/>
  </w:num>
  <w:num w:numId="32">
    <w:abstractNumId w:val="28"/>
  </w:num>
  <w:num w:numId="33">
    <w:abstractNumId w:val="32"/>
  </w:num>
  <w:num w:numId="34">
    <w:abstractNumId w:val="19"/>
  </w:num>
  <w:num w:numId="35">
    <w:abstractNumId w:val="1"/>
  </w:num>
  <w:num w:numId="36">
    <w:abstractNumId w:val="11"/>
  </w:num>
  <w:num w:numId="37">
    <w:abstractNumId w:val="33"/>
  </w:num>
  <w:num w:numId="38">
    <w:abstractNumId w:val="38"/>
  </w:num>
  <w:num w:numId="39">
    <w:abstractNumId w:val="39"/>
  </w:num>
  <w:num w:numId="40">
    <w:abstractNumId w:val="24"/>
  </w:num>
  <w:num w:numId="41">
    <w:abstractNumId w:val="20"/>
  </w:num>
  <w:num w:numId="42">
    <w:abstractNumId w:val="25"/>
  </w:num>
  <w:numIdMacAtCleanup w:val="36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fei zhao">
    <w15:presenceInfo w15:providerId="Windows Live" w15:userId="7c794cfde756b9c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proofState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D70"/>
    <w:rsid w:val="00000D46"/>
    <w:rsid w:val="00007C4E"/>
    <w:rsid w:val="000148DE"/>
    <w:rsid w:val="00016B98"/>
    <w:rsid w:val="000176F3"/>
    <w:rsid w:val="00020B3E"/>
    <w:rsid w:val="00020C02"/>
    <w:rsid w:val="00021645"/>
    <w:rsid w:val="00025416"/>
    <w:rsid w:val="00030287"/>
    <w:rsid w:val="0003233B"/>
    <w:rsid w:val="00040D6C"/>
    <w:rsid w:val="00044460"/>
    <w:rsid w:val="00046086"/>
    <w:rsid w:val="00051A25"/>
    <w:rsid w:val="0006358D"/>
    <w:rsid w:val="00070DB2"/>
    <w:rsid w:val="00071CA5"/>
    <w:rsid w:val="0007444B"/>
    <w:rsid w:val="00091B07"/>
    <w:rsid w:val="000949F9"/>
    <w:rsid w:val="00094EDF"/>
    <w:rsid w:val="000A54BF"/>
    <w:rsid w:val="000A6845"/>
    <w:rsid w:val="000B44A3"/>
    <w:rsid w:val="000B47CE"/>
    <w:rsid w:val="000B7E1D"/>
    <w:rsid w:val="000C6C3E"/>
    <w:rsid w:val="000D1C22"/>
    <w:rsid w:val="000D671B"/>
    <w:rsid w:val="000E564D"/>
    <w:rsid w:val="000F1D34"/>
    <w:rsid w:val="000F38BA"/>
    <w:rsid w:val="000F51FC"/>
    <w:rsid w:val="0011145E"/>
    <w:rsid w:val="00112514"/>
    <w:rsid w:val="00113FEB"/>
    <w:rsid w:val="001163F2"/>
    <w:rsid w:val="0012158D"/>
    <w:rsid w:val="0012449B"/>
    <w:rsid w:val="001272FD"/>
    <w:rsid w:val="001324EB"/>
    <w:rsid w:val="00147AFB"/>
    <w:rsid w:val="001517D2"/>
    <w:rsid w:val="00152D4E"/>
    <w:rsid w:val="00153B9A"/>
    <w:rsid w:val="00156E3B"/>
    <w:rsid w:val="00161553"/>
    <w:rsid w:val="0018135D"/>
    <w:rsid w:val="00182A76"/>
    <w:rsid w:val="001838B6"/>
    <w:rsid w:val="00183E04"/>
    <w:rsid w:val="00185A47"/>
    <w:rsid w:val="00185D64"/>
    <w:rsid w:val="0018663A"/>
    <w:rsid w:val="001A16D6"/>
    <w:rsid w:val="001A1951"/>
    <w:rsid w:val="001A313D"/>
    <w:rsid w:val="001A35CE"/>
    <w:rsid w:val="001A54F8"/>
    <w:rsid w:val="001A5EE1"/>
    <w:rsid w:val="001A6126"/>
    <w:rsid w:val="001A694C"/>
    <w:rsid w:val="001B489A"/>
    <w:rsid w:val="001C4C27"/>
    <w:rsid w:val="001D621C"/>
    <w:rsid w:val="001E2970"/>
    <w:rsid w:val="001E38E9"/>
    <w:rsid w:val="001E4478"/>
    <w:rsid w:val="001E701B"/>
    <w:rsid w:val="001F2A3A"/>
    <w:rsid w:val="001F3B0F"/>
    <w:rsid w:val="001F5AF7"/>
    <w:rsid w:val="001F620D"/>
    <w:rsid w:val="00202054"/>
    <w:rsid w:val="002027CD"/>
    <w:rsid w:val="00204A2E"/>
    <w:rsid w:val="00210B52"/>
    <w:rsid w:val="00211317"/>
    <w:rsid w:val="002124CE"/>
    <w:rsid w:val="002330DF"/>
    <w:rsid w:val="00234F9B"/>
    <w:rsid w:val="00242426"/>
    <w:rsid w:val="00244D9E"/>
    <w:rsid w:val="002519C1"/>
    <w:rsid w:val="0025206C"/>
    <w:rsid w:val="002536A4"/>
    <w:rsid w:val="00257A39"/>
    <w:rsid w:val="00263E4A"/>
    <w:rsid w:val="0026450F"/>
    <w:rsid w:val="00267B16"/>
    <w:rsid w:val="00271CC6"/>
    <w:rsid w:val="002812A4"/>
    <w:rsid w:val="00283A75"/>
    <w:rsid w:val="00287BB6"/>
    <w:rsid w:val="00292D78"/>
    <w:rsid w:val="00294872"/>
    <w:rsid w:val="00297341"/>
    <w:rsid w:val="002A1D2F"/>
    <w:rsid w:val="002A46BA"/>
    <w:rsid w:val="002A6B20"/>
    <w:rsid w:val="002A754A"/>
    <w:rsid w:val="002B1F9A"/>
    <w:rsid w:val="002B2E8C"/>
    <w:rsid w:val="002C242E"/>
    <w:rsid w:val="002C5333"/>
    <w:rsid w:val="002C59BA"/>
    <w:rsid w:val="002C6081"/>
    <w:rsid w:val="002D238A"/>
    <w:rsid w:val="002D7556"/>
    <w:rsid w:val="002E3427"/>
    <w:rsid w:val="002E77B7"/>
    <w:rsid w:val="002E7DD1"/>
    <w:rsid w:val="00300C7B"/>
    <w:rsid w:val="00303CC9"/>
    <w:rsid w:val="00304FB1"/>
    <w:rsid w:val="0031053B"/>
    <w:rsid w:val="00311C32"/>
    <w:rsid w:val="00320159"/>
    <w:rsid w:val="00322B47"/>
    <w:rsid w:val="00324E5A"/>
    <w:rsid w:val="0032762E"/>
    <w:rsid w:val="0033520C"/>
    <w:rsid w:val="00336154"/>
    <w:rsid w:val="00344428"/>
    <w:rsid w:val="00345F33"/>
    <w:rsid w:val="0035088B"/>
    <w:rsid w:val="003565D5"/>
    <w:rsid w:val="00356985"/>
    <w:rsid w:val="0036032B"/>
    <w:rsid w:val="003622B9"/>
    <w:rsid w:val="00362EC1"/>
    <w:rsid w:val="003656A7"/>
    <w:rsid w:val="0037234C"/>
    <w:rsid w:val="00374D97"/>
    <w:rsid w:val="00374EDA"/>
    <w:rsid w:val="00382D35"/>
    <w:rsid w:val="0038742E"/>
    <w:rsid w:val="003913AB"/>
    <w:rsid w:val="003A1669"/>
    <w:rsid w:val="003A34DE"/>
    <w:rsid w:val="003B3CB0"/>
    <w:rsid w:val="003B6FED"/>
    <w:rsid w:val="003C248D"/>
    <w:rsid w:val="003D1A68"/>
    <w:rsid w:val="003E38D2"/>
    <w:rsid w:val="003F08DE"/>
    <w:rsid w:val="00403440"/>
    <w:rsid w:val="004100D2"/>
    <w:rsid w:val="00410715"/>
    <w:rsid w:val="00410797"/>
    <w:rsid w:val="00413762"/>
    <w:rsid w:val="00415107"/>
    <w:rsid w:val="00424AB4"/>
    <w:rsid w:val="004268B9"/>
    <w:rsid w:val="00436BD6"/>
    <w:rsid w:val="004404D8"/>
    <w:rsid w:val="0045035F"/>
    <w:rsid w:val="00454508"/>
    <w:rsid w:val="0045508B"/>
    <w:rsid w:val="00456F0C"/>
    <w:rsid w:val="00456F20"/>
    <w:rsid w:val="00460411"/>
    <w:rsid w:val="0046309F"/>
    <w:rsid w:val="004653DF"/>
    <w:rsid w:val="0046707E"/>
    <w:rsid w:val="0047687E"/>
    <w:rsid w:val="004770CE"/>
    <w:rsid w:val="0048320E"/>
    <w:rsid w:val="0048426B"/>
    <w:rsid w:val="0048479E"/>
    <w:rsid w:val="004867EA"/>
    <w:rsid w:val="00486F9C"/>
    <w:rsid w:val="004A25B8"/>
    <w:rsid w:val="004A5E79"/>
    <w:rsid w:val="004A62AE"/>
    <w:rsid w:val="004B0B68"/>
    <w:rsid w:val="004B2769"/>
    <w:rsid w:val="004B33C1"/>
    <w:rsid w:val="004B5886"/>
    <w:rsid w:val="004B649A"/>
    <w:rsid w:val="004B722B"/>
    <w:rsid w:val="004D256A"/>
    <w:rsid w:val="004D6060"/>
    <w:rsid w:val="004E47E6"/>
    <w:rsid w:val="004F41CC"/>
    <w:rsid w:val="004F5116"/>
    <w:rsid w:val="00503025"/>
    <w:rsid w:val="00531CA0"/>
    <w:rsid w:val="00532D9C"/>
    <w:rsid w:val="00540E21"/>
    <w:rsid w:val="00541840"/>
    <w:rsid w:val="00556861"/>
    <w:rsid w:val="00563E31"/>
    <w:rsid w:val="005704C1"/>
    <w:rsid w:val="005754CF"/>
    <w:rsid w:val="00581282"/>
    <w:rsid w:val="00582512"/>
    <w:rsid w:val="00582FCA"/>
    <w:rsid w:val="00584AC6"/>
    <w:rsid w:val="00587B4B"/>
    <w:rsid w:val="00590E8D"/>
    <w:rsid w:val="0059293E"/>
    <w:rsid w:val="00597EAA"/>
    <w:rsid w:val="005A0BE2"/>
    <w:rsid w:val="005A4004"/>
    <w:rsid w:val="005A4435"/>
    <w:rsid w:val="005C169F"/>
    <w:rsid w:val="005C5DE6"/>
    <w:rsid w:val="005C65FA"/>
    <w:rsid w:val="005D564E"/>
    <w:rsid w:val="005D7210"/>
    <w:rsid w:val="005E046F"/>
    <w:rsid w:val="005E0FED"/>
    <w:rsid w:val="005E6660"/>
    <w:rsid w:val="006009D1"/>
    <w:rsid w:val="006041C0"/>
    <w:rsid w:val="006043E0"/>
    <w:rsid w:val="006117F0"/>
    <w:rsid w:val="0061276A"/>
    <w:rsid w:val="00612DC2"/>
    <w:rsid w:val="00613BED"/>
    <w:rsid w:val="00615FCD"/>
    <w:rsid w:val="00622FBF"/>
    <w:rsid w:val="006239A6"/>
    <w:rsid w:val="006379FD"/>
    <w:rsid w:val="00647785"/>
    <w:rsid w:val="006511DC"/>
    <w:rsid w:val="00651D64"/>
    <w:rsid w:val="006557E0"/>
    <w:rsid w:val="00657365"/>
    <w:rsid w:val="00661D1D"/>
    <w:rsid w:val="00664E2B"/>
    <w:rsid w:val="00671A97"/>
    <w:rsid w:val="00676BDF"/>
    <w:rsid w:val="00680EF6"/>
    <w:rsid w:val="006861D5"/>
    <w:rsid w:val="006950EB"/>
    <w:rsid w:val="006A0902"/>
    <w:rsid w:val="006A4630"/>
    <w:rsid w:val="006B2BAB"/>
    <w:rsid w:val="006C2A1C"/>
    <w:rsid w:val="006C30F6"/>
    <w:rsid w:val="006C4FA9"/>
    <w:rsid w:val="006C52F7"/>
    <w:rsid w:val="006D03D4"/>
    <w:rsid w:val="006D145E"/>
    <w:rsid w:val="006D41DB"/>
    <w:rsid w:val="006D65F9"/>
    <w:rsid w:val="006D7C71"/>
    <w:rsid w:val="006E180C"/>
    <w:rsid w:val="006E53E3"/>
    <w:rsid w:val="006F3A2A"/>
    <w:rsid w:val="00700530"/>
    <w:rsid w:val="007044CF"/>
    <w:rsid w:val="00712D38"/>
    <w:rsid w:val="00720B5D"/>
    <w:rsid w:val="00722335"/>
    <w:rsid w:val="00726181"/>
    <w:rsid w:val="00732D5B"/>
    <w:rsid w:val="00733695"/>
    <w:rsid w:val="007414DC"/>
    <w:rsid w:val="00744D80"/>
    <w:rsid w:val="007530AB"/>
    <w:rsid w:val="00761145"/>
    <w:rsid w:val="00762A55"/>
    <w:rsid w:val="007640B8"/>
    <w:rsid w:val="00777C33"/>
    <w:rsid w:val="0078425A"/>
    <w:rsid w:val="00785023"/>
    <w:rsid w:val="007905BF"/>
    <w:rsid w:val="00791F11"/>
    <w:rsid w:val="00793EAA"/>
    <w:rsid w:val="007A4AF9"/>
    <w:rsid w:val="007B0984"/>
    <w:rsid w:val="007B1008"/>
    <w:rsid w:val="007B1B1A"/>
    <w:rsid w:val="007C1094"/>
    <w:rsid w:val="007C2493"/>
    <w:rsid w:val="007C343D"/>
    <w:rsid w:val="007C34A2"/>
    <w:rsid w:val="007C3D25"/>
    <w:rsid w:val="007C54A8"/>
    <w:rsid w:val="007D1C4A"/>
    <w:rsid w:val="007D24C6"/>
    <w:rsid w:val="007D5385"/>
    <w:rsid w:val="007E1AC4"/>
    <w:rsid w:val="007E1CC5"/>
    <w:rsid w:val="007E330A"/>
    <w:rsid w:val="007E61DB"/>
    <w:rsid w:val="00814B53"/>
    <w:rsid w:val="008258DA"/>
    <w:rsid w:val="0083614D"/>
    <w:rsid w:val="00841B0E"/>
    <w:rsid w:val="008505DF"/>
    <w:rsid w:val="00860003"/>
    <w:rsid w:val="00871855"/>
    <w:rsid w:val="008753E4"/>
    <w:rsid w:val="00875CED"/>
    <w:rsid w:val="00877513"/>
    <w:rsid w:val="008806FC"/>
    <w:rsid w:val="0088361B"/>
    <w:rsid w:val="00884190"/>
    <w:rsid w:val="00886911"/>
    <w:rsid w:val="00891989"/>
    <w:rsid w:val="008A2F75"/>
    <w:rsid w:val="008B0388"/>
    <w:rsid w:val="008B0C60"/>
    <w:rsid w:val="008C3F30"/>
    <w:rsid w:val="008E1A7D"/>
    <w:rsid w:val="008E59D4"/>
    <w:rsid w:val="008F5C4F"/>
    <w:rsid w:val="0090213A"/>
    <w:rsid w:val="009054F2"/>
    <w:rsid w:val="00907B0E"/>
    <w:rsid w:val="00920BE0"/>
    <w:rsid w:val="009229C1"/>
    <w:rsid w:val="0092317E"/>
    <w:rsid w:val="009251D7"/>
    <w:rsid w:val="00925D45"/>
    <w:rsid w:val="009279F3"/>
    <w:rsid w:val="00930C12"/>
    <w:rsid w:val="00932D74"/>
    <w:rsid w:val="00934587"/>
    <w:rsid w:val="00942D4D"/>
    <w:rsid w:val="00944889"/>
    <w:rsid w:val="00944D70"/>
    <w:rsid w:val="009534AE"/>
    <w:rsid w:val="00956F41"/>
    <w:rsid w:val="0096607C"/>
    <w:rsid w:val="00966B8C"/>
    <w:rsid w:val="00973056"/>
    <w:rsid w:val="009802CA"/>
    <w:rsid w:val="00982717"/>
    <w:rsid w:val="009870D6"/>
    <w:rsid w:val="00991564"/>
    <w:rsid w:val="00991799"/>
    <w:rsid w:val="009959C9"/>
    <w:rsid w:val="009A4612"/>
    <w:rsid w:val="009A61C7"/>
    <w:rsid w:val="009B2638"/>
    <w:rsid w:val="009C47C6"/>
    <w:rsid w:val="009D0788"/>
    <w:rsid w:val="009D15AC"/>
    <w:rsid w:val="009D1F8A"/>
    <w:rsid w:val="009D54D8"/>
    <w:rsid w:val="009D6D26"/>
    <w:rsid w:val="009E2A57"/>
    <w:rsid w:val="009E584B"/>
    <w:rsid w:val="009F4B66"/>
    <w:rsid w:val="009F5E46"/>
    <w:rsid w:val="009F7D14"/>
    <w:rsid w:val="00A01661"/>
    <w:rsid w:val="00A02DF1"/>
    <w:rsid w:val="00A02E86"/>
    <w:rsid w:val="00A0670D"/>
    <w:rsid w:val="00A13F4D"/>
    <w:rsid w:val="00A16D43"/>
    <w:rsid w:val="00A23DB9"/>
    <w:rsid w:val="00A3398F"/>
    <w:rsid w:val="00A46F2A"/>
    <w:rsid w:val="00A528C3"/>
    <w:rsid w:val="00A53E86"/>
    <w:rsid w:val="00A55111"/>
    <w:rsid w:val="00A60B93"/>
    <w:rsid w:val="00A6195C"/>
    <w:rsid w:val="00A64C6C"/>
    <w:rsid w:val="00A77059"/>
    <w:rsid w:val="00A821C6"/>
    <w:rsid w:val="00A83680"/>
    <w:rsid w:val="00A845F5"/>
    <w:rsid w:val="00A857F5"/>
    <w:rsid w:val="00A85F2D"/>
    <w:rsid w:val="00A9350F"/>
    <w:rsid w:val="00AA6BE2"/>
    <w:rsid w:val="00AB2AF3"/>
    <w:rsid w:val="00AB356F"/>
    <w:rsid w:val="00AB719E"/>
    <w:rsid w:val="00AD0497"/>
    <w:rsid w:val="00AD6E19"/>
    <w:rsid w:val="00AF12D2"/>
    <w:rsid w:val="00AF173B"/>
    <w:rsid w:val="00B03441"/>
    <w:rsid w:val="00B06E9E"/>
    <w:rsid w:val="00B1172A"/>
    <w:rsid w:val="00B12147"/>
    <w:rsid w:val="00B16778"/>
    <w:rsid w:val="00B221B6"/>
    <w:rsid w:val="00B25370"/>
    <w:rsid w:val="00B32541"/>
    <w:rsid w:val="00B32B91"/>
    <w:rsid w:val="00B35A21"/>
    <w:rsid w:val="00B4453E"/>
    <w:rsid w:val="00B5255A"/>
    <w:rsid w:val="00B52D21"/>
    <w:rsid w:val="00B67A5B"/>
    <w:rsid w:val="00B71FA2"/>
    <w:rsid w:val="00B72F33"/>
    <w:rsid w:val="00B803A3"/>
    <w:rsid w:val="00B83FB8"/>
    <w:rsid w:val="00B862BF"/>
    <w:rsid w:val="00B900A8"/>
    <w:rsid w:val="00B905D9"/>
    <w:rsid w:val="00BA1005"/>
    <w:rsid w:val="00BA32F5"/>
    <w:rsid w:val="00BA488F"/>
    <w:rsid w:val="00BA55E5"/>
    <w:rsid w:val="00BA74A7"/>
    <w:rsid w:val="00BB19B7"/>
    <w:rsid w:val="00BC1DF0"/>
    <w:rsid w:val="00BC2CA2"/>
    <w:rsid w:val="00BC7175"/>
    <w:rsid w:val="00BC7F87"/>
    <w:rsid w:val="00BD0F17"/>
    <w:rsid w:val="00BD2C65"/>
    <w:rsid w:val="00BE2001"/>
    <w:rsid w:val="00BF1096"/>
    <w:rsid w:val="00BF1484"/>
    <w:rsid w:val="00C11854"/>
    <w:rsid w:val="00C14132"/>
    <w:rsid w:val="00C158E8"/>
    <w:rsid w:val="00C208D8"/>
    <w:rsid w:val="00C32070"/>
    <w:rsid w:val="00C40D14"/>
    <w:rsid w:val="00C4471B"/>
    <w:rsid w:val="00C45423"/>
    <w:rsid w:val="00C46428"/>
    <w:rsid w:val="00C51A6F"/>
    <w:rsid w:val="00C60CD8"/>
    <w:rsid w:val="00C6348A"/>
    <w:rsid w:val="00C67CE5"/>
    <w:rsid w:val="00C74C62"/>
    <w:rsid w:val="00C830FA"/>
    <w:rsid w:val="00C83322"/>
    <w:rsid w:val="00C902B6"/>
    <w:rsid w:val="00C92ADD"/>
    <w:rsid w:val="00CA1125"/>
    <w:rsid w:val="00CA2D11"/>
    <w:rsid w:val="00CB58A8"/>
    <w:rsid w:val="00CB76AA"/>
    <w:rsid w:val="00CB7820"/>
    <w:rsid w:val="00CC5636"/>
    <w:rsid w:val="00CD0755"/>
    <w:rsid w:val="00CD25C2"/>
    <w:rsid w:val="00CD28C6"/>
    <w:rsid w:val="00CD43B8"/>
    <w:rsid w:val="00CD67F2"/>
    <w:rsid w:val="00CE02CC"/>
    <w:rsid w:val="00CE04FC"/>
    <w:rsid w:val="00CE36E9"/>
    <w:rsid w:val="00CE3779"/>
    <w:rsid w:val="00CE6914"/>
    <w:rsid w:val="00CE74AC"/>
    <w:rsid w:val="00CE761B"/>
    <w:rsid w:val="00CF1E1E"/>
    <w:rsid w:val="00D0144F"/>
    <w:rsid w:val="00D02EAE"/>
    <w:rsid w:val="00D02F34"/>
    <w:rsid w:val="00D067E8"/>
    <w:rsid w:val="00D11FD7"/>
    <w:rsid w:val="00D126D0"/>
    <w:rsid w:val="00D12C89"/>
    <w:rsid w:val="00D15033"/>
    <w:rsid w:val="00D15D8B"/>
    <w:rsid w:val="00D205E3"/>
    <w:rsid w:val="00D21D6A"/>
    <w:rsid w:val="00D222AC"/>
    <w:rsid w:val="00D22CB0"/>
    <w:rsid w:val="00D23124"/>
    <w:rsid w:val="00D25532"/>
    <w:rsid w:val="00D264A6"/>
    <w:rsid w:val="00D31105"/>
    <w:rsid w:val="00D31FC7"/>
    <w:rsid w:val="00D344F3"/>
    <w:rsid w:val="00D36119"/>
    <w:rsid w:val="00D45CB7"/>
    <w:rsid w:val="00D61BC2"/>
    <w:rsid w:val="00D62B02"/>
    <w:rsid w:val="00D64E54"/>
    <w:rsid w:val="00D652BD"/>
    <w:rsid w:val="00D72A24"/>
    <w:rsid w:val="00D74DA9"/>
    <w:rsid w:val="00D75B8D"/>
    <w:rsid w:val="00D84D9C"/>
    <w:rsid w:val="00D864D3"/>
    <w:rsid w:val="00D900B1"/>
    <w:rsid w:val="00D938E4"/>
    <w:rsid w:val="00D97383"/>
    <w:rsid w:val="00DB6C7F"/>
    <w:rsid w:val="00DB7405"/>
    <w:rsid w:val="00DC5B11"/>
    <w:rsid w:val="00DC5F6E"/>
    <w:rsid w:val="00DD2F7A"/>
    <w:rsid w:val="00DD56F1"/>
    <w:rsid w:val="00DD72B3"/>
    <w:rsid w:val="00DE2B89"/>
    <w:rsid w:val="00DF0157"/>
    <w:rsid w:val="00DF3AFC"/>
    <w:rsid w:val="00DF6A91"/>
    <w:rsid w:val="00E00574"/>
    <w:rsid w:val="00E04779"/>
    <w:rsid w:val="00E055A2"/>
    <w:rsid w:val="00E21845"/>
    <w:rsid w:val="00E23008"/>
    <w:rsid w:val="00E26453"/>
    <w:rsid w:val="00E3008B"/>
    <w:rsid w:val="00E5028A"/>
    <w:rsid w:val="00E5167B"/>
    <w:rsid w:val="00E536C5"/>
    <w:rsid w:val="00E56F6A"/>
    <w:rsid w:val="00E57CDB"/>
    <w:rsid w:val="00E61CA5"/>
    <w:rsid w:val="00E6374B"/>
    <w:rsid w:val="00E73F10"/>
    <w:rsid w:val="00E74D90"/>
    <w:rsid w:val="00E84FEF"/>
    <w:rsid w:val="00E92791"/>
    <w:rsid w:val="00E931A3"/>
    <w:rsid w:val="00EB00C9"/>
    <w:rsid w:val="00EB0703"/>
    <w:rsid w:val="00EC232A"/>
    <w:rsid w:val="00EC329E"/>
    <w:rsid w:val="00EC7C5A"/>
    <w:rsid w:val="00ED110C"/>
    <w:rsid w:val="00EE02CB"/>
    <w:rsid w:val="00EE17D4"/>
    <w:rsid w:val="00EE31F3"/>
    <w:rsid w:val="00EE4691"/>
    <w:rsid w:val="00EE79A4"/>
    <w:rsid w:val="00EF0199"/>
    <w:rsid w:val="00EF1B1C"/>
    <w:rsid w:val="00EF4D6B"/>
    <w:rsid w:val="00EF5339"/>
    <w:rsid w:val="00EF597F"/>
    <w:rsid w:val="00F0030C"/>
    <w:rsid w:val="00F14871"/>
    <w:rsid w:val="00F15C39"/>
    <w:rsid w:val="00F16046"/>
    <w:rsid w:val="00F17DFB"/>
    <w:rsid w:val="00F206EB"/>
    <w:rsid w:val="00F21B0F"/>
    <w:rsid w:val="00F21E00"/>
    <w:rsid w:val="00F24059"/>
    <w:rsid w:val="00F24427"/>
    <w:rsid w:val="00F27365"/>
    <w:rsid w:val="00F33E80"/>
    <w:rsid w:val="00F350B3"/>
    <w:rsid w:val="00F35B18"/>
    <w:rsid w:val="00F35B8D"/>
    <w:rsid w:val="00F35FF9"/>
    <w:rsid w:val="00F372BF"/>
    <w:rsid w:val="00F4428F"/>
    <w:rsid w:val="00F54A5C"/>
    <w:rsid w:val="00F56200"/>
    <w:rsid w:val="00F62570"/>
    <w:rsid w:val="00F62E3C"/>
    <w:rsid w:val="00F660F4"/>
    <w:rsid w:val="00F66C87"/>
    <w:rsid w:val="00F706C2"/>
    <w:rsid w:val="00F77429"/>
    <w:rsid w:val="00F80646"/>
    <w:rsid w:val="00F82176"/>
    <w:rsid w:val="00F86F2B"/>
    <w:rsid w:val="00F95222"/>
    <w:rsid w:val="00FA1293"/>
    <w:rsid w:val="00FA39FA"/>
    <w:rsid w:val="00FC0D4E"/>
    <w:rsid w:val="00FC2B8C"/>
    <w:rsid w:val="00FD08E5"/>
    <w:rsid w:val="00FD57BB"/>
    <w:rsid w:val="00FD6E95"/>
    <w:rsid w:val="00FD72EC"/>
    <w:rsid w:val="00FE22CC"/>
    <w:rsid w:val="00FE31BF"/>
    <w:rsid w:val="00FE5151"/>
    <w:rsid w:val="00FE7F9D"/>
    <w:rsid w:val="00FF077A"/>
    <w:rsid w:val="00FF269C"/>
    <w:rsid w:val="00FF5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2158D"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5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58D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670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2158D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1Char">
    <w:name w:val="标题 1 Char"/>
    <w:basedOn w:val="a0"/>
    <w:link w:val="1"/>
    <w:uiPriority w:val="9"/>
    <w:rsid w:val="0012158D"/>
    <w:rPr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uiPriority w:val="9"/>
    <w:rsid w:val="0012158D"/>
    <w:rPr>
      <w:b/>
      <w:bCs/>
      <w:szCs w:val="32"/>
    </w:rPr>
  </w:style>
  <w:style w:type="paragraph" w:styleId="a3">
    <w:name w:val="List Paragraph"/>
    <w:basedOn w:val="a"/>
    <w:uiPriority w:val="34"/>
    <w:qFormat/>
    <w:rsid w:val="003622B9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F1096"/>
    <w:rPr>
      <w:sz w:val="16"/>
      <w:szCs w:val="16"/>
    </w:rPr>
  </w:style>
  <w:style w:type="character" w:customStyle="1" w:styleId="Char">
    <w:name w:val="批注框文本 Char"/>
    <w:basedOn w:val="a0"/>
    <w:link w:val="a4"/>
    <w:uiPriority w:val="99"/>
    <w:semiHidden/>
    <w:rsid w:val="00BF1096"/>
    <w:rPr>
      <w:sz w:val="16"/>
      <w:szCs w:val="16"/>
    </w:rPr>
  </w:style>
  <w:style w:type="paragraph" w:styleId="a5">
    <w:name w:val="header"/>
    <w:basedOn w:val="a"/>
    <w:link w:val="Char0"/>
    <w:uiPriority w:val="99"/>
    <w:unhideWhenUsed/>
    <w:rsid w:val="00FA12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A1293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A12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A1293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6707E"/>
    <w:rPr>
      <w:rFonts w:asciiTheme="majorHAnsi" w:eastAsiaTheme="majorEastAsia" w:hAnsiTheme="majorHAnsi" w:cstheme="majorBidi"/>
      <w:b/>
      <w:bCs/>
      <w:szCs w:val="28"/>
    </w:rPr>
  </w:style>
  <w:style w:type="paragraph" w:customStyle="1" w:styleId="10">
    <w:name w:val="列出段落1"/>
    <w:basedOn w:val="a"/>
    <w:uiPriority w:val="99"/>
    <w:qFormat/>
    <w:rsid w:val="004100D2"/>
    <w:pPr>
      <w:ind w:left="720"/>
    </w:pPr>
    <w:rPr>
      <w:rFonts w:ascii="Calibri" w:eastAsia="宋体" w:hAnsi="Calibri" w:cs="Times New Roman"/>
    </w:rPr>
  </w:style>
  <w:style w:type="character" w:styleId="a7">
    <w:name w:val="annotation reference"/>
    <w:basedOn w:val="a0"/>
    <w:uiPriority w:val="99"/>
    <w:semiHidden/>
    <w:unhideWhenUsed/>
    <w:rsid w:val="003913AB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3913AB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3913AB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3913AB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3913AB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2158D"/>
    <w:pPr>
      <w:keepNext/>
      <w:keepLines/>
      <w:spacing w:before="340" w:after="330" w:line="578" w:lineRule="auto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215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2158D"/>
    <w:pPr>
      <w:keepNext/>
      <w:keepLines/>
      <w:spacing w:before="260" w:after="260" w:line="416" w:lineRule="auto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6707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2158D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1Char">
    <w:name w:val="标题 1 Char"/>
    <w:basedOn w:val="a0"/>
    <w:link w:val="1"/>
    <w:uiPriority w:val="9"/>
    <w:rsid w:val="0012158D"/>
    <w:rPr>
      <w:b/>
      <w:bCs/>
      <w:kern w:val="44"/>
      <w:sz w:val="28"/>
      <w:szCs w:val="44"/>
    </w:rPr>
  </w:style>
  <w:style w:type="character" w:customStyle="1" w:styleId="3Char">
    <w:name w:val="标题 3 Char"/>
    <w:basedOn w:val="a0"/>
    <w:link w:val="3"/>
    <w:uiPriority w:val="9"/>
    <w:rsid w:val="0012158D"/>
    <w:rPr>
      <w:b/>
      <w:bCs/>
      <w:szCs w:val="32"/>
    </w:rPr>
  </w:style>
  <w:style w:type="paragraph" w:styleId="a3">
    <w:name w:val="List Paragraph"/>
    <w:basedOn w:val="a"/>
    <w:uiPriority w:val="34"/>
    <w:qFormat/>
    <w:rsid w:val="003622B9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BF1096"/>
    <w:rPr>
      <w:sz w:val="16"/>
      <w:szCs w:val="16"/>
    </w:rPr>
  </w:style>
  <w:style w:type="character" w:customStyle="1" w:styleId="Char">
    <w:name w:val="批注框文本 Char"/>
    <w:basedOn w:val="a0"/>
    <w:link w:val="a4"/>
    <w:uiPriority w:val="99"/>
    <w:semiHidden/>
    <w:rsid w:val="00BF1096"/>
    <w:rPr>
      <w:sz w:val="16"/>
      <w:szCs w:val="16"/>
    </w:rPr>
  </w:style>
  <w:style w:type="paragraph" w:styleId="a5">
    <w:name w:val="header"/>
    <w:basedOn w:val="a"/>
    <w:link w:val="Char0"/>
    <w:uiPriority w:val="99"/>
    <w:unhideWhenUsed/>
    <w:rsid w:val="00FA12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FA1293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FA12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FA1293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46707E"/>
    <w:rPr>
      <w:rFonts w:asciiTheme="majorHAnsi" w:eastAsiaTheme="majorEastAsia" w:hAnsiTheme="majorHAnsi" w:cstheme="majorBidi"/>
      <w:b/>
      <w:bCs/>
      <w:szCs w:val="28"/>
    </w:rPr>
  </w:style>
  <w:style w:type="paragraph" w:customStyle="1" w:styleId="10">
    <w:name w:val="列出段落1"/>
    <w:basedOn w:val="a"/>
    <w:uiPriority w:val="99"/>
    <w:qFormat/>
    <w:rsid w:val="004100D2"/>
    <w:pPr>
      <w:ind w:left="720"/>
    </w:pPr>
    <w:rPr>
      <w:rFonts w:ascii="Calibri" w:eastAsia="宋体" w:hAnsi="Calibri" w:cs="Times New Roman"/>
    </w:rPr>
  </w:style>
  <w:style w:type="character" w:styleId="a7">
    <w:name w:val="annotation reference"/>
    <w:basedOn w:val="a0"/>
    <w:uiPriority w:val="99"/>
    <w:semiHidden/>
    <w:unhideWhenUsed/>
    <w:rsid w:val="003913AB"/>
    <w:rPr>
      <w:sz w:val="21"/>
      <w:szCs w:val="21"/>
    </w:rPr>
  </w:style>
  <w:style w:type="paragraph" w:styleId="a8">
    <w:name w:val="annotation text"/>
    <w:basedOn w:val="a"/>
    <w:link w:val="Char2"/>
    <w:uiPriority w:val="99"/>
    <w:semiHidden/>
    <w:unhideWhenUsed/>
    <w:rsid w:val="003913AB"/>
    <w:pPr>
      <w:jc w:val="left"/>
    </w:pPr>
  </w:style>
  <w:style w:type="character" w:customStyle="1" w:styleId="Char2">
    <w:name w:val="批注文字 Char"/>
    <w:basedOn w:val="a0"/>
    <w:link w:val="a8"/>
    <w:uiPriority w:val="99"/>
    <w:semiHidden/>
    <w:rsid w:val="003913AB"/>
  </w:style>
  <w:style w:type="paragraph" w:styleId="a9">
    <w:name w:val="annotation subject"/>
    <w:basedOn w:val="a8"/>
    <w:next w:val="a8"/>
    <w:link w:val="Char3"/>
    <w:uiPriority w:val="99"/>
    <w:semiHidden/>
    <w:unhideWhenUsed/>
    <w:rsid w:val="003913AB"/>
    <w:rPr>
      <w:b/>
      <w:bCs/>
    </w:rPr>
  </w:style>
  <w:style w:type="character" w:customStyle="1" w:styleId="Char3">
    <w:name w:val="批注主题 Char"/>
    <w:basedOn w:val="Char2"/>
    <w:link w:val="a9"/>
    <w:uiPriority w:val="99"/>
    <w:semiHidden/>
    <w:rsid w:val="003913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3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9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5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2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1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8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0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4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8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7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3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7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image" Target="media/image6.emf"/><Relationship Id="rId26" Type="http://schemas.openxmlformats.org/officeDocument/2006/relationships/image" Target="media/image11.jpeg"/><Relationship Id="rId39" Type="http://schemas.openxmlformats.org/officeDocument/2006/relationships/oleObject" Target="embeddings/oleObject9.bin"/><Relationship Id="rId21" Type="http://schemas.openxmlformats.org/officeDocument/2006/relationships/oleObject" Target="embeddings/oleObject5.bin"/><Relationship Id="rId34" Type="http://schemas.openxmlformats.org/officeDocument/2006/relationships/oleObject" Target="embeddings/oleObject7.bin"/><Relationship Id="rId42" Type="http://schemas.openxmlformats.org/officeDocument/2006/relationships/oleObject" Target="embeddings/oleObject10.bin"/><Relationship Id="rId47" Type="http://schemas.openxmlformats.org/officeDocument/2006/relationships/image" Target="media/image27.png"/><Relationship Id="rId50" Type="http://schemas.openxmlformats.org/officeDocument/2006/relationships/image" Target="media/image29.pn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4.jpeg"/><Relationship Id="rId11" Type="http://schemas.openxmlformats.org/officeDocument/2006/relationships/oleObject" Target="embeddings/oleObject1.bin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oleObject" Target="embeddings/oleObject8.bin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image" Target="media/image32.emf"/><Relationship Id="rId5" Type="http://schemas.openxmlformats.org/officeDocument/2006/relationships/settings" Target="settings.xml"/><Relationship Id="rId19" Type="http://schemas.openxmlformats.org/officeDocument/2006/relationships/oleObject" Target="embeddings/oleObject4.bin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4.emf"/><Relationship Id="rId48" Type="http://schemas.openxmlformats.org/officeDocument/2006/relationships/image" Target="media/image28.emf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comments" Target="comments.xml"/><Relationship Id="rId17" Type="http://schemas.openxmlformats.org/officeDocument/2006/relationships/image" Target="media/image5.png"/><Relationship Id="rId25" Type="http://schemas.openxmlformats.org/officeDocument/2006/relationships/image" Target="media/image10.jpeg"/><Relationship Id="rId33" Type="http://schemas.openxmlformats.org/officeDocument/2006/relationships/image" Target="media/image18.emf"/><Relationship Id="rId38" Type="http://schemas.openxmlformats.org/officeDocument/2006/relationships/image" Target="media/image21.emf"/><Relationship Id="rId46" Type="http://schemas.openxmlformats.org/officeDocument/2006/relationships/image" Target="media/image26.png"/><Relationship Id="rId20" Type="http://schemas.openxmlformats.org/officeDocument/2006/relationships/image" Target="media/image7.emf"/><Relationship Id="rId41" Type="http://schemas.openxmlformats.org/officeDocument/2006/relationships/image" Target="media/image23.emf"/><Relationship Id="rId54" Type="http://schemas.openxmlformats.org/officeDocument/2006/relationships/oleObject" Target="embeddings/Microsoft_Word_97_-_2003___1.doc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image" Target="media/image20.emf"/><Relationship Id="rId49" Type="http://schemas.openxmlformats.org/officeDocument/2006/relationships/oleObject" Target="embeddings/oleObject12.bin"/><Relationship Id="rId57" Type="http://schemas.microsoft.com/office/2011/relationships/people" Target="people.xml"/><Relationship Id="rId10" Type="http://schemas.openxmlformats.org/officeDocument/2006/relationships/image" Target="media/image2.emf"/><Relationship Id="rId31" Type="http://schemas.openxmlformats.org/officeDocument/2006/relationships/image" Target="media/image16.png"/><Relationship Id="rId44" Type="http://schemas.openxmlformats.org/officeDocument/2006/relationships/oleObject" Target="embeddings/oleObject11.bin"/><Relationship Id="rId52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47C3A4-823E-4CE9-AFCE-812D51012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55</Pages>
  <Words>5521</Words>
  <Characters>31472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zhaofei</dc:creator>
  <cp:lastModifiedBy>zhaofei</cp:lastModifiedBy>
  <cp:revision>11</cp:revision>
  <dcterms:created xsi:type="dcterms:W3CDTF">2012-09-19T07:48:00Z</dcterms:created>
  <dcterms:modified xsi:type="dcterms:W3CDTF">2012-09-19T09:37:00Z</dcterms:modified>
</cp:coreProperties>
</file>