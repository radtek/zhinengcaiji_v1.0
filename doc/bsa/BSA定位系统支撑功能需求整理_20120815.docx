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30AB" w:rsidRPr="007530AB" w:rsidRDefault="007530AB" w:rsidP="007530AB">
      <w:pPr>
        <w:jc w:val="center"/>
        <w:rPr>
          <w:b/>
          <w:sz w:val="40"/>
          <w:szCs w:val="40"/>
        </w:rPr>
      </w:pPr>
      <w:r w:rsidRPr="007530AB">
        <w:rPr>
          <w:rFonts w:hint="eastAsia"/>
          <w:b/>
          <w:sz w:val="40"/>
          <w:szCs w:val="40"/>
        </w:rPr>
        <w:t>定位系统支持功能需求</w:t>
      </w:r>
    </w:p>
    <w:p w:rsidR="007530AB" w:rsidRDefault="007530AB" w:rsidP="007530AB">
      <w:r>
        <w:br w:type="page"/>
      </w:r>
    </w:p>
    <w:p w:rsidR="002E7DD1" w:rsidRDefault="002E7DD1" w:rsidP="000F51FC">
      <w:pPr>
        <w:pStyle w:val="1"/>
        <w:numPr>
          <w:ilvl w:val="0"/>
          <w:numId w:val="36"/>
        </w:numPr>
      </w:pPr>
      <w:r>
        <w:rPr>
          <w:rFonts w:hint="eastAsia"/>
        </w:rPr>
        <w:lastRenderedPageBreak/>
        <w:t>BSA</w:t>
      </w:r>
      <w:r>
        <w:rPr>
          <w:rFonts w:hint="eastAsia"/>
        </w:rPr>
        <w:t>数据概述</w:t>
      </w:r>
    </w:p>
    <w:p w:rsidR="002E7DD1" w:rsidRDefault="00661D1D" w:rsidP="002E7DD1">
      <w:r>
        <w:rPr>
          <w:rFonts w:hint="eastAsia"/>
        </w:rPr>
        <w:tab/>
        <w:t>BSA</w:t>
      </w:r>
      <w:r>
        <w:rPr>
          <w:rFonts w:hint="eastAsia"/>
        </w:rPr>
        <w:t>数据为定位系统的基础数据。其数据的精准度影响定位系统定位业务的精准度。</w:t>
      </w:r>
      <w:r>
        <w:rPr>
          <w:rFonts w:hint="eastAsia"/>
        </w:rPr>
        <w:t>BSA</w:t>
      </w:r>
      <w:r>
        <w:rPr>
          <w:rFonts w:hint="eastAsia"/>
        </w:rPr>
        <w:t>数据包括如下字段：</w:t>
      </w:r>
    </w:p>
    <w:tbl>
      <w:tblPr>
        <w:tblW w:w="5260" w:type="dxa"/>
        <w:tblInd w:w="93" w:type="dxa"/>
        <w:tblLook w:val="04A0"/>
      </w:tblPr>
      <w:tblGrid>
        <w:gridCol w:w="3360"/>
        <w:gridCol w:w="1900"/>
      </w:tblGrid>
      <w:tr w:rsidR="00BE2001" w:rsidRPr="00BE2001" w:rsidTr="00BE2001">
        <w:trPr>
          <w:trHeight w:val="380"/>
        </w:trPr>
        <w:tc>
          <w:tcPr>
            <w:tcW w:w="3360"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BE2001" w:rsidRPr="00BE2001" w:rsidRDefault="00BE2001" w:rsidP="00BE2001">
            <w:pPr>
              <w:widowControl/>
              <w:jc w:val="left"/>
              <w:rPr>
                <w:rFonts w:ascii="宋体" w:eastAsia="宋体" w:hAnsi="宋体" w:cs="宋体"/>
                <w:b/>
                <w:bCs/>
                <w:color w:val="000000"/>
                <w:kern w:val="0"/>
                <w:sz w:val="16"/>
                <w:szCs w:val="16"/>
              </w:rPr>
            </w:pPr>
            <w:r w:rsidRPr="00BE2001">
              <w:rPr>
                <w:rFonts w:ascii="宋体" w:eastAsia="宋体" w:hAnsi="宋体" w:cs="宋体" w:hint="eastAsia"/>
                <w:b/>
                <w:bCs/>
                <w:color w:val="000000"/>
                <w:kern w:val="0"/>
                <w:sz w:val="16"/>
                <w:szCs w:val="16"/>
              </w:rPr>
              <w:t>BSA英文字段名</w:t>
            </w:r>
          </w:p>
        </w:tc>
        <w:tc>
          <w:tcPr>
            <w:tcW w:w="1900" w:type="dxa"/>
            <w:tcBorders>
              <w:top w:val="single" w:sz="4" w:space="0" w:color="auto"/>
              <w:left w:val="nil"/>
              <w:bottom w:val="single" w:sz="4" w:space="0" w:color="auto"/>
              <w:right w:val="single" w:sz="4" w:space="0" w:color="auto"/>
            </w:tcBorders>
            <w:shd w:val="clear" w:color="000000" w:fill="00B050"/>
            <w:vAlign w:val="center"/>
            <w:hideMark/>
          </w:tcPr>
          <w:p w:rsidR="00BE2001" w:rsidRPr="00BE2001" w:rsidRDefault="00BE2001" w:rsidP="00BE2001">
            <w:pPr>
              <w:widowControl/>
              <w:jc w:val="left"/>
              <w:rPr>
                <w:rFonts w:ascii="宋体" w:eastAsia="宋体" w:hAnsi="宋体" w:cs="宋体"/>
                <w:b/>
                <w:bCs/>
                <w:color w:val="000000"/>
                <w:kern w:val="0"/>
                <w:sz w:val="16"/>
                <w:szCs w:val="16"/>
              </w:rPr>
            </w:pPr>
            <w:r w:rsidRPr="00BE2001">
              <w:rPr>
                <w:rFonts w:ascii="宋体" w:eastAsia="宋体" w:hAnsi="宋体" w:cs="宋体" w:hint="eastAsia"/>
                <w:b/>
                <w:bCs/>
                <w:color w:val="000000"/>
                <w:kern w:val="0"/>
                <w:sz w:val="16"/>
                <w:szCs w:val="16"/>
              </w:rPr>
              <w:t>字段名</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Pilot Sector Name</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导频扇区名</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SID</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SID</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NID</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NID</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Extend BID</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扩展基站</w:t>
            </w:r>
            <w:r w:rsidRPr="00BE2001">
              <w:rPr>
                <w:rFonts w:ascii="Calibri" w:eastAsia="宋体" w:hAnsi="Calibri" w:cs="Calibri"/>
                <w:color w:val="000000"/>
                <w:kern w:val="0"/>
                <w:sz w:val="16"/>
                <w:szCs w:val="16"/>
              </w:rPr>
              <w:t>ID</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T-PN</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发射</w:t>
            </w:r>
            <w:r w:rsidRPr="00BE2001">
              <w:rPr>
                <w:rFonts w:ascii="Calibri" w:eastAsia="宋体" w:hAnsi="Calibri" w:cs="Calibri"/>
                <w:color w:val="000000"/>
                <w:kern w:val="0"/>
                <w:sz w:val="16"/>
                <w:szCs w:val="16"/>
              </w:rPr>
              <w:t>PN</w:t>
            </w:r>
            <w:r w:rsidRPr="00BE2001">
              <w:rPr>
                <w:rFonts w:ascii="宋体" w:eastAsia="宋体" w:hAnsi="宋体" w:cs="宋体" w:hint="eastAsia"/>
                <w:color w:val="000000"/>
                <w:kern w:val="0"/>
                <w:sz w:val="16"/>
                <w:szCs w:val="16"/>
              </w:rPr>
              <w:t>码</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Lati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天线纬度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Longi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天线经度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Alti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天线高度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Loc Accu</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天线位置精度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Sector Center Lati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扇区中心纬度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Sector Center Longi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扇区中心经度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Sector Center Alti</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扇区中心高度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Orientation</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天线方向</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Antenna Opening</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天线张角</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Max Antenna Range</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天线最大覆盖范围</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Terrain Average Height</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地形平均高度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Terrain Height Standard Deviation</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地形高度标准偏差</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Potential Repeater</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直放站信息</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PN Increment</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PN</w:t>
            </w:r>
            <w:r w:rsidRPr="00BE2001">
              <w:rPr>
                <w:rFonts w:ascii="宋体" w:eastAsia="宋体" w:hAnsi="宋体" w:cs="Calibri" w:hint="eastAsia"/>
                <w:color w:val="000000"/>
                <w:kern w:val="0"/>
                <w:sz w:val="16"/>
                <w:szCs w:val="16"/>
              </w:rPr>
              <w:t>增量</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FWD Calib</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FWD</w:t>
            </w:r>
            <w:r w:rsidRPr="00BE2001">
              <w:rPr>
                <w:rFonts w:ascii="宋体" w:eastAsia="宋体" w:hAnsi="宋体" w:cs="Calibri" w:hint="eastAsia"/>
                <w:color w:val="000000"/>
                <w:kern w:val="0"/>
                <w:sz w:val="16"/>
                <w:szCs w:val="16"/>
              </w:rPr>
              <w:t>链路校准</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FWD Calib Accu</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FWD</w:t>
            </w:r>
            <w:r w:rsidRPr="00BE2001">
              <w:rPr>
                <w:rFonts w:ascii="宋体" w:eastAsia="宋体" w:hAnsi="宋体" w:cs="Calibri" w:hint="eastAsia"/>
                <w:color w:val="000000"/>
                <w:kern w:val="0"/>
                <w:sz w:val="16"/>
                <w:szCs w:val="16"/>
              </w:rPr>
              <w:t>链路校准精度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RTD Calib</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RTD</w:t>
            </w:r>
            <w:r w:rsidRPr="00BE2001">
              <w:rPr>
                <w:rFonts w:ascii="宋体" w:eastAsia="宋体" w:hAnsi="宋体" w:cs="Calibri" w:hint="eastAsia"/>
                <w:color w:val="000000"/>
                <w:kern w:val="0"/>
                <w:sz w:val="16"/>
                <w:szCs w:val="16"/>
              </w:rPr>
              <w:t>校准</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RTD Calib Accu</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RTD</w:t>
            </w:r>
            <w:r w:rsidRPr="00BE2001">
              <w:rPr>
                <w:rFonts w:ascii="宋体" w:eastAsia="宋体" w:hAnsi="宋体" w:cs="Calibri" w:hint="eastAsia"/>
                <w:color w:val="000000"/>
                <w:kern w:val="0"/>
                <w:sz w:val="16"/>
                <w:szCs w:val="16"/>
              </w:rPr>
              <w:t>校准精度</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Format Type</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格式类型</w:t>
            </w:r>
          </w:p>
        </w:tc>
      </w:tr>
      <w:tr w:rsidR="00BE2001" w:rsidRPr="00BE2001" w:rsidTr="00BE2001">
        <w:trPr>
          <w:trHeight w:val="380"/>
        </w:trPr>
        <w:tc>
          <w:tcPr>
            <w:tcW w:w="3360" w:type="dxa"/>
            <w:tcBorders>
              <w:top w:val="nil"/>
              <w:left w:val="single" w:sz="4" w:space="0" w:color="auto"/>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宋体" w:eastAsia="宋体" w:hAnsi="宋体" w:cs="宋体"/>
                <w:color w:val="000000"/>
                <w:kern w:val="0"/>
                <w:sz w:val="16"/>
                <w:szCs w:val="16"/>
              </w:rPr>
            </w:pPr>
            <w:r w:rsidRPr="00BE2001">
              <w:rPr>
                <w:rFonts w:ascii="宋体" w:eastAsia="宋体" w:hAnsi="宋体" w:cs="宋体" w:hint="eastAsia"/>
                <w:color w:val="000000"/>
                <w:kern w:val="0"/>
                <w:sz w:val="16"/>
                <w:szCs w:val="16"/>
              </w:rPr>
              <w:t>Switch Num</w:t>
            </w:r>
          </w:p>
        </w:tc>
        <w:tc>
          <w:tcPr>
            <w:tcW w:w="1900" w:type="dxa"/>
            <w:tcBorders>
              <w:top w:val="nil"/>
              <w:left w:val="nil"/>
              <w:bottom w:val="single" w:sz="4" w:space="0" w:color="auto"/>
              <w:right w:val="single" w:sz="4" w:space="0" w:color="auto"/>
            </w:tcBorders>
            <w:shd w:val="clear" w:color="auto" w:fill="auto"/>
            <w:vAlign w:val="center"/>
            <w:hideMark/>
          </w:tcPr>
          <w:p w:rsidR="00BE2001" w:rsidRPr="00BE2001" w:rsidRDefault="00BE2001" w:rsidP="00BE2001">
            <w:pPr>
              <w:widowControl/>
              <w:jc w:val="left"/>
              <w:rPr>
                <w:rFonts w:ascii="Calibri" w:eastAsia="宋体" w:hAnsi="Calibri" w:cs="Calibri"/>
                <w:color w:val="000000"/>
                <w:kern w:val="0"/>
                <w:sz w:val="16"/>
                <w:szCs w:val="16"/>
              </w:rPr>
            </w:pPr>
            <w:r w:rsidRPr="00BE2001">
              <w:rPr>
                <w:rFonts w:ascii="Calibri" w:eastAsia="宋体" w:hAnsi="Calibri" w:cs="Calibri"/>
                <w:color w:val="000000"/>
                <w:kern w:val="0"/>
                <w:sz w:val="16"/>
                <w:szCs w:val="16"/>
              </w:rPr>
              <w:t>MSC Switch Number</w:t>
            </w:r>
          </w:p>
        </w:tc>
      </w:tr>
    </w:tbl>
    <w:p w:rsidR="00661D1D" w:rsidRDefault="00871855" w:rsidP="00871855">
      <w:pPr>
        <w:pStyle w:val="2"/>
        <w:numPr>
          <w:ilvl w:val="1"/>
          <w:numId w:val="36"/>
        </w:numPr>
      </w:pPr>
      <w:r>
        <w:rPr>
          <w:rFonts w:hint="eastAsia"/>
        </w:rPr>
        <w:t>版本控制</w:t>
      </w:r>
    </w:p>
    <w:p w:rsidR="00871855" w:rsidRDefault="00871855" w:rsidP="00871855">
      <w:pPr>
        <w:rPr>
          <w:ins w:id="0" w:author="fei zhao" w:date="2012-08-15T16:48:00Z"/>
        </w:rPr>
      </w:pPr>
      <w:r>
        <w:rPr>
          <w:rFonts w:hint="eastAsia"/>
        </w:rPr>
        <w:tab/>
      </w:r>
      <w:r>
        <w:rPr>
          <w:rFonts w:hint="eastAsia"/>
        </w:rPr>
        <w:t>目前所知，定位平台设备厂家有两个</w:t>
      </w:r>
      <w:r w:rsidR="006C30F6">
        <w:rPr>
          <w:rFonts w:hint="eastAsia"/>
        </w:rPr>
        <w:t>：中兴和诺西</w:t>
      </w:r>
      <w:r>
        <w:rPr>
          <w:rFonts w:hint="eastAsia"/>
        </w:rPr>
        <w:t>。它们对于的</w:t>
      </w:r>
      <w:r>
        <w:rPr>
          <w:rFonts w:hint="eastAsia"/>
        </w:rPr>
        <w:t>BSA</w:t>
      </w:r>
      <w:r>
        <w:rPr>
          <w:rFonts w:hint="eastAsia"/>
        </w:rPr>
        <w:t>数据格式稍微有差异。需要根据各省实际使用的定位设备，自动匹配</w:t>
      </w:r>
      <w:r>
        <w:rPr>
          <w:rFonts w:hint="eastAsia"/>
        </w:rPr>
        <w:t>BSA</w:t>
      </w:r>
      <w:r>
        <w:rPr>
          <w:rFonts w:hint="eastAsia"/>
        </w:rPr>
        <w:t>数据格式。</w:t>
      </w:r>
    </w:p>
    <w:p w:rsidR="004100D2" w:rsidRDefault="004100D2" w:rsidP="00871855">
      <w:pPr>
        <w:rPr>
          <w:ins w:id="1" w:author="fei zhao" w:date="2012-08-15T16:48:00Z"/>
        </w:rPr>
      </w:pPr>
      <w:ins w:id="2" w:author="fei zhao" w:date="2012-08-15T16:48:00Z">
        <w:r>
          <w:rPr>
            <w:rFonts w:hint="eastAsia"/>
          </w:rPr>
          <w:tab/>
        </w:r>
        <w:r>
          <w:rPr>
            <w:rFonts w:hint="eastAsia"/>
          </w:rPr>
          <w:t>中兴和诺西区的</w:t>
        </w:r>
        <w:r>
          <w:rPr>
            <w:rFonts w:hint="eastAsia"/>
          </w:rPr>
          <w:t>BSA</w:t>
        </w:r>
        <w:r>
          <w:rPr>
            <w:rFonts w:hint="eastAsia"/>
          </w:rPr>
          <w:t>字段区别在于：</w:t>
        </w:r>
      </w:ins>
    </w:p>
    <w:p w:rsidR="00000000" w:rsidRDefault="004100D2">
      <w:pPr>
        <w:pStyle w:val="a3"/>
        <w:numPr>
          <w:ilvl w:val="0"/>
          <w:numId w:val="38"/>
        </w:numPr>
        <w:ind w:firstLineChars="0"/>
        <w:rPr>
          <w:ins w:id="3" w:author="fei zhao" w:date="2012-08-15T16:48:00Z"/>
        </w:rPr>
        <w:pPrChange w:id="4" w:author="fei zhao" w:date="2012-08-15T16:48:00Z">
          <w:pPr/>
        </w:pPrChange>
      </w:pPr>
      <w:ins w:id="5" w:author="fei zhao" w:date="2012-08-15T16:48:00Z">
        <w:r>
          <w:rPr>
            <w:rFonts w:hint="eastAsia"/>
          </w:rPr>
          <w:lastRenderedPageBreak/>
          <w:t>字段顺序不一样；</w:t>
        </w:r>
      </w:ins>
    </w:p>
    <w:p w:rsidR="00000000" w:rsidRDefault="004100D2">
      <w:pPr>
        <w:pStyle w:val="a3"/>
        <w:numPr>
          <w:ilvl w:val="0"/>
          <w:numId w:val="38"/>
        </w:numPr>
        <w:ind w:firstLineChars="0"/>
        <w:pPrChange w:id="6" w:author="fei zhao" w:date="2012-08-15T16:48:00Z">
          <w:pPr/>
        </w:pPrChange>
      </w:pPr>
      <w:ins w:id="7" w:author="fei zhao" w:date="2012-08-15T16:48:00Z">
        <w:r>
          <w:t>Ext</w:t>
        </w:r>
      </w:ins>
      <w:ins w:id="8" w:author="fei zhao" w:date="2012-08-15T16:49:00Z">
        <w:r>
          <w:t>end</w:t>
        </w:r>
        <w:r>
          <w:rPr>
            <w:rFonts w:hint="eastAsia"/>
          </w:rPr>
          <w:t xml:space="preserve"> BID</w:t>
        </w:r>
        <w:r>
          <w:rPr>
            <w:rFonts w:hint="eastAsia"/>
          </w:rPr>
          <w:t>字段格式不一样：诺西区为</w:t>
        </w:r>
        <w:r>
          <w:rPr>
            <w:rFonts w:hint="eastAsia"/>
          </w:rPr>
          <w:t>16</w:t>
        </w:r>
        <w:r>
          <w:rPr>
            <w:rFonts w:hint="eastAsia"/>
          </w:rPr>
          <w:t>进制数；中兴区为十进制数。</w:t>
        </w:r>
      </w:ins>
      <w:bookmarkStart w:id="9" w:name="_GoBack"/>
      <w:bookmarkEnd w:id="9"/>
    </w:p>
    <w:p w:rsidR="00000000" w:rsidRDefault="004100D2">
      <w:pPr>
        <w:ind w:firstLine="420"/>
        <w:rPr>
          <w:ins w:id="10" w:author="fei zhao" w:date="2012-08-15T16:42:00Z"/>
        </w:rPr>
        <w:pPrChange w:id="11" w:author="fei zhao" w:date="2012-08-15T16:48:00Z">
          <w:pPr/>
        </w:pPrChange>
      </w:pPr>
      <w:ins w:id="12" w:author="fei zhao" w:date="2012-08-15T16:42:00Z">
        <w:r>
          <w:t>中兴定位平台的定位日志字段：</w:t>
        </w:r>
      </w:ins>
    </w:p>
    <w:tbl>
      <w:tblPr>
        <w:tblW w:w="8676" w:type="dxa"/>
        <w:tblInd w:w="108" w:type="dxa"/>
        <w:tblLayout w:type="fixed"/>
        <w:tblLook w:val="00A0"/>
        <w:tblPrChange w:id="13" w:author="fei zhao" w:date="2012-08-15T16:45:00Z">
          <w:tblPr>
            <w:tblW w:w="8676" w:type="dxa"/>
            <w:tblInd w:w="108" w:type="dxa"/>
            <w:tblLayout w:type="fixed"/>
            <w:tblLook w:val="00A0"/>
          </w:tblPr>
        </w:tblPrChange>
      </w:tblPr>
      <w:tblGrid>
        <w:gridCol w:w="513"/>
        <w:gridCol w:w="1359"/>
        <w:gridCol w:w="850"/>
        <w:gridCol w:w="709"/>
        <w:gridCol w:w="2126"/>
        <w:gridCol w:w="1134"/>
        <w:gridCol w:w="1985"/>
        <w:tblGridChange w:id="14">
          <w:tblGrid>
            <w:gridCol w:w="513"/>
            <w:gridCol w:w="934"/>
            <w:gridCol w:w="850"/>
            <w:gridCol w:w="142"/>
            <w:gridCol w:w="425"/>
            <w:gridCol w:w="284"/>
            <w:gridCol w:w="2126"/>
            <w:gridCol w:w="283"/>
            <w:gridCol w:w="1134"/>
            <w:gridCol w:w="1985"/>
          </w:tblGrid>
        </w:tblGridChange>
      </w:tblGrid>
      <w:tr w:rsidR="004100D2" w:rsidRPr="0065774A" w:rsidTr="004100D2">
        <w:trPr>
          <w:trHeight w:val="450"/>
          <w:ins w:id="15" w:author="fei zhao" w:date="2012-08-15T16:42:00Z"/>
          <w:trPrChange w:id="16" w:author="fei zhao" w:date="2012-08-15T16:45:00Z">
            <w:trPr>
              <w:trHeight w:val="450"/>
            </w:trPr>
          </w:trPrChange>
        </w:trPr>
        <w:tc>
          <w:tcPr>
            <w:tcW w:w="513" w:type="dxa"/>
            <w:tcBorders>
              <w:top w:val="single" w:sz="4" w:space="0" w:color="auto"/>
              <w:left w:val="single" w:sz="4" w:space="0" w:color="auto"/>
              <w:bottom w:val="single" w:sz="4" w:space="0" w:color="auto"/>
              <w:right w:val="single" w:sz="4" w:space="0" w:color="auto"/>
            </w:tcBorders>
            <w:shd w:val="clear" w:color="auto" w:fill="00B050"/>
            <w:vAlign w:val="center"/>
            <w:tcPrChange w:id="17" w:author="fei zhao" w:date="2012-08-15T16:45:00Z">
              <w:tcPr>
                <w:tcW w:w="513" w:type="dxa"/>
                <w:tcBorders>
                  <w:top w:val="single" w:sz="4" w:space="0" w:color="auto"/>
                  <w:left w:val="single" w:sz="4" w:space="0" w:color="auto"/>
                  <w:bottom w:val="single" w:sz="4" w:space="0" w:color="auto"/>
                  <w:right w:val="single" w:sz="4" w:space="0" w:color="auto"/>
                </w:tcBorders>
                <w:shd w:val="clear" w:color="auto" w:fill="00B050"/>
                <w:vAlign w:val="center"/>
              </w:tcPr>
            </w:tcPrChange>
          </w:tcPr>
          <w:p w:rsidR="004100D2" w:rsidRPr="0065774A" w:rsidRDefault="004100D2" w:rsidP="004404D8">
            <w:pPr>
              <w:widowControl/>
              <w:rPr>
                <w:ins w:id="18" w:author="fei zhao" w:date="2012-08-15T16:42:00Z"/>
                <w:rFonts w:ascii="楷体_GB2312" w:eastAsia="楷体_GB2312" w:cs="宋体"/>
                <w:b/>
                <w:bCs/>
                <w:kern w:val="0"/>
                <w:szCs w:val="21"/>
              </w:rPr>
            </w:pPr>
            <w:ins w:id="19" w:author="fei zhao" w:date="2012-08-15T16:42:00Z">
              <w:r w:rsidRPr="0065774A">
                <w:rPr>
                  <w:rFonts w:ascii="楷体_GB2312" w:eastAsia="楷体_GB2312" w:hAnsi="宋体" w:cs="宋体" w:hint="eastAsia"/>
                  <w:b/>
                  <w:bCs/>
                  <w:kern w:val="0"/>
                  <w:szCs w:val="21"/>
                </w:rPr>
                <w:t>序号</w:t>
              </w:r>
            </w:ins>
          </w:p>
        </w:tc>
        <w:tc>
          <w:tcPr>
            <w:tcW w:w="1359" w:type="dxa"/>
            <w:tcBorders>
              <w:top w:val="single" w:sz="4" w:space="0" w:color="auto"/>
              <w:left w:val="nil"/>
              <w:bottom w:val="single" w:sz="4" w:space="0" w:color="auto"/>
              <w:right w:val="single" w:sz="4" w:space="0" w:color="auto"/>
            </w:tcBorders>
            <w:shd w:val="clear" w:color="auto" w:fill="00B050"/>
            <w:vAlign w:val="center"/>
            <w:tcPrChange w:id="20" w:author="fei zhao" w:date="2012-08-15T16:45:00Z">
              <w:tcPr>
                <w:tcW w:w="934" w:type="dxa"/>
                <w:tcBorders>
                  <w:top w:val="single" w:sz="4" w:space="0" w:color="auto"/>
                  <w:left w:val="nil"/>
                  <w:bottom w:val="single" w:sz="4" w:space="0" w:color="auto"/>
                  <w:right w:val="single" w:sz="4" w:space="0" w:color="auto"/>
                </w:tcBorders>
                <w:shd w:val="clear" w:color="auto" w:fill="00B050"/>
                <w:vAlign w:val="center"/>
              </w:tcPr>
            </w:tcPrChange>
          </w:tcPr>
          <w:p w:rsidR="004100D2" w:rsidRPr="0065774A" w:rsidRDefault="004100D2" w:rsidP="004404D8">
            <w:pPr>
              <w:widowControl/>
              <w:rPr>
                <w:ins w:id="21" w:author="fei zhao" w:date="2012-08-15T16:42:00Z"/>
                <w:rFonts w:ascii="楷体_GB2312" w:eastAsia="楷体_GB2312" w:cs="宋体"/>
                <w:b/>
                <w:bCs/>
                <w:kern w:val="0"/>
                <w:szCs w:val="21"/>
              </w:rPr>
            </w:pPr>
            <w:ins w:id="22" w:author="fei zhao" w:date="2012-08-15T16:42:00Z">
              <w:r w:rsidRPr="0065774A">
                <w:rPr>
                  <w:rFonts w:ascii="楷体_GB2312" w:eastAsia="楷体_GB2312" w:hAnsi="宋体" w:cs="宋体" w:hint="eastAsia"/>
                  <w:b/>
                  <w:bCs/>
                  <w:kern w:val="0"/>
                  <w:szCs w:val="21"/>
                </w:rPr>
                <w:t>字段名称</w:t>
              </w:r>
            </w:ins>
          </w:p>
        </w:tc>
        <w:tc>
          <w:tcPr>
            <w:tcW w:w="850" w:type="dxa"/>
            <w:tcBorders>
              <w:top w:val="single" w:sz="4" w:space="0" w:color="auto"/>
              <w:left w:val="nil"/>
              <w:bottom w:val="single" w:sz="4" w:space="0" w:color="auto"/>
              <w:right w:val="single" w:sz="4" w:space="0" w:color="auto"/>
            </w:tcBorders>
            <w:shd w:val="clear" w:color="auto" w:fill="00B050"/>
            <w:vAlign w:val="center"/>
            <w:tcPrChange w:id="23" w:author="fei zhao" w:date="2012-08-15T16:45:00Z">
              <w:tcPr>
                <w:tcW w:w="850" w:type="dxa"/>
                <w:tcBorders>
                  <w:top w:val="single" w:sz="4" w:space="0" w:color="auto"/>
                  <w:left w:val="nil"/>
                  <w:bottom w:val="single" w:sz="4" w:space="0" w:color="auto"/>
                  <w:right w:val="single" w:sz="4" w:space="0" w:color="auto"/>
                </w:tcBorders>
                <w:shd w:val="clear" w:color="auto" w:fill="00B050"/>
                <w:vAlign w:val="center"/>
              </w:tcPr>
            </w:tcPrChange>
          </w:tcPr>
          <w:p w:rsidR="004100D2" w:rsidRPr="0065774A" w:rsidRDefault="004100D2" w:rsidP="004404D8">
            <w:pPr>
              <w:widowControl/>
              <w:rPr>
                <w:ins w:id="24" w:author="fei zhao" w:date="2012-08-15T16:42:00Z"/>
                <w:rFonts w:ascii="楷体_GB2312" w:eastAsia="楷体_GB2312" w:cs="宋体"/>
                <w:b/>
                <w:bCs/>
                <w:kern w:val="0"/>
                <w:szCs w:val="21"/>
              </w:rPr>
            </w:pPr>
            <w:ins w:id="25" w:author="fei zhao" w:date="2012-08-15T16:42:00Z">
              <w:r w:rsidRPr="0065774A">
                <w:rPr>
                  <w:rFonts w:ascii="楷体_GB2312" w:eastAsia="楷体_GB2312" w:hAnsi="宋体" w:cs="宋体" w:hint="eastAsia"/>
                  <w:b/>
                  <w:bCs/>
                  <w:kern w:val="0"/>
                  <w:szCs w:val="21"/>
                </w:rPr>
                <w:t>字段分类</w:t>
              </w:r>
            </w:ins>
          </w:p>
        </w:tc>
        <w:tc>
          <w:tcPr>
            <w:tcW w:w="709" w:type="dxa"/>
            <w:tcBorders>
              <w:top w:val="single" w:sz="4" w:space="0" w:color="auto"/>
              <w:left w:val="nil"/>
              <w:bottom w:val="single" w:sz="4" w:space="0" w:color="auto"/>
              <w:right w:val="single" w:sz="4" w:space="0" w:color="auto"/>
            </w:tcBorders>
            <w:shd w:val="clear" w:color="auto" w:fill="00B050"/>
            <w:vAlign w:val="center"/>
            <w:tcPrChange w:id="26" w:author="fei zhao" w:date="2012-08-15T16:45:00Z">
              <w:tcPr>
                <w:tcW w:w="567" w:type="dxa"/>
                <w:gridSpan w:val="2"/>
                <w:tcBorders>
                  <w:top w:val="single" w:sz="4" w:space="0" w:color="auto"/>
                  <w:left w:val="nil"/>
                  <w:bottom w:val="single" w:sz="4" w:space="0" w:color="auto"/>
                  <w:right w:val="single" w:sz="4" w:space="0" w:color="auto"/>
                </w:tcBorders>
                <w:shd w:val="clear" w:color="auto" w:fill="00B050"/>
                <w:vAlign w:val="center"/>
              </w:tcPr>
            </w:tcPrChange>
          </w:tcPr>
          <w:p w:rsidR="004100D2" w:rsidRPr="0065774A" w:rsidRDefault="004100D2" w:rsidP="004404D8">
            <w:pPr>
              <w:widowControl/>
              <w:rPr>
                <w:ins w:id="27" w:author="fei zhao" w:date="2012-08-15T16:42:00Z"/>
                <w:rFonts w:ascii="楷体_GB2312" w:eastAsia="楷体_GB2312" w:cs="宋体"/>
                <w:b/>
                <w:bCs/>
                <w:kern w:val="0"/>
                <w:szCs w:val="21"/>
              </w:rPr>
            </w:pPr>
            <w:ins w:id="28" w:author="fei zhao" w:date="2012-08-15T16:42:00Z">
              <w:r w:rsidRPr="0065774A">
                <w:rPr>
                  <w:rFonts w:ascii="楷体_GB2312" w:eastAsia="楷体_GB2312" w:hAnsi="宋体" w:cs="宋体" w:hint="eastAsia"/>
                  <w:b/>
                  <w:bCs/>
                  <w:kern w:val="0"/>
                  <w:szCs w:val="21"/>
                </w:rPr>
                <w:t>填写方式</w:t>
              </w:r>
            </w:ins>
          </w:p>
        </w:tc>
        <w:tc>
          <w:tcPr>
            <w:tcW w:w="2126" w:type="dxa"/>
            <w:tcBorders>
              <w:top w:val="single" w:sz="4" w:space="0" w:color="auto"/>
              <w:left w:val="nil"/>
              <w:bottom w:val="single" w:sz="4" w:space="0" w:color="auto"/>
              <w:right w:val="single" w:sz="4" w:space="0" w:color="auto"/>
            </w:tcBorders>
            <w:shd w:val="clear" w:color="auto" w:fill="00B050"/>
            <w:vAlign w:val="center"/>
            <w:tcPrChange w:id="29" w:author="fei zhao" w:date="2012-08-15T16:45:00Z">
              <w:tcPr>
                <w:tcW w:w="2410" w:type="dxa"/>
                <w:gridSpan w:val="2"/>
                <w:tcBorders>
                  <w:top w:val="single" w:sz="4" w:space="0" w:color="auto"/>
                  <w:left w:val="nil"/>
                  <w:bottom w:val="single" w:sz="4" w:space="0" w:color="auto"/>
                  <w:right w:val="single" w:sz="4" w:space="0" w:color="auto"/>
                </w:tcBorders>
                <w:shd w:val="clear" w:color="auto" w:fill="00B050"/>
                <w:vAlign w:val="center"/>
              </w:tcPr>
            </w:tcPrChange>
          </w:tcPr>
          <w:p w:rsidR="004100D2" w:rsidRPr="0065774A" w:rsidRDefault="004100D2" w:rsidP="004404D8">
            <w:pPr>
              <w:widowControl/>
              <w:rPr>
                <w:ins w:id="30" w:author="fei zhao" w:date="2012-08-15T16:42:00Z"/>
                <w:rFonts w:ascii="楷体_GB2312" w:eastAsia="楷体_GB2312" w:cs="宋体"/>
                <w:b/>
                <w:bCs/>
                <w:kern w:val="0"/>
                <w:szCs w:val="21"/>
              </w:rPr>
            </w:pPr>
            <w:ins w:id="31" w:author="fei zhao" w:date="2012-08-15T16:42:00Z">
              <w:r w:rsidRPr="0065774A">
                <w:rPr>
                  <w:rFonts w:ascii="楷体_GB2312" w:eastAsia="楷体_GB2312" w:hAnsi="宋体" w:cs="宋体" w:hint="eastAsia"/>
                  <w:b/>
                  <w:bCs/>
                  <w:kern w:val="0"/>
                  <w:szCs w:val="21"/>
                </w:rPr>
                <w:t>字段含义</w:t>
              </w:r>
            </w:ins>
          </w:p>
        </w:tc>
        <w:tc>
          <w:tcPr>
            <w:tcW w:w="1134" w:type="dxa"/>
            <w:tcBorders>
              <w:top w:val="single" w:sz="4" w:space="0" w:color="auto"/>
              <w:left w:val="nil"/>
              <w:bottom w:val="single" w:sz="4" w:space="0" w:color="auto"/>
              <w:right w:val="single" w:sz="4" w:space="0" w:color="auto"/>
            </w:tcBorders>
            <w:shd w:val="clear" w:color="auto" w:fill="00B050"/>
            <w:vAlign w:val="center"/>
            <w:tcPrChange w:id="32" w:author="fei zhao" w:date="2012-08-15T16:45:00Z">
              <w:tcPr>
                <w:tcW w:w="1417" w:type="dxa"/>
                <w:gridSpan w:val="2"/>
                <w:tcBorders>
                  <w:top w:val="single" w:sz="4" w:space="0" w:color="auto"/>
                  <w:left w:val="nil"/>
                  <w:bottom w:val="single" w:sz="4" w:space="0" w:color="auto"/>
                  <w:right w:val="single" w:sz="4" w:space="0" w:color="auto"/>
                </w:tcBorders>
                <w:shd w:val="clear" w:color="auto" w:fill="00B050"/>
                <w:vAlign w:val="center"/>
              </w:tcPr>
            </w:tcPrChange>
          </w:tcPr>
          <w:p w:rsidR="004100D2" w:rsidRPr="0065774A" w:rsidRDefault="004100D2" w:rsidP="004404D8">
            <w:pPr>
              <w:widowControl/>
              <w:rPr>
                <w:ins w:id="33" w:author="fei zhao" w:date="2012-08-15T16:42:00Z"/>
                <w:rFonts w:ascii="楷体_GB2312" w:eastAsia="楷体_GB2312" w:cs="宋体"/>
                <w:b/>
                <w:bCs/>
                <w:kern w:val="0"/>
                <w:szCs w:val="21"/>
              </w:rPr>
            </w:pPr>
            <w:ins w:id="34" w:author="fei zhao" w:date="2012-08-15T16:42:00Z">
              <w:r w:rsidRPr="0065774A">
                <w:rPr>
                  <w:rFonts w:ascii="楷体_GB2312" w:eastAsia="楷体_GB2312" w:hAnsi="宋体" w:cs="宋体" w:hint="eastAsia"/>
                  <w:b/>
                  <w:bCs/>
                  <w:kern w:val="0"/>
                  <w:szCs w:val="21"/>
                </w:rPr>
                <w:t>数据类型</w:t>
              </w:r>
            </w:ins>
          </w:p>
        </w:tc>
        <w:tc>
          <w:tcPr>
            <w:tcW w:w="1985" w:type="dxa"/>
            <w:tcBorders>
              <w:top w:val="single" w:sz="4" w:space="0" w:color="auto"/>
              <w:left w:val="nil"/>
              <w:bottom w:val="single" w:sz="4" w:space="0" w:color="auto"/>
              <w:right w:val="single" w:sz="4" w:space="0" w:color="auto"/>
            </w:tcBorders>
            <w:shd w:val="clear" w:color="auto" w:fill="00B050"/>
            <w:vAlign w:val="center"/>
            <w:tcPrChange w:id="35" w:author="fei zhao" w:date="2012-08-15T16:45:00Z">
              <w:tcPr>
                <w:tcW w:w="1985" w:type="dxa"/>
                <w:tcBorders>
                  <w:top w:val="single" w:sz="4" w:space="0" w:color="auto"/>
                  <w:left w:val="nil"/>
                  <w:bottom w:val="single" w:sz="4" w:space="0" w:color="auto"/>
                  <w:right w:val="single" w:sz="4" w:space="0" w:color="auto"/>
                </w:tcBorders>
                <w:shd w:val="clear" w:color="auto" w:fill="00B050"/>
                <w:vAlign w:val="center"/>
              </w:tcPr>
            </w:tcPrChange>
          </w:tcPr>
          <w:p w:rsidR="004100D2" w:rsidRPr="0065774A" w:rsidRDefault="004100D2" w:rsidP="004404D8">
            <w:pPr>
              <w:widowControl/>
              <w:rPr>
                <w:ins w:id="36" w:author="fei zhao" w:date="2012-08-15T16:42:00Z"/>
                <w:rFonts w:ascii="楷体_GB2312" w:eastAsia="楷体_GB2312" w:cs="宋体"/>
                <w:b/>
                <w:bCs/>
                <w:kern w:val="0"/>
                <w:szCs w:val="21"/>
              </w:rPr>
            </w:pPr>
            <w:ins w:id="37" w:author="fei zhao" w:date="2012-08-15T16:42:00Z">
              <w:r w:rsidRPr="0065774A">
                <w:rPr>
                  <w:rFonts w:ascii="楷体_GB2312" w:eastAsia="楷体_GB2312" w:hAnsi="宋体" w:cs="宋体" w:hint="eastAsia"/>
                  <w:b/>
                  <w:bCs/>
                  <w:kern w:val="0"/>
                  <w:szCs w:val="21"/>
                </w:rPr>
                <w:t>示例</w:t>
              </w:r>
            </w:ins>
          </w:p>
        </w:tc>
      </w:tr>
      <w:tr w:rsidR="004100D2" w:rsidRPr="0065774A" w:rsidTr="004100D2">
        <w:trPr>
          <w:trHeight w:val="1125"/>
          <w:ins w:id="38" w:author="fei zhao" w:date="2012-08-15T16:42:00Z"/>
          <w:trPrChange w:id="39" w:author="fei zhao" w:date="2012-08-15T16:45:00Z">
            <w:trPr>
              <w:trHeight w:val="1125"/>
            </w:trPr>
          </w:trPrChange>
        </w:trPr>
        <w:tc>
          <w:tcPr>
            <w:tcW w:w="513" w:type="dxa"/>
            <w:tcBorders>
              <w:top w:val="nil"/>
              <w:left w:val="single" w:sz="4" w:space="0" w:color="auto"/>
              <w:bottom w:val="single" w:sz="4" w:space="0" w:color="auto"/>
              <w:right w:val="single" w:sz="4" w:space="0" w:color="auto"/>
            </w:tcBorders>
            <w:tcPrChange w:id="40" w:author="fei zhao" w:date="2012-08-15T16:45:00Z">
              <w:tcPr>
                <w:tcW w:w="513" w:type="dxa"/>
                <w:tcBorders>
                  <w:top w:val="nil"/>
                  <w:left w:val="single" w:sz="4" w:space="0" w:color="auto"/>
                  <w:bottom w:val="single" w:sz="4" w:space="0" w:color="auto"/>
                  <w:right w:val="single" w:sz="4" w:space="0" w:color="auto"/>
                </w:tcBorders>
              </w:tcPr>
            </w:tcPrChange>
          </w:tcPr>
          <w:p w:rsidR="004100D2" w:rsidRPr="005A7ADC" w:rsidRDefault="004100D2" w:rsidP="004404D8">
            <w:pPr>
              <w:rPr>
                <w:ins w:id="41" w:author="fei zhao" w:date="2012-08-15T16:42:00Z"/>
              </w:rPr>
            </w:pPr>
            <w:ins w:id="42" w:author="fei zhao" w:date="2012-08-15T16:42:00Z">
              <w:r w:rsidRPr="007C2CBE">
                <w:rPr>
                  <w:sz w:val="16"/>
                </w:rPr>
                <w:t>A</w:t>
              </w:r>
            </w:ins>
          </w:p>
        </w:tc>
        <w:tc>
          <w:tcPr>
            <w:tcW w:w="1359" w:type="dxa"/>
            <w:tcBorders>
              <w:top w:val="nil"/>
              <w:left w:val="nil"/>
              <w:bottom w:val="single" w:sz="4" w:space="0" w:color="auto"/>
              <w:right w:val="single" w:sz="4" w:space="0" w:color="auto"/>
            </w:tcBorders>
            <w:tcPrChange w:id="43"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44" w:author="fei zhao" w:date="2012-08-15T16:42:00Z"/>
                <w:rFonts w:ascii="楷体_GB2312" w:eastAsia="楷体_GB2312" w:cs="宋体"/>
                <w:b/>
                <w:bCs/>
                <w:kern w:val="0"/>
                <w:szCs w:val="21"/>
              </w:rPr>
            </w:pPr>
            <w:ins w:id="45" w:author="fei zhao" w:date="2012-08-15T16:42:00Z">
              <w:r w:rsidRPr="00560CF1">
                <w:t>Pilot Sector Name</w:t>
              </w:r>
            </w:ins>
          </w:p>
        </w:tc>
        <w:tc>
          <w:tcPr>
            <w:tcW w:w="850" w:type="dxa"/>
            <w:tcBorders>
              <w:top w:val="nil"/>
              <w:left w:val="nil"/>
              <w:bottom w:val="single" w:sz="4" w:space="0" w:color="auto"/>
              <w:right w:val="single" w:sz="4" w:space="0" w:color="auto"/>
            </w:tcBorders>
            <w:vAlign w:val="center"/>
            <w:tcPrChange w:id="46"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7" w:author="fei zhao" w:date="2012-08-15T16:42:00Z"/>
                <w:rFonts w:ascii="楷体_GB2312" w:eastAsia="楷体_GB2312" w:cs="宋体"/>
                <w:kern w:val="0"/>
                <w:szCs w:val="21"/>
              </w:rPr>
            </w:pPr>
            <w:ins w:id="48"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49"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0" w:author="fei zhao" w:date="2012-08-15T16:42:00Z"/>
                <w:rFonts w:ascii="楷体_GB2312" w:eastAsia="楷体_GB2312" w:cs="宋体"/>
                <w:kern w:val="0"/>
                <w:szCs w:val="21"/>
              </w:rPr>
            </w:pPr>
            <w:ins w:id="51"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52"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3" w:author="fei zhao" w:date="2012-08-15T16:42:00Z"/>
                <w:rFonts w:ascii="楷体_GB2312" w:eastAsia="楷体_GB2312" w:cs="宋体"/>
                <w:kern w:val="0"/>
                <w:szCs w:val="21"/>
              </w:rPr>
            </w:pPr>
            <w:ins w:id="54" w:author="fei zhao" w:date="2012-08-15T16:42:00Z">
              <w:r w:rsidRPr="0065774A">
                <w:rPr>
                  <w:rFonts w:ascii="楷体_GB2312" w:eastAsia="楷体_GB2312" w:hAnsi="宋体" w:cs="宋体" w:hint="eastAsia"/>
                  <w:kern w:val="0"/>
                  <w:szCs w:val="21"/>
                </w:rPr>
                <w:t>所属省份</w:t>
              </w:r>
            </w:ins>
          </w:p>
        </w:tc>
        <w:tc>
          <w:tcPr>
            <w:tcW w:w="1134" w:type="dxa"/>
            <w:tcBorders>
              <w:top w:val="nil"/>
              <w:left w:val="nil"/>
              <w:bottom w:val="single" w:sz="4" w:space="0" w:color="auto"/>
              <w:right w:val="single" w:sz="4" w:space="0" w:color="auto"/>
            </w:tcBorders>
            <w:vAlign w:val="center"/>
            <w:tcPrChange w:id="55"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6" w:author="fei zhao" w:date="2012-08-15T16:42:00Z"/>
                <w:rFonts w:ascii="楷体_GB2312" w:eastAsia="楷体_GB2312" w:cs="宋体"/>
                <w:kern w:val="0"/>
                <w:szCs w:val="21"/>
              </w:rPr>
            </w:pPr>
            <w:ins w:id="57" w:author="fei zhao" w:date="2012-08-15T16:42:00Z">
              <w:r w:rsidRPr="0065774A">
                <w:rPr>
                  <w:rFonts w:ascii="楷体_GB2312" w:eastAsia="楷体_GB2312" w:hAnsi="宋体" w:cs="宋体" w:hint="eastAsia"/>
                  <w:kern w:val="0"/>
                  <w:szCs w:val="21"/>
                </w:rPr>
                <w:t>字符串</w:t>
              </w:r>
            </w:ins>
          </w:p>
        </w:tc>
        <w:tc>
          <w:tcPr>
            <w:tcW w:w="1985" w:type="dxa"/>
            <w:tcBorders>
              <w:top w:val="nil"/>
              <w:left w:val="nil"/>
              <w:bottom w:val="single" w:sz="4" w:space="0" w:color="auto"/>
              <w:right w:val="single" w:sz="4" w:space="0" w:color="auto"/>
            </w:tcBorders>
            <w:vAlign w:val="center"/>
            <w:tcPrChange w:id="58"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9" w:author="fei zhao" w:date="2012-08-15T16:42:00Z"/>
                <w:rFonts w:ascii="楷体_GB2312" w:eastAsia="楷体_GB2312" w:cs="宋体"/>
                <w:kern w:val="0"/>
                <w:szCs w:val="21"/>
              </w:rPr>
            </w:pPr>
            <w:ins w:id="60" w:author="fei zhao" w:date="2012-08-15T16:42:00Z">
              <w:r w:rsidRPr="0065774A">
                <w:rPr>
                  <w:rFonts w:ascii="楷体_GB2312" w:eastAsia="楷体_GB2312" w:hAnsi="宋体" w:cs="宋体" w:hint="eastAsia"/>
                  <w:kern w:val="0"/>
                  <w:szCs w:val="21"/>
                </w:rPr>
                <w:t>HF</w:t>
              </w:r>
              <w:smartTag w:uri="urn:schemas-microsoft-com:office:smarttags" w:element="chsdate">
                <w:smartTagPr>
                  <w:attr w:name="Year" w:val="201"/>
                  <w:attr w:name="Month" w:val="1"/>
                  <w:attr w:name="Day" w:val="1"/>
                  <w:attr w:name="IsLunarDate" w:val="False"/>
                  <w:attr w:name="IsROCDate" w:val="False"/>
                </w:smartTagPr>
                <w:r w:rsidRPr="0065774A">
                  <w:rPr>
                    <w:rFonts w:ascii="楷体_GB2312" w:eastAsia="楷体_GB2312" w:hAnsi="宋体" w:cs="宋体" w:hint="eastAsia"/>
                    <w:kern w:val="0"/>
                    <w:szCs w:val="21"/>
                  </w:rPr>
                  <w:t>001-1-201</w:t>
                </w:r>
              </w:smartTag>
              <w:r w:rsidRPr="0065774A">
                <w:rPr>
                  <w:rFonts w:ascii="楷体_GB2312" w:eastAsia="楷体_GB2312" w:hAnsi="宋体" w:cs="宋体" w:hint="eastAsia"/>
                  <w:kern w:val="0"/>
                  <w:szCs w:val="21"/>
                </w:rPr>
                <w:t>-shekeyuan</w:t>
              </w:r>
            </w:ins>
          </w:p>
        </w:tc>
      </w:tr>
      <w:tr w:rsidR="004100D2" w:rsidRPr="0065774A" w:rsidTr="004100D2">
        <w:trPr>
          <w:trHeight w:val="225"/>
          <w:ins w:id="61" w:author="fei zhao" w:date="2012-08-15T16:42:00Z"/>
          <w:trPrChange w:id="62" w:author="fei zhao" w:date="2012-08-15T16:45:00Z">
            <w:trPr>
              <w:trHeight w:val="225"/>
            </w:trPr>
          </w:trPrChange>
        </w:trPr>
        <w:tc>
          <w:tcPr>
            <w:tcW w:w="513" w:type="dxa"/>
            <w:tcBorders>
              <w:top w:val="nil"/>
              <w:left w:val="single" w:sz="4" w:space="0" w:color="auto"/>
              <w:bottom w:val="single" w:sz="4" w:space="0" w:color="auto"/>
              <w:right w:val="single" w:sz="4" w:space="0" w:color="auto"/>
            </w:tcBorders>
            <w:tcPrChange w:id="63"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64" w:author="fei zhao" w:date="2012-08-15T16:42:00Z"/>
                <w:rFonts w:ascii="楷体_GB2312" w:eastAsia="楷体_GB2312"/>
                <w:b/>
                <w:bCs/>
                <w:szCs w:val="21"/>
              </w:rPr>
            </w:pPr>
            <w:ins w:id="65" w:author="fei zhao" w:date="2012-08-15T16:42:00Z">
              <w:r w:rsidRPr="007C2CBE">
                <w:rPr>
                  <w:sz w:val="16"/>
                </w:rPr>
                <w:t>B</w:t>
              </w:r>
            </w:ins>
          </w:p>
        </w:tc>
        <w:tc>
          <w:tcPr>
            <w:tcW w:w="1359" w:type="dxa"/>
            <w:tcBorders>
              <w:top w:val="nil"/>
              <w:left w:val="nil"/>
              <w:bottom w:val="single" w:sz="4" w:space="0" w:color="auto"/>
              <w:right w:val="single" w:sz="4" w:space="0" w:color="auto"/>
            </w:tcBorders>
            <w:tcPrChange w:id="66"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67" w:author="fei zhao" w:date="2012-08-15T16:42:00Z"/>
                <w:rFonts w:ascii="楷体_GB2312" w:eastAsia="楷体_GB2312" w:cs="宋体"/>
                <w:b/>
                <w:bCs/>
                <w:kern w:val="0"/>
                <w:szCs w:val="21"/>
              </w:rPr>
            </w:pPr>
            <w:ins w:id="68" w:author="fei zhao" w:date="2012-08-15T16:42:00Z">
              <w:r w:rsidRPr="00560CF1">
                <w:t>SID</w:t>
              </w:r>
            </w:ins>
          </w:p>
        </w:tc>
        <w:tc>
          <w:tcPr>
            <w:tcW w:w="850" w:type="dxa"/>
            <w:tcBorders>
              <w:top w:val="nil"/>
              <w:left w:val="nil"/>
              <w:bottom w:val="single" w:sz="4" w:space="0" w:color="auto"/>
              <w:right w:val="single" w:sz="4" w:space="0" w:color="auto"/>
            </w:tcBorders>
            <w:vAlign w:val="center"/>
            <w:tcPrChange w:id="69"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70" w:author="fei zhao" w:date="2012-08-15T16:42:00Z"/>
                <w:rFonts w:ascii="楷体_GB2312" w:eastAsia="楷体_GB2312" w:cs="宋体"/>
                <w:kern w:val="0"/>
                <w:szCs w:val="21"/>
              </w:rPr>
            </w:pPr>
            <w:ins w:id="71" w:author="fei zhao" w:date="2012-08-15T16:42:00Z">
              <w:r w:rsidRPr="0065774A">
                <w:rPr>
                  <w:rFonts w:ascii="楷体_GB2312" w:eastAsia="楷体_GB2312" w:hAnsi="宋体" w:cs="宋体" w:hint="eastAsia"/>
                  <w:kern w:val="0"/>
                  <w:szCs w:val="21"/>
                </w:rPr>
                <w:t>系统信息</w:t>
              </w:r>
            </w:ins>
          </w:p>
        </w:tc>
        <w:tc>
          <w:tcPr>
            <w:tcW w:w="709" w:type="dxa"/>
            <w:tcBorders>
              <w:top w:val="nil"/>
              <w:left w:val="nil"/>
              <w:bottom w:val="single" w:sz="4" w:space="0" w:color="auto"/>
              <w:right w:val="single" w:sz="4" w:space="0" w:color="auto"/>
            </w:tcBorders>
            <w:vAlign w:val="center"/>
            <w:tcPrChange w:id="72"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73" w:author="fei zhao" w:date="2012-08-15T16:42:00Z"/>
                <w:rFonts w:ascii="楷体_GB2312" w:eastAsia="楷体_GB2312" w:cs="宋体"/>
                <w:kern w:val="0"/>
                <w:szCs w:val="21"/>
              </w:rPr>
            </w:pPr>
            <w:ins w:id="74"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75"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76" w:author="fei zhao" w:date="2012-08-15T16:42:00Z"/>
                <w:rFonts w:ascii="楷体_GB2312" w:eastAsia="楷体_GB2312" w:cs="宋体"/>
                <w:kern w:val="0"/>
                <w:szCs w:val="21"/>
              </w:rPr>
            </w:pPr>
            <w:ins w:id="77" w:author="fei zhao" w:date="2012-08-15T16:42:00Z">
              <w:r w:rsidRPr="0065774A">
                <w:rPr>
                  <w:rFonts w:ascii="楷体_GB2312" w:eastAsia="楷体_GB2312" w:hAnsi="宋体" w:cs="宋体" w:hint="eastAsia"/>
                  <w:kern w:val="0"/>
                  <w:szCs w:val="21"/>
                </w:rPr>
                <w:t>系统识别码</w:t>
              </w:r>
            </w:ins>
          </w:p>
        </w:tc>
        <w:tc>
          <w:tcPr>
            <w:tcW w:w="1134" w:type="dxa"/>
            <w:tcBorders>
              <w:top w:val="nil"/>
              <w:left w:val="nil"/>
              <w:bottom w:val="single" w:sz="4" w:space="0" w:color="auto"/>
              <w:right w:val="single" w:sz="4" w:space="0" w:color="auto"/>
            </w:tcBorders>
            <w:vAlign w:val="center"/>
            <w:tcPrChange w:id="78"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79" w:author="fei zhao" w:date="2012-08-15T16:42:00Z"/>
                <w:rFonts w:ascii="楷体_GB2312" w:eastAsia="楷体_GB2312" w:cs="宋体"/>
                <w:kern w:val="0"/>
                <w:szCs w:val="21"/>
              </w:rPr>
            </w:pPr>
            <w:ins w:id="80"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81"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82" w:author="fei zhao" w:date="2012-08-15T16:42:00Z"/>
                <w:rFonts w:ascii="楷体_GB2312" w:eastAsia="楷体_GB2312" w:cs="宋体"/>
                <w:kern w:val="0"/>
                <w:szCs w:val="21"/>
              </w:rPr>
            </w:pPr>
            <w:ins w:id="83" w:author="fei zhao" w:date="2012-08-15T16:42:00Z">
              <w:r w:rsidRPr="0065774A">
                <w:rPr>
                  <w:rFonts w:ascii="楷体_GB2312" w:eastAsia="楷体_GB2312" w:hAnsi="宋体" w:cs="宋体" w:hint="eastAsia"/>
                  <w:kern w:val="0"/>
                  <w:szCs w:val="21"/>
                </w:rPr>
                <w:t>14151</w:t>
              </w:r>
            </w:ins>
          </w:p>
        </w:tc>
      </w:tr>
      <w:tr w:rsidR="004100D2" w:rsidRPr="0065774A" w:rsidTr="004100D2">
        <w:trPr>
          <w:trHeight w:val="225"/>
          <w:ins w:id="84" w:author="fei zhao" w:date="2012-08-15T16:42:00Z"/>
          <w:trPrChange w:id="85" w:author="fei zhao" w:date="2012-08-15T16:45:00Z">
            <w:trPr>
              <w:trHeight w:val="225"/>
            </w:trPr>
          </w:trPrChange>
        </w:trPr>
        <w:tc>
          <w:tcPr>
            <w:tcW w:w="513" w:type="dxa"/>
            <w:tcBorders>
              <w:top w:val="nil"/>
              <w:left w:val="single" w:sz="4" w:space="0" w:color="auto"/>
              <w:bottom w:val="single" w:sz="4" w:space="0" w:color="auto"/>
              <w:right w:val="single" w:sz="4" w:space="0" w:color="auto"/>
            </w:tcBorders>
            <w:tcPrChange w:id="86"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87" w:author="fei zhao" w:date="2012-08-15T16:42:00Z"/>
                <w:rFonts w:ascii="楷体_GB2312" w:eastAsia="楷体_GB2312"/>
                <w:b/>
                <w:bCs/>
                <w:szCs w:val="21"/>
              </w:rPr>
            </w:pPr>
            <w:ins w:id="88" w:author="fei zhao" w:date="2012-08-15T16:42:00Z">
              <w:r w:rsidRPr="007C2CBE">
                <w:rPr>
                  <w:sz w:val="16"/>
                </w:rPr>
                <w:t>C</w:t>
              </w:r>
            </w:ins>
          </w:p>
        </w:tc>
        <w:tc>
          <w:tcPr>
            <w:tcW w:w="1359" w:type="dxa"/>
            <w:tcBorders>
              <w:top w:val="nil"/>
              <w:left w:val="nil"/>
              <w:bottom w:val="single" w:sz="4" w:space="0" w:color="auto"/>
              <w:right w:val="single" w:sz="4" w:space="0" w:color="auto"/>
            </w:tcBorders>
            <w:tcPrChange w:id="89"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90" w:author="fei zhao" w:date="2012-08-15T16:42:00Z"/>
                <w:rFonts w:ascii="楷体_GB2312" w:eastAsia="楷体_GB2312" w:cs="宋体"/>
                <w:b/>
                <w:bCs/>
                <w:kern w:val="0"/>
                <w:szCs w:val="21"/>
              </w:rPr>
            </w:pPr>
            <w:ins w:id="91" w:author="fei zhao" w:date="2012-08-15T16:42:00Z">
              <w:r w:rsidRPr="00560CF1">
                <w:t>NID</w:t>
              </w:r>
            </w:ins>
          </w:p>
        </w:tc>
        <w:tc>
          <w:tcPr>
            <w:tcW w:w="850" w:type="dxa"/>
            <w:tcBorders>
              <w:top w:val="nil"/>
              <w:left w:val="nil"/>
              <w:bottom w:val="single" w:sz="4" w:space="0" w:color="auto"/>
              <w:right w:val="single" w:sz="4" w:space="0" w:color="auto"/>
            </w:tcBorders>
            <w:vAlign w:val="center"/>
            <w:tcPrChange w:id="92"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93" w:author="fei zhao" w:date="2012-08-15T16:42:00Z"/>
                <w:rFonts w:ascii="楷体_GB2312" w:eastAsia="楷体_GB2312" w:cs="宋体"/>
                <w:kern w:val="0"/>
                <w:szCs w:val="21"/>
              </w:rPr>
            </w:pPr>
            <w:ins w:id="94" w:author="fei zhao" w:date="2012-08-15T16:42:00Z">
              <w:r w:rsidRPr="0065774A">
                <w:rPr>
                  <w:rFonts w:ascii="楷体_GB2312" w:eastAsia="楷体_GB2312" w:hAnsi="宋体" w:cs="宋体" w:hint="eastAsia"/>
                  <w:kern w:val="0"/>
                  <w:szCs w:val="21"/>
                </w:rPr>
                <w:t>系统信息</w:t>
              </w:r>
            </w:ins>
          </w:p>
        </w:tc>
        <w:tc>
          <w:tcPr>
            <w:tcW w:w="709" w:type="dxa"/>
            <w:tcBorders>
              <w:top w:val="nil"/>
              <w:left w:val="nil"/>
              <w:bottom w:val="single" w:sz="4" w:space="0" w:color="auto"/>
              <w:right w:val="single" w:sz="4" w:space="0" w:color="auto"/>
            </w:tcBorders>
            <w:vAlign w:val="center"/>
            <w:tcPrChange w:id="95"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96" w:author="fei zhao" w:date="2012-08-15T16:42:00Z"/>
                <w:rFonts w:ascii="楷体_GB2312" w:eastAsia="楷体_GB2312" w:cs="宋体"/>
                <w:kern w:val="0"/>
                <w:szCs w:val="21"/>
              </w:rPr>
            </w:pPr>
            <w:ins w:id="97"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98"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99" w:author="fei zhao" w:date="2012-08-15T16:42:00Z"/>
                <w:rFonts w:ascii="楷体_GB2312" w:eastAsia="楷体_GB2312" w:cs="宋体"/>
                <w:kern w:val="0"/>
                <w:szCs w:val="21"/>
              </w:rPr>
            </w:pPr>
            <w:ins w:id="100" w:author="fei zhao" w:date="2012-08-15T16:42:00Z">
              <w:r w:rsidRPr="0065774A">
                <w:rPr>
                  <w:rFonts w:ascii="楷体_GB2312" w:eastAsia="楷体_GB2312" w:hAnsi="宋体" w:cs="宋体" w:hint="eastAsia"/>
                  <w:kern w:val="0"/>
                  <w:szCs w:val="21"/>
                </w:rPr>
                <w:t>网络识别码</w:t>
              </w:r>
            </w:ins>
          </w:p>
        </w:tc>
        <w:tc>
          <w:tcPr>
            <w:tcW w:w="1134" w:type="dxa"/>
            <w:tcBorders>
              <w:top w:val="nil"/>
              <w:left w:val="nil"/>
              <w:bottom w:val="single" w:sz="4" w:space="0" w:color="auto"/>
              <w:right w:val="single" w:sz="4" w:space="0" w:color="auto"/>
            </w:tcBorders>
            <w:vAlign w:val="center"/>
            <w:tcPrChange w:id="101"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02" w:author="fei zhao" w:date="2012-08-15T16:42:00Z"/>
                <w:rFonts w:ascii="楷体_GB2312" w:eastAsia="楷体_GB2312" w:cs="宋体"/>
                <w:kern w:val="0"/>
                <w:szCs w:val="21"/>
              </w:rPr>
            </w:pPr>
            <w:ins w:id="103"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104"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05" w:author="fei zhao" w:date="2012-08-15T16:42:00Z"/>
                <w:rFonts w:ascii="楷体_GB2312" w:eastAsia="楷体_GB2312" w:cs="宋体"/>
                <w:kern w:val="0"/>
                <w:szCs w:val="21"/>
              </w:rPr>
            </w:pPr>
            <w:ins w:id="106" w:author="fei zhao" w:date="2012-08-15T16:42:00Z">
              <w:r w:rsidRPr="0065774A">
                <w:rPr>
                  <w:rFonts w:ascii="楷体_GB2312" w:eastAsia="楷体_GB2312" w:hAnsi="宋体" w:cs="宋体" w:hint="eastAsia"/>
                  <w:kern w:val="0"/>
                  <w:szCs w:val="21"/>
                </w:rPr>
                <w:t>6</w:t>
              </w:r>
            </w:ins>
          </w:p>
        </w:tc>
      </w:tr>
      <w:tr w:rsidR="004100D2" w:rsidRPr="0065774A" w:rsidTr="004100D2">
        <w:trPr>
          <w:trHeight w:val="450"/>
          <w:ins w:id="107" w:author="fei zhao" w:date="2012-08-15T16:42:00Z"/>
          <w:trPrChange w:id="108" w:author="fei zhao" w:date="2012-08-15T16:45:00Z">
            <w:trPr>
              <w:trHeight w:val="450"/>
            </w:trPr>
          </w:trPrChange>
        </w:trPr>
        <w:tc>
          <w:tcPr>
            <w:tcW w:w="513" w:type="dxa"/>
            <w:tcBorders>
              <w:top w:val="nil"/>
              <w:left w:val="single" w:sz="4" w:space="0" w:color="auto"/>
              <w:bottom w:val="single" w:sz="4" w:space="0" w:color="auto"/>
              <w:right w:val="single" w:sz="4" w:space="0" w:color="auto"/>
            </w:tcBorders>
            <w:tcPrChange w:id="109"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110" w:author="fei zhao" w:date="2012-08-15T16:42:00Z"/>
                <w:rFonts w:ascii="楷体_GB2312" w:eastAsia="楷体_GB2312"/>
                <w:b/>
                <w:bCs/>
                <w:szCs w:val="21"/>
              </w:rPr>
            </w:pPr>
            <w:ins w:id="111" w:author="fei zhao" w:date="2012-08-15T16:42:00Z">
              <w:r w:rsidRPr="007C2CBE">
                <w:rPr>
                  <w:sz w:val="16"/>
                </w:rPr>
                <w:t>D</w:t>
              </w:r>
            </w:ins>
          </w:p>
        </w:tc>
        <w:tc>
          <w:tcPr>
            <w:tcW w:w="1359" w:type="dxa"/>
            <w:tcBorders>
              <w:top w:val="nil"/>
              <w:left w:val="nil"/>
              <w:bottom w:val="single" w:sz="4" w:space="0" w:color="auto"/>
              <w:right w:val="single" w:sz="4" w:space="0" w:color="auto"/>
            </w:tcBorders>
            <w:tcPrChange w:id="112"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113" w:author="fei zhao" w:date="2012-08-15T16:42:00Z"/>
                <w:rFonts w:ascii="楷体_GB2312" w:eastAsia="楷体_GB2312" w:cs="宋体"/>
                <w:b/>
                <w:bCs/>
                <w:kern w:val="0"/>
                <w:szCs w:val="21"/>
              </w:rPr>
            </w:pPr>
            <w:ins w:id="114" w:author="fei zhao" w:date="2012-08-15T16:42:00Z">
              <w:r w:rsidRPr="00560CF1">
                <w:t>Extend BID</w:t>
              </w:r>
            </w:ins>
          </w:p>
        </w:tc>
        <w:tc>
          <w:tcPr>
            <w:tcW w:w="850" w:type="dxa"/>
            <w:tcBorders>
              <w:top w:val="nil"/>
              <w:left w:val="nil"/>
              <w:bottom w:val="single" w:sz="4" w:space="0" w:color="auto"/>
              <w:right w:val="single" w:sz="4" w:space="0" w:color="auto"/>
            </w:tcBorders>
            <w:vAlign w:val="center"/>
            <w:tcPrChange w:id="115"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16" w:author="fei zhao" w:date="2012-08-15T16:42:00Z"/>
                <w:rFonts w:ascii="楷体_GB2312" w:eastAsia="楷体_GB2312" w:cs="宋体"/>
                <w:kern w:val="0"/>
                <w:szCs w:val="21"/>
              </w:rPr>
            </w:pPr>
            <w:ins w:id="117"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118"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19" w:author="fei zhao" w:date="2012-08-15T16:42:00Z"/>
                <w:rFonts w:ascii="楷体_GB2312" w:eastAsia="楷体_GB2312" w:cs="宋体"/>
                <w:kern w:val="0"/>
                <w:szCs w:val="21"/>
              </w:rPr>
            </w:pPr>
            <w:ins w:id="120"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121"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22" w:author="fei zhao" w:date="2012-08-15T16:42:00Z"/>
                <w:rFonts w:ascii="楷体_GB2312" w:eastAsia="楷体_GB2312" w:cs="宋体"/>
                <w:kern w:val="0"/>
                <w:szCs w:val="21"/>
              </w:rPr>
            </w:pPr>
            <w:ins w:id="123" w:author="fei zhao" w:date="2012-08-15T16:42:00Z">
              <w:r w:rsidRPr="0065774A">
                <w:rPr>
                  <w:rFonts w:ascii="楷体_GB2312" w:eastAsia="楷体_GB2312" w:hAnsi="宋体" w:cs="宋体" w:hint="eastAsia"/>
                  <w:kern w:val="0"/>
                  <w:szCs w:val="21"/>
                </w:rPr>
                <w:t>BTS在BSC中的编号</w:t>
              </w:r>
            </w:ins>
          </w:p>
        </w:tc>
        <w:tc>
          <w:tcPr>
            <w:tcW w:w="1134" w:type="dxa"/>
            <w:tcBorders>
              <w:top w:val="nil"/>
              <w:left w:val="nil"/>
              <w:bottom w:val="single" w:sz="4" w:space="0" w:color="auto"/>
              <w:right w:val="single" w:sz="4" w:space="0" w:color="auto"/>
            </w:tcBorders>
            <w:vAlign w:val="center"/>
            <w:tcPrChange w:id="124"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25" w:author="fei zhao" w:date="2012-08-15T16:42:00Z"/>
                <w:rFonts w:ascii="楷体_GB2312" w:eastAsia="楷体_GB2312" w:cs="宋体"/>
                <w:kern w:val="0"/>
                <w:szCs w:val="21"/>
              </w:rPr>
            </w:pPr>
            <w:ins w:id="126" w:author="fei zhao" w:date="2012-08-15T16:42:00Z">
              <w:r w:rsidRPr="0065774A">
                <w:rPr>
                  <w:rFonts w:ascii="楷体_GB2312" w:eastAsia="楷体_GB2312" w:hAnsi="宋体" w:cs="宋体" w:hint="eastAsia"/>
                  <w:kern w:val="0"/>
                  <w:szCs w:val="21"/>
                </w:rPr>
                <w:t>字符串</w:t>
              </w:r>
              <w:r>
                <w:rPr>
                  <w:rFonts w:ascii="楷体_GB2312" w:eastAsia="楷体_GB2312" w:hAnsi="宋体" w:cs="宋体" w:hint="eastAsia"/>
                  <w:kern w:val="0"/>
                  <w:szCs w:val="21"/>
                </w:rPr>
                <w:t>或整数</w:t>
              </w:r>
            </w:ins>
          </w:p>
        </w:tc>
        <w:tc>
          <w:tcPr>
            <w:tcW w:w="1985" w:type="dxa"/>
            <w:tcBorders>
              <w:top w:val="nil"/>
              <w:left w:val="nil"/>
              <w:bottom w:val="single" w:sz="4" w:space="0" w:color="auto"/>
              <w:right w:val="single" w:sz="4" w:space="0" w:color="auto"/>
            </w:tcBorders>
            <w:vAlign w:val="center"/>
            <w:tcPrChange w:id="127" w:author="fei zhao" w:date="2012-08-15T16:45:00Z">
              <w:tcPr>
                <w:tcW w:w="1985" w:type="dxa"/>
                <w:tcBorders>
                  <w:top w:val="nil"/>
                  <w:left w:val="nil"/>
                  <w:bottom w:val="single" w:sz="4" w:space="0" w:color="auto"/>
                  <w:right w:val="single" w:sz="4" w:space="0" w:color="auto"/>
                </w:tcBorders>
                <w:vAlign w:val="center"/>
              </w:tcPr>
            </w:tcPrChange>
          </w:tcPr>
          <w:p w:rsidR="004100D2" w:rsidRDefault="004100D2" w:rsidP="004404D8">
            <w:pPr>
              <w:widowControl/>
              <w:rPr>
                <w:ins w:id="128" w:author="fei zhao" w:date="2012-08-15T16:42:00Z"/>
                <w:rFonts w:ascii="楷体_GB2312" w:eastAsia="楷体_GB2312" w:hAnsi="宋体" w:cs="宋体"/>
                <w:kern w:val="0"/>
                <w:szCs w:val="21"/>
              </w:rPr>
            </w:pPr>
            <w:ins w:id="129" w:author="fei zhao" w:date="2012-08-15T16:42:00Z">
              <w:r>
                <w:rPr>
                  <w:rFonts w:ascii="楷体_GB2312" w:eastAsia="楷体_GB2312" w:hAnsi="宋体" w:cs="宋体" w:hint="eastAsia"/>
                  <w:kern w:val="0"/>
                  <w:szCs w:val="21"/>
                </w:rPr>
                <w:t>诺西区：</w:t>
              </w:r>
              <w:r w:rsidRPr="0065774A">
                <w:rPr>
                  <w:rFonts w:ascii="楷体_GB2312" w:eastAsia="楷体_GB2312" w:hAnsi="宋体" w:cs="宋体" w:hint="eastAsia"/>
                  <w:kern w:val="0"/>
                  <w:szCs w:val="21"/>
                </w:rPr>
                <w:t>0x011B0101</w:t>
              </w:r>
            </w:ins>
          </w:p>
          <w:p w:rsidR="004100D2" w:rsidRDefault="004100D2" w:rsidP="004404D8">
            <w:pPr>
              <w:widowControl/>
              <w:rPr>
                <w:ins w:id="130" w:author="fei zhao" w:date="2012-08-15T16:42:00Z"/>
                <w:rFonts w:ascii="楷体_GB2312" w:eastAsia="楷体_GB2312" w:hAnsi="宋体" w:cs="宋体"/>
                <w:kern w:val="0"/>
                <w:szCs w:val="21"/>
              </w:rPr>
            </w:pPr>
            <w:ins w:id="131" w:author="fei zhao" w:date="2012-08-15T16:42:00Z">
              <w:r>
                <w:rPr>
                  <w:rFonts w:ascii="楷体_GB2312" w:eastAsia="楷体_GB2312" w:hAnsi="宋体" w:cs="宋体" w:hint="eastAsia"/>
                  <w:kern w:val="0"/>
                  <w:szCs w:val="21"/>
                </w:rPr>
                <w:t>中兴区：</w:t>
              </w:r>
            </w:ins>
          </w:p>
          <w:p w:rsidR="004100D2" w:rsidRPr="005A7ADC" w:rsidRDefault="004100D2" w:rsidP="004404D8">
            <w:pPr>
              <w:widowControl/>
              <w:rPr>
                <w:ins w:id="132" w:author="fei zhao" w:date="2012-08-15T16:42:00Z"/>
                <w:rFonts w:ascii="宋体" w:hAnsi="宋体" w:cs="宋体"/>
                <w:color w:val="000000"/>
                <w:sz w:val="22"/>
              </w:rPr>
            </w:pPr>
            <w:ins w:id="133" w:author="fei zhao" w:date="2012-08-15T16:42:00Z">
              <w:r w:rsidRPr="005A7ADC">
                <w:rPr>
                  <w:rFonts w:ascii="楷体_GB2312" w:eastAsia="楷体_GB2312" w:hAnsi="宋体" w:cs="宋体" w:hint="eastAsia"/>
                  <w:kern w:val="0"/>
                  <w:szCs w:val="21"/>
                </w:rPr>
                <w:t>10497940</w:t>
              </w:r>
            </w:ins>
          </w:p>
        </w:tc>
      </w:tr>
      <w:tr w:rsidR="004100D2" w:rsidRPr="0065774A" w:rsidTr="004100D2">
        <w:trPr>
          <w:trHeight w:val="270"/>
          <w:ins w:id="134" w:author="fei zhao" w:date="2012-08-15T16:42:00Z"/>
          <w:trPrChange w:id="135" w:author="fei zhao" w:date="2012-08-15T16:45:00Z">
            <w:trPr>
              <w:trHeight w:val="270"/>
            </w:trPr>
          </w:trPrChange>
        </w:trPr>
        <w:tc>
          <w:tcPr>
            <w:tcW w:w="513" w:type="dxa"/>
            <w:tcBorders>
              <w:top w:val="nil"/>
              <w:left w:val="single" w:sz="4" w:space="0" w:color="auto"/>
              <w:bottom w:val="single" w:sz="4" w:space="0" w:color="auto"/>
              <w:right w:val="single" w:sz="4" w:space="0" w:color="auto"/>
            </w:tcBorders>
            <w:tcPrChange w:id="136"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137" w:author="fei zhao" w:date="2012-08-15T16:42:00Z"/>
                <w:rFonts w:ascii="楷体_GB2312" w:eastAsia="楷体_GB2312"/>
                <w:b/>
                <w:bCs/>
                <w:szCs w:val="21"/>
              </w:rPr>
            </w:pPr>
            <w:ins w:id="138" w:author="fei zhao" w:date="2012-08-15T16:42:00Z">
              <w:r w:rsidRPr="007C2CBE">
                <w:rPr>
                  <w:sz w:val="16"/>
                </w:rPr>
                <w:t>E</w:t>
              </w:r>
            </w:ins>
          </w:p>
        </w:tc>
        <w:tc>
          <w:tcPr>
            <w:tcW w:w="1359" w:type="dxa"/>
            <w:tcBorders>
              <w:top w:val="nil"/>
              <w:left w:val="nil"/>
              <w:bottom w:val="single" w:sz="4" w:space="0" w:color="auto"/>
              <w:right w:val="single" w:sz="4" w:space="0" w:color="auto"/>
            </w:tcBorders>
            <w:tcPrChange w:id="139"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140" w:author="fei zhao" w:date="2012-08-15T16:42:00Z"/>
                <w:rFonts w:ascii="楷体_GB2312" w:eastAsia="楷体_GB2312" w:cs="宋体"/>
                <w:b/>
                <w:bCs/>
                <w:kern w:val="0"/>
                <w:szCs w:val="21"/>
              </w:rPr>
            </w:pPr>
            <w:ins w:id="141" w:author="fei zhao" w:date="2012-08-15T16:42:00Z">
              <w:r w:rsidRPr="00560CF1">
                <w:t>T-PN</w:t>
              </w:r>
            </w:ins>
          </w:p>
        </w:tc>
        <w:tc>
          <w:tcPr>
            <w:tcW w:w="850" w:type="dxa"/>
            <w:tcBorders>
              <w:top w:val="nil"/>
              <w:left w:val="nil"/>
              <w:bottom w:val="single" w:sz="4" w:space="0" w:color="auto"/>
              <w:right w:val="single" w:sz="4" w:space="0" w:color="auto"/>
            </w:tcBorders>
            <w:vAlign w:val="center"/>
            <w:tcPrChange w:id="142"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43" w:author="fei zhao" w:date="2012-08-15T16:42:00Z"/>
                <w:rFonts w:ascii="楷体_GB2312" w:eastAsia="楷体_GB2312" w:cs="宋体"/>
                <w:kern w:val="0"/>
                <w:szCs w:val="21"/>
              </w:rPr>
            </w:pPr>
            <w:ins w:id="144" w:author="fei zhao" w:date="2012-08-15T16:42:00Z">
              <w:r w:rsidRPr="0065774A">
                <w:rPr>
                  <w:rFonts w:ascii="楷体_GB2312" w:eastAsia="楷体_GB2312" w:hAnsi="宋体" w:cs="宋体" w:hint="eastAsia"/>
                  <w:kern w:val="0"/>
                  <w:szCs w:val="21"/>
                </w:rPr>
                <w:t>系统信息</w:t>
              </w:r>
            </w:ins>
          </w:p>
        </w:tc>
        <w:tc>
          <w:tcPr>
            <w:tcW w:w="709" w:type="dxa"/>
            <w:tcBorders>
              <w:top w:val="nil"/>
              <w:left w:val="nil"/>
              <w:bottom w:val="single" w:sz="4" w:space="0" w:color="auto"/>
              <w:right w:val="single" w:sz="4" w:space="0" w:color="auto"/>
            </w:tcBorders>
            <w:vAlign w:val="center"/>
            <w:tcPrChange w:id="145"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46" w:author="fei zhao" w:date="2012-08-15T16:42:00Z"/>
                <w:rFonts w:ascii="楷体_GB2312" w:eastAsia="楷体_GB2312" w:cs="宋体"/>
                <w:kern w:val="0"/>
                <w:szCs w:val="21"/>
              </w:rPr>
            </w:pPr>
            <w:ins w:id="147"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148"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49" w:author="fei zhao" w:date="2012-08-15T16:42:00Z"/>
                <w:rFonts w:ascii="楷体_GB2312" w:eastAsia="楷体_GB2312" w:cs="宋体"/>
                <w:kern w:val="0"/>
                <w:szCs w:val="21"/>
              </w:rPr>
            </w:pPr>
            <w:ins w:id="150" w:author="fei zhao" w:date="2012-08-15T16:42:00Z">
              <w:r w:rsidRPr="0065774A">
                <w:rPr>
                  <w:rFonts w:ascii="楷体_GB2312" w:eastAsia="楷体_GB2312" w:hAnsi="宋体" w:cs="宋体" w:hint="eastAsia"/>
                  <w:kern w:val="0"/>
                  <w:szCs w:val="21"/>
                </w:rPr>
                <w:t>PN</w:t>
              </w:r>
            </w:ins>
          </w:p>
        </w:tc>
        <w:tc>
          <w:tcPr>
            <w:tcW w:w="1134" w:type="dxa"/>
            <w:tcBorders>
              <w:top w:val="nil"/>
              <w:left w:val="nil"/>
              <w:bottom w:val="single" w:sz="4" w:space="0" w:color="auto"/>
              <w:right w:val="single" w:sz="4" w:space="0" w:color="auto"/>
            </w:tcBorders>
            <w:vAlign w:val="center"/>
            <w:tcPrChange w:id="151"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52" w:author="fei zhao" w:date="2012-08-15T16:42:00Z"/>
                <w:rFonts w:ascii="楷体_GB2312" w:eastAsia="楷体_GB2312" w:cs="宋体"/>
                <w:kern w:val="0"/>
                <w:szCs w:val="21"/>
              </w:rPr>
            </w:pPr>
            <w:ins w:id="153"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154"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55" w:author="fei zhao" w:date="2012-08-15T16:42:00Z"/>
                <w:rFonts w:ascii="楷体_GB2312" w:eastAsia="楷体_GB2312" w:cs="宋体"/>
                <w:kern w:val="0"/>
                <w:szCs w:val="21"/>
              </w:rPr>
            </w:pPr>
            <w:ins w:id="156" w:author="fei zhao" w:date="2012-08-15T16:42:00Z">
              <w:r w:rsidRPr="0065774A">
                <w:rPr>
                  <w:rFonts w:ascii="楷体_GB2312" w:eastAsia="楷体_GB2312" w:hAnsi="宋体" w:cs="宋体" w:hint="eastAsia"/>
                  <w:kern w:val="0"/>
                  <w:szCs w:val="21"/>
                </w:rPr>
                <w:t>123</w:t>
              </w:r>
            </w:ins>
          </w:p>
        </w:tc>
      </w:tr>
      <w:tr w:rsidR="004100D2" w:rsidRPr="0065774A" w:rsidTr="004100D2">
        <w:trPr>
          <w:trHeight w:val="900"/>
          <w:ins w:id="157" w:author="fei zhao" w:date="2012-08-15T16:42:00Z"/>
          <w:trPrChange w:id="158" w:author="fei zhao" w:date="2012-08-15T16:45:00Z">
            <w:trPr>
              <w:trHeight w:val="900"/>
            </w:trPr>
          </w:trPrChange>
        </w:trPr>
        <w:tc>
          <w:tcPr>
            <w:tcW w:w="513" w:type="dxa"/>
            <w:tcBorders>
              <w:top w:val="nil"/>
              <w:left w:val="single" w:sz="4" w:space="0" w:color="auto"/>
              <w:bottom w:val="single" w:sz="4" w:space="0" w:color="auto"/>
              <w:right w:val="single" w:sz="4" w:space="0" w:color="auto"/>
            </w:tcBorders>
            <w:tcPrChange w:id="159"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160" w:author="fei zhao" w:date="2012-08-15T16:42:00Z"/>
                <w:rFonts w:ascii="楷体_GB2312" w:eastAsia="楷体_GB2312"/>
                <w:b/>
                <w:bCs/>
                <w:szCs w:val="21"/>
              </w:rPr>
            </w:pPr>
            <w:ins w:id="161" w:author="fei zhao" w:date="2012-08-15T16:42:00Z">
              <w:r w:rsidRPr="007C2CBE">
                <w:rPr>
                  <w:sz w:val="16"/>
                </w:rPr>
                <w:t>F</w:t>
              </w:r>
            </w:ins>
          </w:p>
        </w:tc>
        <w:tc>
          <w:tcPr>
            <w:tcW w:w="1359" w:type="dxa"/>
            <w:tcBorders>
              <w:top w:val="nil"/>
              <w:left w:val="nil"/>
              <w:bottom w:val="single" w:sz="4" w:space="0" w:color="auto"/>
              <w:right w:val="single" w:sz="4" w:space="0" w:color="auto"/>
            </w:tcBorders>
            <w:tcPrChange w:id="162"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163" w:author="fei zhao" w:date="2012-08-15T16:42:00Z"/>
                <w:rFonts w:ascii="楷体_GB2312" w:eastAsia="楷体_GB2312" w:cs="宋体"/>
                <w:b/>
                <w:bCs/>
                <w:kern w:val="0"/>
                <w:szCs w:val="21"/>
              </w:rPr>
            </w:pPr>
            <w:ins w:id="164" w:author="fei zhao" w:date="2012-08-15T16:42:00Z">
              <w:r w:rsidRPr="00560CF1">
                <w:t>Antenna Lati</w:t>
              </w:r>
            </w:ins>
          </w:p>
        </w:tc>
        <w:tc>
          <w:tcPr>
            <w:tcW w:w="850" w:type="dxa"/>
            <w:tcBorders>
              <w:top w:val="nil"/>
              <w:left w:val="nil"/>
              <w:bottom w:val="single" w:sz="4" w:space="0" w:color="auto"/>
              <w:right w:val="single" w:sz="4" w:space="0" w:color="auto"/>
            </w:tcBorders>
            <w:vAlign w:val="center"/>
            <w:tcPrChange w:id="165"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66" w:author="fei zhao" w:date="2012-08-15T16:42:00Z"/>
                <w:rFonts w:ascii="楷体_GB2312" w:eastAsia="楷体_GB2312" w:cs="宋体"/>
                <w:kern w:val="0"/>
                <w:szCs w:val="21"/>
              </w:rPr>
            </w:pPr>
            <w:ins w:id="167"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168"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69" w:author="fei zhao" w:date="2012-08-15T16:42:00Z"/>
                <w:rFonts w:ascii="楷体_GB2312" w:eastAsia="楷体_GB2312" w:cs="宋体"/>
                <w:kern w:val="0"/>
                <w:szCs w:val="21"/>
              </w:rPr>
            </w:pPr>
            <w:ins w:id="170"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171"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72" w:author="fei zhao" w:date="2012-08-15T16:42:00Z"/>
                <w:rFonts w:ascii="楷体_GB2312" w:eastAsia="楷体_GB2312" w:cs="宋体"/>
                <w:kern w:val="0"/>
                <w:szCs w:val="21"/>
              </w:rPr>
            </w:pPr>
            <w:ins w:id="173" w:author="fei zhao" w:date="2012-08-15T16:42:00Z">
              <w:r w:rsidRPr="0065774A">
                <w:rPr>
                  <w:rFonts w:ascii="楷体_GB2312" w:eastAsia="楷体_GB2312" w:hAnsi="宋体" w:cs="宋体" w:hint="eastAsia"/>
                  <w:kern w:val="0"/>
                  <w:szCs w:val="21"/>
                </w:rPr>
                <w:t>扇区所在纬度</w:t>
              </w:r>
            </w:ins>
          </w:p>
        </w:tc>
        <w:tc>
          <w:tcPr>
            <w:tcW w:w="1134" w:type="dxa"/>
            <w:tcBorders>
              <w:top w:val="nil"/>
              <w:left w:val="nil"/>
              <w:bottom w:val="single" w:sz="4" w:space="0" w:color="auto"/>
              <w:right w:val="single" w:sz="4" w:space="0" w:color="auto"/>
            </w:tcBorders>
            <w:vAlign w:val="center"/>
            <w:tcPrChange w:id="174"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75" w:author="fei zhao" w:date="2012-08-15T16:42:00Z"/>
                <w:rFonts w:ascii="楷体_GB2312" w:eastAsia="楷体_GB2312" w:cs="宋体"/>
                <w:kern w:val="0"/>
                <w:szCs w:val="21"/>
              </w:rPr>
            </w:pPr>
            <w:ins w:id="176" w:author="fei zhao" w:date="2012-08-15T16:42:00Z">
              <w:r w:rsidRPr="0065774A">
                <w:rPr>
                  <w:rFonts w:ascii="楷体_GB2312" w:eastAsia="楷体_GB2312" w:hAnsi="宋体" w:cs="宋体" w:hint="eastAsia"/>
                  <w:kern w:val="0"/>
                  <w:szCs w:val="21"/>
                </w:rPr>
                <w:t>浮点</w:t>
              </w:r>
            </w:ins>
          </w:p>
        </w:tc>
        <w:tc>
          <w:tcPr>
            <w:tcW w:w="1985" w:type="dxa"/>
            <w:tcBorders>
              <w:top w:val="nil"/>
              <w:left w:val="nil"/>
              <w:bottom w:val="single" w:sz="4" w:space="0" w:color="auto"/>
              <w:right w:val="single" w:sz="4" w:space="0" w:color="auto"/>
            </w:tcBorders>
            <w:vAlign w:val="center"/>
            <w:tcPrChange w:id="177"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78" w:author="fei zhao" w:date="2012-08-15T16:42:00Z"/>
                <w:rFonts w:ascii="楷体_GB2312" w:eastAsia="楷体_GB2312" w:cs="宋体"/>
                <w:kern w:val="0"/>
                <w:szCs w:val="21"/>
              </w:rPr>
            </w:pPr>
            <w:ins w:id="179" w:author="fei zhao" w:date="2012-08-15T16:42:00Z">
              <w:r w:rsidRPr="0065774A">
                <w:rPr>
                  <w:rFonts w:ascii="楷体_GB2312" w:eastAsia="楷体_GB2312" w:hAnsi="宋体" w:cs="宋体" w:hint="eastAsia"/>
                  <w:kern w:val="0"/>
                  <w:szCs w:val="21"/>
                </w:rPr>
                <w:t>31.82956</w:t>
              </w:r>
            </w:ins>
          </w:p>
        </w:tc>
      </w:tr>
      <w:tr w:rsidR="004100D2" w:rsidRPr="0065774A" w:rsidTr="004100D2">
        <w:trPr>
          <w:trHeight w:val="900"/>
          <w:ins w:id="180" w:author="fei zhao" w:date="2012-08-15T16:42:00Z"/>
          <w:trPrChange w:id="181" w:author="fei zhao" w:date="2012-08-15T16:45:00Z">
            <w:trPr>
              <w:trHeight w:val="900"/>
            </w:trPr>
          </w:trPrChange>
        </w:trPr>
        <w:tc>
          <w:tcPr>
            <w:tcW w:w="513" w:type="dxa"/>
            <w:tcBorders>
              <w:top w:val="nil"/>
              <w:left w:val="single" w:sz="4" w:space="0" w:color="auto"/>
              <w:bottom w:val="single" w:sz="4" w:space="0" w:color="auto"/>
              <w:right w:val="single" w:sz="4" w:space="0" w:color="auto"/>
            </w:tcBorders>
            <w:tcPrChange w:id="182"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183" w:author="fei zhao" w:date="2012-08-15T16:42:00Z"/>
                <w:rFonts w:ascii="楷体_GB2312" w:eastAsia="楷体_GB2312"/>
                <w:b/>
                <w:bCs/>
                <w:szCs w:val="21"/>
              </w:rPr>
            </w:pPr>
            <w:ins w:id="184" w:author="fei zhao" w:date="2012-08-15T16:42:00Z">
              <w:r w:rsidRPr="007C2CBE">
                <w:rPr>
                  <w:sz w:val="16"/>
                </w:rPr>
                <w:t>G</w:t>
              </w:r>
            </w:ins>
          </w:p>
        </w:tc>
        <w:tc>
          <w:tcPr>
            <w:tcW w:w="1359" w:type="dxa"/>
            <w:tcBorders>
              <w:top w:val="nil"/>
              <w:left w:val="nil"/>
              <w:bottom w:val="single" w:sz="4" w:space="0" w:color="auto"/>
              <w:right w:val="single" w:sz="4" w:space="0" w:color="auto"/>
            </w:tcBorders>
            <w:tcPrChange w:id="185"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186" w:author="fei zhao" w:date="2012-08-15T16:42:00Z"/>
                <w:rFonts w:ascii="楷体_GB2312" w:eastAsia="楷体_GB2312" w:cs="宋体"/>
                <w:b/>
                <w:bCs/>
                <w:kern w:val="0"/>
                <w:szCs w:val="21"/>
              </w:rPr>
            </w:pPr>
            <w:ins w:id="187" w:author="fei zhao" w:date="2012-08-15T16:42:00Z">
              <w:r w:rsidRPr="00560CF1">
                <w:t>Antenna Longi</w:t>
              </w:r>
            </w:ins>
          </w:p>
        </w:tc>
        <w:tc>
          <w:tcPr>
            <w:tcW w:w="850" w:type="dxa"/>
            <w:tcBorders>
              <w:top w:val="nil"/>
              <w:left w:val="nil"/>
              <w:bottom w:val="single" w:sz="4" w:space="0" w:color="auto"/>
              <w:right w:val="single" w:sz="4" w:space="0" w:color="auto"/>
            </w:tcBorders>
            <w:vAlign w:val="center"/>
            <w:tcPrChange w:id="188"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89" w:author="fei zhao" w:date="2012-08-15T16:42:00Z"/>
                <w:rFonts w:ascii="楷体_GB2312" w:eastAsia="楷体_GB2312" w:cs="宋体"/>
                <w:kern w:val="0"/>
                <w:szCs w:val="21"/>
              </w:rPr>
            </w:pPr>
            <w:ins w:id="190"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191"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92" w:author="fei zhao" w:date="2012-08-15T16:42:00Z"/>
                <w:rFonts w:ascii="楷体_GB2312" w:eastAsia="楷体_GB2312" w:cs="宋体"/>
                <w:kern w:val="0"/>
                <w:szCs w:val="21"/>
              </w:rPr>
            </w:pPr>
            <w:ins w:id="193"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194"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95" w:author="fei zhao" w:date="2012-08-15T16:42:00Z"/>
                <w:rFonts w:ascii="楷体_GB2312" w:eastAsia="楷体_GB2312" w:cs="宋体"/>
                <w:kern w:val="0"/>
                <w:szCs w:val="21"/>
              </w:rPr>
            </w:pPr>
            <w:ins w:id="196" w:author="fei zhao" w:date="2012-08-15T16:42:00Z">
              <w:r w:rsidRPr="0065774A">
                <w:rPr>
                  <w:rFonts w:ascii="楷体_GB2312" w:eastAsia="楷体_GB2312" w:hAnsi="宋体" w:cs="宋体" w:hint="eastAsia"/>
                  <w:kern w:val="0"/>
                  <w:szCs w:val="21"/>
                </w:rPr>
                <w:t>扇区所在经度</w:t>
              </w:r>
            </w:ins>
          </w:p>
        </w:tc>
        <w:tc>
          <w:tcPr>
            <w:tcW w:w="1134" w:type="dxa"/>
            <w:tcBorders>
              <w:top w:val="nil"/>
              <w:left w:val="nil"/>
              <w:bottom w:val="single" w:sz="4" w:space="0" w:color="auto"/>
              <w:right w:val="single" w:sz="4" w:space="0" w:color="auto"/>
            </w:tcBorders>
            <w:vAlign w:val="center"/>
            <w:tcPrChange w:id="197"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198" w:author="fei zhao" w:date="2012-08-15T16:42:00Z"/>
                <w:rFonts w:ascii="楷体_GB2312" w:eastAsia="楷体_GB2312" w:cs="宋体"/>
                <w:kern w:val="0"/>
                <w:szCs w:val="21"/>
              </w:rPr>
            </w:pPr>
            <w:ins w:id="199" w:author="fei zhao" w:date="2012-08-15T16:42:00Z">
              <w:r w:rsidRPr="0065774A">
                <w:rPr>
                  <w:rFonts w:ascii="楷体_GB2312" w:eastAsia="楷体_GB2312" w:hAnsi="宋体" w:cs="宋体" w:hint="eastAsia"/>
                  <w:kern w:val="0"/>
                  <w:szCs w:val="21"/>
                </w:rPr>
                <w:t>浮点</w:t>
              </w:r>
            </w:ins>
          </w:p>
        </w:tc>
        <w:tc>
          <w:tcPr>
            <w:tcW w:w="1985" w:type="dxa"/>
            <w:tcBorders>
              <w:top w:val="nil"/>
              <w:left w:val="nil"/>
              <w:bottom w:val="single" w:sz="4" w:space="0" w:color="auto"/>
              <w:right w:val="single" w:sz="4" w:space="0" w:color="auto"/>
            </w:tcBorders>
            <w:vAlign w:val="center"/>
            <w:tcPrChange w:id="200"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01" w:author="fei zhao" w:date="2012-08-15T16:42:00Z"/>
                <w:rFonts w:ascii="楷体_GB2312" w:eastAsia="楷体_GB2312" w:cs="宋体"/>
                <w:kern w:val="0"/>
                <w:szCs w:val="21"/>
              </w:rPr>
            </w:pPr>
            <w:ins w:id="202" w:author="fei zhao" w:date="2012-08-15T16:42:00Z">
              <w:r w:rsidRPr="0065774A">
                <w:rPr>
                  <w:rFonts w:ascii="楷体_GB2312" w:eastAsia="楷体_GB2312" w:hAnsi="宋体" w:cs="宋体" w:hint="eastAsia"/>
                  <w:kern w:val="0"/>
                  <w:szCs w:val="21"/>
                </w:rPr>
                <w:t>117.27864</w:t>
              </w:r>
            </w:ins>
          </w:p>
        </w:tc>
      </w:tr>
      <w:tr w:rsidR="004100D2" w:rsidRPr="0065774A" w:rsidTr="004100D2">
        <w:trPr>
          <w:trHeight w:val="450"/>
          <w:ins w:id="203" w:author="fei zhao" w:date="2012-08-15T16:42:00Z"/>
          <w:trPrChange w:id="204" w:author="fei zhao" w:date="2012-08-15T16:45:00Z">
            <w:trPr>
              <w:trHeight w:val="450"/>
            </w:trPr>
          </w:trPrChange>
        </w:trPr>
        <w:tc>
          <w:tcPr>
            <w:tcW w:w="513" w:type="dxa"/>
            <w:tcBorders>
              <w:top w:val="nil"/>
              <w:left w:val="single" w:sz="4" w:space="0" w:color="auto"/>
              <w:bottom w:val="single" w:sz="4" w:space="0" w:color="auto"/>
              <w:right w:val="single" w:sz="4" w:space="0" w:color="auto"/>
            </w:tcBorders>
            <w:tcPrChange w:id="205"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206" w:author="fei zhao" w:date="2012-08-15T16:42:00Z"/>
                <w:rFonts w:ascii="楷体_GB2312" w:eastAsia="楷体_GB2312"/>
                <w:b/>
                <w:bCs/>
                <w:szCs w:val="21"/>
              </w:rPr>
            </w:pPr>
            <w:ins w:id="207" w:author="fei zhao" w:date="2012-08-15T16:42:00Z">
              <w:r w:rsidRPr="007C2CBE">
                <w:rPr>
                  <w:sz w:val="16"/>
                </w:rPr>
                <w:t>H</w:t>
              </w:r>
            </w:ins>
          </w:p>
        </w:tc>
        <w:tc>
          <w:tcPr>
            <w:tcW w:w="1359" w:type="dxa"/>
            <w:tcBorders>
              <w:top w:val="nil"/>
              <w:left w:val="nil"/>
              <w:bottom w:val="single" w:sz="4" w:space="0" w:color="auto"/>
              <w:right w:val="single" w:sz="4" w:space="0" w:color="auto"/>
            </w:tcBorders>
            <w:tcPrChange w:id="208"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209" w:author="fei zhao" w:date="2012-08-15T16:42:00Z"/>
                <w:rFonts w:ascii="楷体_GB2312" w:eastAsia="楷体_GB2312" w:cs="宋体"/>
                <w:b/>
                <w:bCs/>
                <w:kern w:val="0"/>
                <w:szCs w:val="21"/>
              </w:rPr>
            </w:pPr>
            <w:ins w:id="210" w:author="fei zhao" w:date="2012-08-15T16:42:00Z">
              <w:r w:rsidRPr="00560CF1">
                <w:t>Antenna Alti</w:t>
              </w:r>
            </w:ins>
          </w:p>
        </w:tc>
        <w:tc>
          <w:tcPr>
            <w:tcW w:w="850" w:type="dxa"/>
            <w:tcBorders>
              <w:top w:val="nil"/>
              <w:left w:val="nil"/>
              <w:bottom w:val="single" w:sz="4" w:space="0" w:color="auto"/>
              <w:right w:val="single" w:sz="4" w:space="0" w:color="auto"/>
            </w:tcBorders>
            <w:vAlign w:val="center"/>
            <w:tcPrChange w:id="211"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12" w:author="fei zhao" w:date="2012-08-15T16:42:00Z"/>
                <w:rFonts w:ascii="楷体_GB2312" w:eastAsia="楷体_GB2312" w:cs="宋体"/>
                <w:kern w:val="0"/>
                <w:szCs w:val="21"/>
              </w:rPr>
            </w:pPr>
            <w:ins w:id="213"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214"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15" w:author="fei zhao" w:date="2012-08-15T16:42:00Z"/>
                <w:rFonts w:ascii="楷体_GB2312" w:eastAsia="楷体_GB2312" w:cs="宋体"/>
                <w:kern w:val="0"/>
                <w:szCs w:val="21"/>
              </w:rPr>
            </w:pPr>
            <w:ins w:id="216"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217"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18" w:author="fei zhao" w:date="2012-08-15T16:42:00Z"/>
                <w:rFonts w:ascii="楷体_GB2312" w:eastAsia="楷体_GB2312" w:cs="宋体"/>
                <w:kern w:val="0"/>
                <w:szCs w:val="21"/>
              </w:rPr>
            </w:pPr>
            <w:ins w:id="219" w:author="fei zhao" w:date="2012-08-15T16:42:00Z">
              <w:r w:rsidRPr="0065774A">
                <w:rPr>
                  <w:rFonts w:ascii="楷体_GB2312" w:eastAsia="楷体_GB2312" w:hAnsi="宋体" w:cs="宋体" w:hint="eastAsia"/>
                  <w:kern w:val="0"/>
                  <w:szCs w:val="21"/>
                </w:rPr>
                <w:t>天线挂高＋基站海拔高度</w:t>
              </w:r>
            </w:ins>
          </w:p>
        </w:tc>
        <w:tc>
          <w:tcPr>
            <w:tcW w:w="1134" w:type="dxa"/>
            <w:tcBorders>
              <w:top w:val="nil"/>
              <w:left w:val="nil"/>
              <w:bottom w:val="single" w:sz="4" w:space="0" w:color="auto"/>
              <w:right w:val="single" w:sz="4" w:space="0" w:color="auto"/>
            </w:tcBorders>
            <w:vAlign w:val="center"/>
            <w:tcPrChange w:id="220"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21" w:author="fei zhao" w:date="2012-08-15T16:42:00Z"/>
                <w:rFonts w:ascii="楷体_GB2312" w:eastAsia="楷体_GB2312" w:cs="宋体"/>
                <w:kern w:val="0"/>
                <w:szCs w:val="21"/>
              </w:rPr>
            </w:pPr>
            <w:ins w:id="222" w:author="fei zhao" w:date="2012-08-15T16:42:00Z">
              <w:r w:rsidRPr="0065774A">
                <w:rPr>
                  <w:rFonts w:ascii="楷体_GB2312" w:eastAsia="楷体_GB2312" w:hAnsi="宋体" w:cs="宋体" w:hint="eastAsia"/>
                  <w:kern w:val="0"/>
                  <w:szCs w:val="21"/>
                </w:rPr>
                <w:t>浮点</w:t>
              </w:r>
            </w:ins>
          </w:p>
        </w:tc>
        <w:tc>
          <w:tcPr>
            <w:tcW w:w="1985" w:type="dxa"/>
            <w:tcBorders>
              <w:top w:val="nil"/>
              <w:left w:val="nil"/>
              <w:bottom w:val="single" w:sz="4" w:space="0" w:color="auto"/>
              <w:right w:val="single" w:sz="4" w:space="0" w:color="auto"/>
            </w:tcBorders>
            <w:vAlign w:val="center"/>
            <w:tcPrChange w:id="223"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24" w:author="fei zhao" w:date="2012-08-15T16:42:00Z"/>
                <w:rFonts w:ascii="楷体_GB2312" w:eastAsia="楷体_GB2312" w:cs="宋体"/>
                <w:kern w:val="0"/>
                <w:szCs w:val="21"/>
              </w:rPr>
            </w:pPr>
            <w:ins w:id="225" w:author="fei zhao" w:date="2012-08-15T16:42:00Z">
              <w:r w:rsidRPr="0065774A">
                <w:rPr>
                  <w:rFonts w:ascii="楷体_GB2312" w:eastAsia="楷体_GB2312" w:hAnsi="宋体" w:cs="宋体" w:hint="eastAsia"/>
                  <w:kern w:val="0"/>
                  <w:szCs w:val="21"/>
                </w:rPr>
                <w:t>40</w:t>
              </w:r>
            </w:ins>
          </w:p>
        </w:tc>
      </w:tr>
      <w:tr w:rsidR="004100D2" w:rsidRPr="0065774A" w:rsidTr="004100D2">
        <w:trPr>
          <w:trHeight w:val="675"/>
          <w:ins w:id="226" w:author="fei zhao" w:date="2012-08-15T16:42:00Z"/>
          <w:trPrChange w:id="227" w:author="fei zhao" w:date="2012-08-15T16:45:00Z">
            <w:trPr>
              <w:trHeight w:val="675"/>
            </w:trPr>
          </w:trPrChange>
        </w:trPr>
        <w:tc>
          <w:tcPr>
            <w:tcW w:w="513" w:type="dxa"/>
            <w:tcBorders>
              <w:top w:val="nil"/>
              <w:left w:val="single" w:sz="4" w:space="0" w:color="auto"/>
              <w:bottom w:val="single" w:sz="4" w:space="0" w:color="auto"/>
              <w:right w:val="single" w:sz="4" w:space="0" w:color="auto"/>
            </w:tcBorders>
            <w:tcPrChange w:id="228"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229" w:author="fei zhao" w:date="2012-08-15T16:42:00Z"/>
                <w:rFonts w:ascii="楷体_GB2312" w:eastAsia="楷体_GB2312"/>
                <w:b/>
                <w:bCs/>
                <w:szCs w:val="21"/>
              </w:rPr>
            </w:pPr>
            <w:ins w:id="230" w:author="fei zhao" w:date="2012-08-15T16:42:00Z">
              <w:r w:rsidRPr="007C2CBE">
                <w:rPr>
                  <w:sz w:val="16"/>
                </w:rPr>
                <w:t>I</w:t>
              </w:r>
            </w:ins>
          </w:p>
        </w:tc>
        <w:tc>
          <w:tcPr>
            <w:tcW w:w="1359" w:type="dxa"/>
            <w:tcBorders>
              <w:top w:val="nil"/>
              <w:left w:val="nil"/>
              <w:bottom w:val="single" w:sz="4" w:space="0" w:color="auto"/>
              <w:right w:val="single" w:sz="4" w:space="0" w:color="auto"/>
            </w:tcBorders>
            <w:tcPrChange w:id="231"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232" w:author="fei zhao" w:date="2012-08-15T16:42:00Z"/>
                <w:rFonts w:ascii="楷体_GB2312" w:eastAsia="楷体_GB2312" w:cs="宋体"/>
                <w:b/>
                <w:bCs/>
                <w:kern w:val="0"/>
                <w:szCs w:val="21"/>
              </w:rPr>
            </w:pPr>
            <w:ins w:id="233" w:author="fei zhao" w:date="2012-08-15T16:42:00Z">
              <w:r w:rsidRPr="00560CF1">
                <w:t>Antenna Loc Accu</w:t>
              </w:r>
            </w:ins>
          </w:p>
        </w:tc>
        <w:tc>
          <w:tcPr>
            <w:tcW w:w="850" w:type="dxa"/>
            <w:tcBorders>
              <w:top w:val="nil"/>
              <w:left w:val="nil"/>
              <w:bottom w:val="single" w:sz="4" w:space="0" w:color="auto"/>
              <w:right w:val="single" w:sz="4" w:space="0" w:color="auto"/>
            </w:tcBorders>
            <w:vAlign w:val="center"/>
            <w:tcPrChange w:id="234"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35" w:author="fei zhao" w:date="2012-08-15T16:42:00Z"/>
                <w:rFonts w:ascii="楷体_GB2312" w:eastAsia="楷体_GB2312" w:cs="宋体"/>
                <w:kern w:val="0"/>
                <w:szCs w:val="21"/>
              </w:rPr>
            </w:pPr>
            <w:ins w:id="236"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237"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38" w:author="fei zhao" w:date="2012-08-15T16:42:00Z"/>
                <w:rFonts w:ascii="楷体_GB2312" w:eastAsia="楷体_GB2312" w:cs="宋体"/>
                <w:kern w:val="0"/>
                <w:szCs w:val="21"/>
              </w:rPr>
            </w:pPr>
            <w:ins w:id="239"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240"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41" w:author="fei zhao" w:date="2012-08-15T16:42:00Z"/>
                <w:rFonts w:ascii="楷体_GB2312" w:eastAsia="楷体_GB2312" w:cs="宋体"/>
                <w:kern w:val="0"/>
                <w:szCs w:val="21"/>
              </w:rPr>
            </w:pPr>
            <w:ins w:id="242" w:author="fei zhao" w:date="2012-08-15T16:42:00Z">
              <w:r w:rsidRPr="0065774A">
                <w:rPr>
                  <w:rFonts w:ascii="楷体_GB2312" w:eastAsia="楷体_GB2312" w:hAnsi="宋体" w:cs="宋体" w:hint="eastAsia"/>
                  <w:kern w:val="0"/>
                  <w:szCs w:val="21"/>
                </w:rPr>
                <w:t>扇区天线位置精度（厘米）</w:t>
              </w:r>
            </w:ins>
          </w:p>
        </w:tc>
        <w:tc>
          <w:tcPr>
            <w:tcW w:w="1134" w:type="dxa"/>
            <w:tcBorders>
              <w:top w:val="nil"/>
              <w:left w:val="nil"/>
              <w:bottom w:val="single" w:sz="4" w:space="0" w:color="auto"/>
              <w:right w:val="single" w:sz="4" w:space="0" w:color="auto"/>
            </w:tcBorders>
            <w:vAlign w:val="center"/>
            <w:tcPrChange w:id="243"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44" w:author="fei zhao" w:date="2012-08-15T16:42:00Z"/>
                <w:rFonts w:ascii="楷体_GB2312" w:eastAsia="楷体_GB2312" w:cs="宋体"/>
                <w:kern w:val="0"/>
                <w:szCs w:val="21"/>
              </w:rPr>
            </w:pPr>
            <w:ins w:id="245"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246"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47" w:author="fei zhao" w:date="2012-08-15T16:42:00Z"/>
                <w:rFonts w:ascii="楷体_GB2312" w:eastAsia="楷体_GB2312" w:cs="宋体"/>
                <w:kern w:val="0"/>
                <w:szCs w:val="21"/>
              </w:rPr>
            </w:pPr>
            <w:ins w:id="248" w:author="fei zhao" w:date="2012-08-15T16:42:00Z">
              <w:r w:rsidRPr="0065774A">
                <w:rPr>
                  <w:rFonts w:ascii="楷体_GB2312" w:eastAsia="楷体_GB2312" w:hAnsi="宋体" w:cs="宋体" w:hint="eastAsia"/>
                  <w:kern w:val="0"/>
                  <w:szCs w:val="21"/>
                </w:rPr>
                <w:t>300</w:t>
              </w:r>
            </w:ins>
          </w:p>
        </w:tc>
      </w:tr>
      <w:tr w:rsidR="004100D2" w:rsidRPr="0065774A" w:rsidTr="004100D2">
        <w:trPr>
          <w:trHeight w:val="780"/>
          <w:ins w:id="249" w:author="fei zhao" w:date="2012-08-15T16:42:00Z"/>
          <w:trPrChange w:id="250" w:author="fei zhao" w:date="2012-08-15T16:45:00Z">
            <w:trPr>
              <w:trHeight w:val="780"/>
            </w:trPr>
          </w:trPrChange>
        </w:trPr>
        <w:tc>
          <w:tcPr>
            <w:tcW w:w="513" w:type="dxa"/>
            <w:tcBorders>
              <w:top w:val="nil"/>
              <w:left w:val="single" w:sz="4" w:space="0" w:color="auto"/>
              <w:bottom w:val="single" w:sz="4" w:space="0" w:color="auto"/>
              <w:right w:val="single" w:sz="4" w:space="0" w:color="auto"/>
            </w:tcBorders>
            <w:tcPrChange w:id="251"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252" w:author="fei zhao" w:date="2012-08-15T16:42:00Z"/>
                <w:rFonts w:ascii="楷体_GB2312" w:eastAsia="楷体_GB2312"/>
                <w:b/>
                <w:bCs/>
                <w:szCs w:val="21"/>
              </w:rPr>
            </w:pPr>
            <w:ins w:id="253" w:author="fei zhao" w:date="2012-08-15T16:42:00Z">
              <w:r w:rsidRPr="007C2CBE">
                <w:rPr>
                  <w:sz w:val="16"/>
                </w:rPr>
                <w:t>J</w:t>
              </w:r>
            </w:ins>
          </w:p>
        </w:tc>
        <w:tc>
          <w:tcPr>
            <w:tcW w:w="1359" w:type="dxa"/>
            <w:tcBorders>
              <w:top w:val="nil"/>
              <w:left w:val="nil"/>
              <w:bottom w:val="single" w:sz="4" w:space="0" w:color="auto"/>
              <w:right w:val="single" w:sz="4" w:space="0" w:color="auto"/>
            </w:tcBorders>
            <w:tcPrChange w:id="254"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255" w:author="fei zhao" w:date="2012-08-15T16:42:00Z"/>
                <w:rFonts w:ascii="楷体_GB2312" w:eastAsia="楷体_GB2312" w:cs="宋体"/>
                <w:b/>
                <w:bCs/>
                <w:kern w:val="0"/>
                <w:szCs w:val="21"/>
              </w:rPr>
            </w:pPr>
            <w:ins w:id="256" w:author="fei zhao" w:date="2012-08-15T16:42:00Z">
              <w:r w:rsidRPr="00560CF1">
                <w:t>Sector Center Lati</w:t>
              </w:r>
            </w:ins>
          </w:p>
        </w:tc>
        <w:tc>
          <w:tcPr>
            <w:tcW w:w="850" w:type="dxa"/>
            <w:tcBorders>
              <w:top w:val="nil"/>
              <w:left w:val="nil"/>
              <w:bottom w:val="single" w:sz="4" w:space="0" w:color="auto"/>
              <w:right w:val="single" w:sz="4" w:space="0" w:color="auto"/>
            </w:tcBorders>
            <w:vAlign w:val="center"/>
            <w:tcPrChange w:id="257"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58" w:author="fei zhao" w:date="2012-08-15T16:42:00Z"/>
                <w:rFonts w:ascii="楷体_GB2312" w:eastAsia="楷体_GB2312" w:cs="宋体"/>
                <w:kern w:val="0"/>
                <w:szCs w:val="21"/>
              </w:rPr>
            </w:pPr>
            <w:ins w:id="259"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260"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61" w:author="fei zhao" w:date="2012-08-15T16:42:00Z"/>
                <w:rFonts w:ascii="楷体_GB2312" w:eastAsia="楷体_GB2312" w:cs="宋体"/>
                <w:kern w:val="0"/>
                <w:szCs w:val="21"/>
              </w:rPr>
            </w:pPr>
            <w:ins w:id="262" w:author="fei zhao" w:date="2012-08-15T16:42:00Z">
              <w:r w:rsidRPr="0065774A">
                <w:rPr>
                  <w:rFonts w:ascii="楷体_GB2312" w:eastAsia="楷体_GB2312" w:hAnsi="宋体" w:cs="宋体" w:hint="eastAsia"/>
                  <w:kern w:val="0"/>
                  <w:szCs w:val="21"/>
                </w:rPr>
                <w:t>人工</w:t>
              </w:r>
            </w:ins>
          </w:p>
        </w:tc>
        <w:tc>
          <w:tcPr>
            <w:tcW w:w="2126" w:type="dxa"/>
            <w:tcBorders>
              <w:top w:val="nil"/>
              <w:left w:val="nil"/>
              <w:bottom w:val="single" w:sz="4" w:space="0" w:color="auto"/>
              <w:right w:val="single" w:sz="4" w:space="0" w:color="auto"/>
            </w:tcBorders>
            <w:vAlign w:val="center"/>
            <w:tcPrChange w:id="263"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64" w:author="fei zhao" w:date="2012-08-15T16:42:00Z"/>
                <w:rFonts w:ascii="楷体_GB2312" w:eastAsia="楷体_GB2312" w:cs="宋体"/>
                <w:kern w:val="0"/>
                <w:szCs w:val="21"/>
              </w:rPr>
            </w:pPr>
            <w:ins w:id="265" w:author="fei zhao" w:date="2012-08-15T16:42:00Z">
              <w:r w:rsidRPr="0065774A">
                <w:rPr>
                  <w:rFonts w:ascii="楷体_GB2312" w:eastAsia="楷体_GB2312" w:hAnsi="宋体" w:cs="宋体" w:hint="eastAsia"/>
                  <w:kern w:val="0"/>
                  <w:szCs w:val="21"/>
                </w:rPr>
                <w:t>扇区所在纬度</w:t>
              </w:r>
            </w:ins>
          </w:p>
        </w:tc>
        <w:tc>
          <w:tcPr>
            <w:tcW w:w="1134" w:type="dxa"/>
            <w:tcBorders>
              <w:top w:val="nil"/>
              <w:left w:val="nil"/>
              <w:bottom w:val="single" w:sz="4" w:space="0" w:color="auto"/>
              <w:right w:val="single" w:sz="4" w:space="0" w:color="auto"/>
            </w:tcBorders>
            <w:vAlign w:val="center"/>
            <w:tcPrChange w:id="266"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67" w:author="fei zhao" w:date="2012-08-15T16:42:00Z"/>
                <w:rFonts w:ascii="楷体_GB2312" w:eastAsia="楷体_GB2312" w:cs="宋体"/>
                <w:kern w:val="0"/>
                <w:szCs w:val="21"/>
              </w:rPr>
            </w:pPr>
            <w:ins w:id="268" w:author="fei zhao" w:date="2012-08-15T16:42:00Z">
              <w:r w:rsidRPr="0065774A">
                <w:rPr>
                  <w:rFonts w:ascii="楷体_GB2312" w:eastAsia="楷体_GB2312" w:hAnsi="宋体" w:cs="宋体" w:hint="eastAsia"/>
                  <w:kern w:val="0"/>
                  <w:szCs w:val="21"/>
                </w:rPr>
                <w:t>浮点</w:t>
              </w:r>
            </w:ins>
          </w:p>
        </w:tc>
        <w:tc>
          <w:tcPr>
            <w:tcW w:w="1985" w:type="dxa"/>
            <w:tcBorders>
              <w:top w:val="nil"/>
              <w:left w:val="nil"/>
              <w:bottom w:val="single" w:sz="4" w:space="0" w:color="auto"/>
              <w:right w:val="single" w:sz="4" w:space="0" w:color="auto"/>
            </w:tcBorders>
            <w:vAlign w:val="center"/>
            <w:tcPrChange w:id="269"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70" w:author="fei zhao" w:date="2012-08-15T16:42:00Z"/>
                <w:rFonts w:ascii="楷体_GB2312" w:eastAsia="楷体_GB2312" w:cs="宋体"/>
                <w:kern w:val="0"/>
                <w:szCs w:val="21"/>
              </w:rPr>
            </w:pPr>
            <w:ins w:id="271" w:author="fei zhao" w:date="2012-08-15T16:42:00Z">
              <w:r w:rsidRPr="0065774A">
                <w:rPr>
                  <w:rFonts w:ascii="楷体_GB2312" w:eastAsia="楷体_GB2312" w:hAnsi="宋体" w:cs="宋体" w:hint="eastAsia"/>
                  <w:kern w:val="0"/>
                  <w:szCs w:val="21"/>
                </w:rPr>
                <w:t>31.83218</w:t>
              </w:r>
            </w:ins>
          </w:p>
        </w:tc>
      </w:tr>
      <w:tr w:rsidR="004100D2" w:rsidRPr="0065774A" w:rsidTr="004100D2">
        <w:trPr>
          <w:trHeight w:val="765"/>
          <w:ins w:id="272" w:author="fei zhao" w:date="2012-08-15T16:42:00Z"/>
          <w:trPrChange w:id="273" w:author="fei zhao" w:date="2012-08-15T16:45:00Z">
            <w:trPr>
              <w:trHeight w:val="765"/>
            </w:trPr>
          </w:trPrChange>
        </w:trPr>
        <w:tc>
          <w:tcPr>
            <w:tcW w:w="513" w:type="dxa"/>
            <w:tcBorders>
              <w:top w:val="nil"/>
              <w:left w:val="single" w:sz="4" w:space="0" w:color="auto"/>
              <w:bottom w:val="single" w:sz="4" w:space="0" w:color="auto"/>
              <w:right w:val="single" w:sz="4" w:space="0" w:color="auto"/>
            </w:tcBorders>
            <w:tcPrChange w:id="274"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275" w:author="fei zhao" w:date="2012-08-15T16:42:00Z"/>
                <w:rFonts w:ascii="楷体_GB2312" w:eastAsia="楷体_GB2312"/>
                <w:b/>
                <w:bCs/>
                <w:szCs w:val="21"/>
              </w:rPr>
            </w:pPr>
            <w:ins w:id="276" w:author="fei zhao" w:date="2012-08-15T16:42:00Z">
              <w:r w:rsidRPr="007C2CBE">
                <w:rPr>
                  <w:sz w:val="16"/>
                </w:rPr>
                <w:t>K</w:t>
              </w:r>
            </w:ins>
          </w:p>
        </w:tc>
        <w:tc>
          <w:tcPr>
            <w:tcW w:w="1359" w:type="dxa"/>
            <w:tcBorders>
              <w:top w:val="nil"/>
              <w:left w:val="nil"/>
              <w:bottom w:val="single" w:sz="4" w:space="0" w:color="auto"/>
              <w:right w:val="single" w:sz="4" w:space="0" w:color="auto"/>
            </w:tcBorders>
            <w:tcPrChange w:id="277"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278" w:author="fei zhao" w:date="2012-08-15T16:42:00Z"/>
                <w:rFonts w:ascii="楷体_GB2312" w:eastAsia="楷体_GB2312" w:cs="宋体"/>
                <w:b/>
                <w:bCs/>
                <w:kern w:val="0"/>
                <w:szCs w:val="21"/>
              </w:rPr>
            </w:pPr>
            <w:ins w:id="279" w:author="fei zhao" w:date="2012-08-15T16:42:00Z">
              <w:r w:rsidRPr="00560CF1">
                <w:t>Sector Center Longi</w:t>
              </w:r>
            </w:ins>
          </w:p>
        </w:tc>
        <w:tc>
          <w:tcPr>
            <w:tcW w:w="850" w:type="dxa"/>
            <w:tcBorders>
              <w:top w:val="nil"/>
              <w:left w:val="nil"/>
              <w:bottom w:val="single" w:sz="4" w:space="0" w:color="auto"/>
              <w:right w:val="single" w:sz="4" w:space="0" w:color="auto"/>
            </w:tcBorders>
            <w:vAlign w:val="center"/>
            <w:tcPrChange w:id="280"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81" w:author="fei zhao" w:date="2012-08-15T16:42:00Z"/>
                <w:rFonts w:ascii="楷体_GB2312" w:eastAsia="楷体_GB2312" w:cs="宋体"/>
                <w:kern w:val="0"/>
                <w:szCs w:val="21"/>
              </w:rPr>
            </w:pPr>
            <w:ins w:id="282"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283"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84" w:author="fei zhao" w:date="2012-08-15T16:42:00Z"/>
                <w:rFonts w:ascii="楷体_GB2312" w:eastAsia="楷体_GB2312" w:cs="宋体"/>
                <w:kern w:val="0"/>
                <w:szCs w:val="21"/>
              </w:rPr>
            </w:pPr>
            <w:ins w:id="285" w:author="fei zhao" w:date="2012-08-15T16:42:00Z">
              <w:r w:rsidRPr="0065774A">
                <w:rPr>
                  <w:rFonts w:ascii="楷体_GB2312" w:eastAsia="楷体_GB2312" w:hAnsi="宋体" w:cs="宋体" w:hint="eastAsia"/>
                  <w:kern w:val="0"/>
                  <w:szCs w:val="21"/>
                </w:rPr>
                <w:t>人工</w:t>
              </w:r>
            </w:ins>
          </w:p>
        </w:tc>
        <w:tc>
          <w:tcPr>
            <w:tcW w:w="2126" w:type="dxa"/>
            <w:tcBorders>
              <w:top w:val="nil"/>
              <w:left w:val="nil"/>
              <w:bottom w:val="single" w:sz="4" w:space="0" w:color="auto"/>
              <w:right w:val="single" w:sz="4" w:space="0" w:color="auto"/>
            </w:tcBorders>
            <w:vAlign w:val="center"/>
            <w:tcPrChange w:id="286"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87" w:author="fei zhao" w:date="2012-08-15T16:42:00Z"/>
                <w:rFonts w:ascii="楷体_GB2312" w:eastAsia="楷体_GB2312" w:cs="宋体"/>
                <w:kern w:val="0"/>
                <w:szCs w:val="21"/>
              </w:rPr>
            </w:pPr>
            <w:ins w:id="288" w:author="fei zhao" w:date="2012-08-15T16:42:00Z">
              <w:r w:rsidRPr="0065774A">
                <w:rPr>
                  <w:rFonts w:ascii="楷体_GB2312" w:eastAsia="楷体_GB2312" w:hAnsi="宋体" w:cs="宋体" w:hint="eastAsia"/>
                  <w:kern w:val="0"/>
                  <w:szCs w:val="21"/>
                </w:rPr>
                <w:t>扇区所在经度</w:t>
              </w:r>
            </w:ins>
          </w:p>
        </w:tc>
        <w:tc>
          <w:tcPr>
            <w:tcW w:w="1134" w:type="dxa"/>
            <w:tcBorders>
              <w:top w:val="nil"/>
              <w:left w:val="nil"/>
              <w:bottom w:val="single" w:sz="4" w:space="0" w:color="auto"/>
              <w:right w:val="single" w:sz="4" w:space="0" w:color="auto"/>
            </w:tcBorders>
            <w:vAlign w:val="center"/>
            <w:tcPrChange w:id="289"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90" w:author="fei zhao" w:date="2012-08-15T16:42:00Z"/>
                <w:rFonts w:ascii="楷体_GB2312" w:eastAsia="楷体_GB2312" w:cs="宋体"/>
                <w:kern w:val="0"/>
                <w:szCs w:val="21"/>
              </w:rPr>
            </w:pPr>
            <w:ins w:id="291" w:author="fei zhao" w:date="2012-08-15T16:42:00Z">
              <w:r w:rsidRPr="0065774A">
                <w:rPr>
                  <w:rFonts w:ascii="楷体_GB2312" w:eastAsia="楷体_GB2312" w:hAnsi="宋体" w:cs="宋体" w:hint="eastAsia"/>
                  <w:kern w:val="0"/>
                  <w:szCs w:val="21"/>
                </w:rPr>
                <w:t>浮点</w:t>
              </w:r>
            </w:ins>
          </w:p>
        </w:tc>
        <w:tc>
          <w:tcPr>
            <w:tcW w:w="1985" w:type="dxa"/>
            <w:tcBorders>
              <w:top w:val="nil"/>
              <w:left w:val="nil"/>
              <w:bottom w:val="single" w:sz="4" w:space="0" w:color="auto"/>
              <w:right w:val="single" w:sz="4" w:space="0" w:color="auto"/>
            </w:tcBorders>
            <w:vAlign w:val="center"/>
            <w:tcPrChange w:id="292"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293" w:author="fei zhao" w:date="2012-08-15T16:42:00Z"/>
                <w:rFonts w:ascii="楷体_GB2312" w:eastAsia="楷体_GB2312" w:cs="宋体"/>
                <w:kern w:val="0"/>
                <w:szCs w:val="21"/>
              </w:rPr>
            </w:pPr>
            <w:ins w:id="294" w:author="fei zhao" w:date="2012-08-15T16:42:00Z">
              <w:r w:rsidRPr="0065774A">
                <w:rPr>
                  <w:rFonts w:ascii="楷体_GB2312" w:eastAsia="楷体_GB2312" w:hAnsi="宋体" w:cs="宋体" w:hint="eastAsia"/>
                  <w:kern w:val="0"/>
                  <w:szCs w:val="21"/>
                </w:rPr>
                <w:t>117.27976</w:t>
              </w:r>
            </w:ins>
          </w:p>
        </w:tc>
      </w:tr>
      <w:tr w:rsidR="004100D2" w:rsidRPr="0065774A" w:rsidTr="004100D2">
        <w:trPr>
          <w:trHeight w:val="675"/>
          <w:ins w:id="295" w:author="fei zhao" w:date="2012-08-15T16:42:00Z"/>
          <w:trPrChange w:id="296" w:author="fei zhao" w:date="2012-08-15T16:45:00Z">
            <w:trPr>
              <w:trHeight w:val="675"/>
            </w:trPr>
          </w:trPrChange>
        </w:trPr>
        <w:tc>
          <w:tcPr>
            <w:tcW w:w="513" w:type="dxa"/>
            <w:tcBorders>
              <w:top w:val="nil"/>
              <w:left w:val="single" w:sz="4" w:space="0" w:color="auto"/>
              <w:bottom w:val="single" w:sz="4" w:space="0" w:color="auto"/>
              <w:right w:val="single" w:sz="4" w:space="0" w:color="auto"/>
            </w:tcBorders>
            <w:tcPrChange w:id="297"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298" w:author="fei zhao" w:date="2012-08-15T16:42:00Z"/>
                <w:rFonts w:ascii="楷体_GB2312" w:eastAsia="楷体_GB2312"/>
                <w:b/>
                <w:bCs/>
                <w:szCs w:val="21"/>
              </w:rPr>
            </w:pPr>
            <w:ins w:id="299" w:author="fei zhao" w:date="2012-08-15T16:42:00Z">
              <w:r w:rsidRPr="007C2CBE">
                <w:rPr>
                  <w:sz w:val="16"/>
                </w:rPr>
                <w:t>L</w:t>
              </w:r>
            </w:ins>
          </w:p>
        </w:tc>
        <w:tc>
          <w:tcPr>
            <w:tcW w:w="1359" w:type="dxa"/>
            <w:tcBorders>
              <w:top w:val="nil"/>
              <w:left w:val="nil"/>
              <w:bottom w:val="single" w:sz="4" w:space="0" w:color="auto"/>
              <w:right w:val="single" w:sz="4" w:space="0" w:color="auto"/>
            </w:tcBorders>
            <w:tcPrChange w:id="300"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301" w:author="fei zhao" w:date="2012-08-15T16:42:00Z"/>
                <w:rFonts w:ascii="楷体_GB2312" w:eastAsia="楷体_GB2312" w:cs="宋体"/>
                <w:b/>
                <w:bCs/>
                <w:kern w:val="0"/>
                <w:szCs w:val="21"/>
              </w:rPr>
            </w:pPr>
            <w:ins w:id="302" w:author="fei zhao" w:date="2012-08-15T16:42:00Z">
              <w:r w:rsidRPr="00560CF1">
                <w:t>Sector Center Alti</w:t>
              </w:r>
            </w:ins>
          </w:p>
        </w:tc>
        <w:tc>
          <w:tcPr>
            <w:tcW w:w="850" w:type="dxa"/>
            <w:tcBorders>
              <w:top w:val="nil"/>
              <w:left w:val="nil"/>
              <w:bottom w:val="single" w:sz="4" w:space="0" w:color="auto"/>
              <w:right w:val="single" w:sz="4" w:space="0" w:color="auto"/>
            </w:tcBorders>
            <w:vAlign w:val="center"/>
            <w:tcPrChange w:id="303"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04" w:author="fei zhao" w:date="2012-08-15T16:42:00Z"/>
                <w:rFonts w:ascii="楷体_GB2312" w:eastAsia="楷体_GB2312" w:cs="宋体"/>
                <w:kern w:val="0"/>
                <w:szCs w:val="21"/>
              </w:rPr>
            </w:pPr>
            <w:ins w:id="305"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306"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07" w:author="fei zhao" w:date="2012-08-15T16:42:00Z"/>
                <w:rFonts w:ascii="楷体_GB2312" w:eastAsia="楷体_GB2312" w:cs="宋体"/>
                <w:kern w:val="0"/>
                <w:szCs w:val="21"/>
              </w:rPr>
            </w:pPr>
            <w:ins w:id="308" w:author="fei zhao" w:date="2012-08-15T16:42:00Z">
              <w:r w:rsidRPr="0065774A">
                <w:rPr>
                  <w:rFonts w:ascii="楷体_GB2312" w:eastAsia="楷体_GB2312" w:hAnsi="宋体" w:cs="宋体" w:hint="eastAsia"/>
                  <w:kern w:val="0"/>
                  <w:szCs w:val="21"/>
                </w:rPr>
                <w:t>人工</w:t>
              </w:r>
            </w:ins>
          </w:p>
        </w:tc>
        <w:tc>
          <w:tcPr>
            <w:tcW w:w="2126" w:type="dxa"/>
            <w:tcBorders>
              <w:top w:val="nil"/>
              <w:left w:val="nil"/>
              <w:bottom w:val="single" w:sz="4" w:space="0" w:color="auto"/>
              <w:right w:val="single" w:sz="4" w:space="0" w:color="auto"/>
            </w:tcBorders>
            <w:vAlign w:val="center"/>
            <w:tcPrChange w:id="309"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10" w:author="fei zhao" w:date="2012-08-15T16:42:00Z"/>
                <w:rFonts w:ascii="楷体_GB2312" w:eastAsia="楷体_GB2312" w:cs="宋体"/>
                <w:kern w:val="0"/>
                <w:szCs w:val="21"/>
              </w:rPr>
            </w:pPr>
            <w:ins w:id="311" w:author="fei zhao" w:date="2012-08-15T16:42:00Z">
              <w:r w:rsidRPr="0065774A">
                <w:rPr>
                  <w:rFonts w:ascii="楷体_GB2312" w:eastAsia="楷体_GB2312" w:hAnsi="宋体" w:cs="宋体" w:hint="eastAsia"/>
                  <w:kern w:val="0"/>
                  <w:szCs w:val="21"/>
                </w:rPr>
                <w:t>扇区中心高度（米）</w:t>
              </w:r>
            </w:ins>
          </w:p>
        </w:tc>
        <w:tc>
          <w:tcPr>
            <w:tcW w:w="1134" w:type="dxa"/>
            <w:tcBorders>
              <w:top w:val="nil"/>
              <w:left w:val="nil"/>
              <w:bottom w:val="single" w:sz="4" w:space="0" w:color="auto"/>
              <w:right w:val="single" w:sz="4" w:space="0" w:color="auto"/>
            </w:tcBorders>
            <w:vAlign w:val="center"/>
            <w:tcPrChange w:id="312"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13" w:author="fei zhao" w:date="2012-08-15T16:42:00Z"/>
                <w:rFonts w:ascii="楷体_GB2312" w:eastAsia="楷体_GB2312" w:cs="宋体"/>
                <w:kern w:val="0"/>
                <w:szCs w:val="21"/>
              </w:rPr>
            </w:pPr>
            <w:ins w:id="314"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315"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16" w:author="fei zhao" w:date="2012-08-15T16:42:00Z"/>
                <w:rFonts w:ascii="楷体_GB2312" w:eastAsia="楷体_GB2312" w:cs="宋体"/>
                <w:kern w:val="0"/>
                <w:szCs w:val="21"/>
              </w:rPr>
            </w:pPr>
            <w:ins w:id="317" w:author="fei zhao" w:date="2012-08-15T16:42:00Z">
              <w:r w:rsidRPr="0065774A">
                <w:rPr>
                  <w:rFonts w:ascii="楷体_GB2312" w:eastAsia="楷体_GB2312" w:hAnsi="宋体" w:cs="宋体" w:hint="eastAsia"/>
                  <w:kern w:val="0"/>
                  <w:szCs w:val="21"/>
                </w:rPr>
                <w:t>33</w:t>
              </w:r>
            </w:ins>
          </w:p>
        </w:tc>
      </w:tr>
      <w:tr w:rsidR="004100D2" w:rsidRPr="0065774A" w:rsidTr="004100D2">
        <w:trPr>
          <w:trHeight w:val="1125"/>
          <w:ins w:id="318" w:author="fei zhao" w:date="2012-08-15T16:42:00Z"/>
          <w:trPrChange w:id="319" w:author="fei zhao" w:date="2012-08-15T16:45:00Z">
            <w:trPr>
              <w:trHeight w:val="1125"/>
            </w:trPr>
          </w:trPrChange>
        </w:trPr>
        <w:tc>
          <w:tcPr>
            <w:tcW w:w="513" w:type="dxa"/>
            <w:tcBorders>
              <w:top w:val="nil"/>
              <w:left w:val="single" w:sz="4" w:space="0" w:color="auto"/>
              <w:bottom w:val="single" w:sz="4" w:space="0" w:color="auto"/>
              <w:right w:val="single" w:sz="4" w:space="0" w:color="auto"/>
            </w:tcBorders>
            <w:tcPrChange w:id="320"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321" w:author="fei zhao" w:date="2012-08-15T16:42:00Z"/>
                <w:rFonts w:ascii="楷体_GB2312" w:eastAsia="楷体_GB2312"/>
                <w:b/>
                <w:bCs/>
                <w:szCs w:val="21"/>
              </w:rPr>
            </w:pPr>
            <w:ins w:id="322" w:author="fei zhao" w:date="2012-08-15T16:42:00Z">
              <w:r w:rsidRPr="007C2CBE">
                <w:rPr>
                  <w:sz w:val="16"/>
                </w:rPr>
                <w:t>M</w:t>
              </w:r>
            </w:ins>
          </w:p>
        </w:tc>
        <w:tc>
          <w:tcPr>
            <w:tcW w:w="1359" w:type="dxa"/>
            <w:tcBorders>
              <w:top w:val="nil"/>
              <w:left w:val="nil"/>
              <w:bottom w:val="single" w:sz="4" w:space="0" w:color="auto"/>
              <w:right w:val="single" w:sz="4" w:space="0" w:color="auto"/>
            </w:tcBorders>
            <w:tcPrChange w:id="323"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324" w:author="fei zhao" w:date="2012-08-15T16:42:00Z"/>
                <w:rFonts w:ascii="楷体_GB2312" w:eastAsia="楷体_GB2312" w:cs="宋体"/>
                <w:b/>
                <w:bCs/>
                <w:kern w:val="0"/>
                <w:szCs w:val="21"/>
              </w:rPr>
            </w:pPr>
            <w:ins w:id="325" w:author="fei zhao" w:date="2012-08-15T16:42:00Z">
              <w:r w:rsidRPr="00560CF1">
                <w:t>Antenna Orientation</w:t>
              </w:r>
            </w:ins>
          </w:p>
        </w:tc>
        <w:tc>
          <w:tcPr>
            <w:tcW w:w="850" w:type="dxa"/>
            <w:tcBorders>
              <w:top w:val="nil"/>
              <w:left w:val="nil"/>
              <w:bottom w:val="single" w:sz="4" w:space="0" w:color="auto"/>
              <w:right w:val="single" w:sz="4" w:space="0" w:color="auto"/>
            </w:tcBorders>
            <w:vAlign w:val="center"/>
            <w:tcPrChange w:id="326"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27" w:author="fei zhao" w:date="2012-08-15T16:42:00Z"/>
                <w:rFonts w:ascii="楷体_GB2312" w:eastAsia="楷体_GB2312" w:cs="宋体"/>
                <w:kern w:val="0"/>
                <w:szCs w:val="21"/>
              </w:rPr>
            </w:pPr>
            <w:ins w:id="328" w:author="fei zhao" w:date="2012-08-15T16:42:00Z">
              <w:r w:rsidRPr="0065774A">
                <w:rPr>
                  <w:rFonts w:ascii="楷体_GB2312" w:eastAsia="楷体_GB2312" w:hAnsi="宋体" w:cs="宋体" w:hint="eastAsia"/>
                  <w:kern w:val="0"/>
                  <w:szCs w:val="21"/>
                </w:rPr>
                <w:t>天馈信息</w:t>
              </w:r>
            </w:ins>
          </w:p>
        </w:tc>
        <w:tc>
          <w:tcPr>
            <w:tcW w:w="709" w:type="dxa"/>
            <w:tcBorders>
              <w:top w:val="nil"/>
              <w:left w:val="nil"/>
              <w:bottom w:val="single" w:sz="4" w:space="0" w:color="auto"/>
              <w:right w:val="single" w:sz="4" w:space="0" w:color="auto"/>
            </w:tcBorders>
            <w:vAlign w:val="center"/>
            <w:tcPrChange w:id="329"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30" w:author="fei zhao" w:date="2012-08-15T16:42:00Z"/>
                <w:rFonts w:ascii="楷体_GB2312" w:eastAsia="楷体_GB2312" w:cs="宋体"/>
                <w:kern w:val="0"/>
                <w:szCs w:val="21"/>
              </w:rPr>
            </w:pPr>
            <w:ins w:id="331"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332"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33" w:author="fei zhao" w:date="2012-08-15T16:42:00Z"/>
                <w:rFonts w:ascii="楷体_GB2312" w:eastAsia="楷体_GB2312" w:cs="宋体"/>
                <w:kern w:val="0"/>
                <w:szCs w:val="21"/>
              </w:rPr>
            </w:pPr>
            <w:ins w:id="334" w:author="fei zhao" w:date="2012-08-15T16:42:00Z">
              <w:r w:rsidRPr="0065774A">
                <w:rPr>
                  <w:rFonts w:ascii="楷体_GB2312" w:eastAsia="楷体_GB2312" w:hAnsi="宋体" w:cs="宋体" w:hint="eastAsia"/>
                  <w:kern w:val="0"/>
                  <w:szCs w:val="21"/>
                </w:rPr>
                <w:t>天线方向角</w:t>
              </w:r>
            </w:ins>
          </w:p>
        </w:tc>
        <w:tc>
          <w:tcPr>
            <w:tcW w:w="1134" w:type="dxa"/>
            <w:tcBorders>
              <w:top w:val="nil"/>
              <w:left w:val="nil"/>
              <w:bottom w:val="single" w:sz="4" w:space="0" w:color="auto"/>
              <w:right w:val="single" w:sz="4" w:space="0" w:color="auto"/>
            </w:tcBorders>
            <w:vAlign w:val="center"/>
            <w:tcPrChange w:id="335"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36" w:author="fei zhao" w:date="2012-08-15T16:42:00Z"/>
                <w:rFonts w:ascii="楷体_GB2312" w:eastAsia="楷体_GB2312" w:cs="宋体"/>
                <w:kern w:val="0"/>
                <w:szCs w:val="21"/>
              </w:rPr>
            </w:pPr>
            <w:ins w:id="337"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338"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39" w:author="fei zhao" w:date="2012-08-15T16:42:00Z"/>
                <w:rFonts w:ascii="楷体_GB2312" w:eastAsia="楷体_GB2312" w:cs="宋体"/>
                <w:kern w:val="0"/>
                <w:szCs w:val="21"/>
              </w:rPr>
            </w:pPr>
            <w:ins w:id="340" w:author="fei zhao" w:date="2012-08-15T16:42:00Z">
              <w:r w:rsidRPr="0065774A">
                <w:rPr>
                  <w:rFonts w:ascii="楷体_GB2312" w:eastAsia="楷体_GB2312" w:hAnsi="宋体" w:cs="宋体" w:hint="eastAsia"/>
                  <w:kern w:val="0"/>
                  <w:szCs w:val="21"/>
                </w:rPr>
                <w:t>240</w:t>
              </w:r>
            </w:ins>
          </w:p>
        </w:tc>
      </w:tr>
      <w:tr w:rsidR="004100D2" w:rsidRPr="0065774A" w:rsidTr="004100D2">
        <w:trPr>
          <w:trHeight w:val="1350"/>
          <w:ins w:id="341" w:author="fei zhao" w:date="2012-08-15T16:42:00Z"/>
          <w:trPrChange w:id="342" w:author="fei zhao" w:date="2012-08-15T16:45:00Z">
            <w:trPr>
              <w:trHeight w:val="1350"/>
            </w:trPr>
          </w:trPrChange>
        </w:trPr>
        <w:tc>
          <w:tcPr>
            <w:tcW w:w="513" w:type="dxa"/>
            <w:tcBorders>
              <w:top w:val="nil"/>
              <w:left w:val="single" w:sz="4" w:space="0" w:color="auto"/>
              <w:bottom w:val="single" w:sz="4" w:space="0" w:color="auto"/>
              <w:right w:val="single" w:sz="4" w:space="0" w:color="auto"/>
            </w:tcBorders>
            <w:tcPrChange w:id="343"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344" w:author="fei zhao" w:date="2012-08-15T16:42:00Z"/>
                <w:rFonts w:ascii="楷体_GB2312" w:eastAsia="楷体_GB2312"/>
                <w:b/>
                <w:bCs/>
                <w:szCs w:val="21"/>
              </w:rPr>
            </w:pPr>
            <w:ins w:id="345" w:author="fei zhao" w:date="2012-08-15T16:42:00Z">
              <w:r w:rsidRPr="007C2CBE">
                <w:rPr>
                  <w:sz w:val="16"/>
                </w:rPr>
                <w:t>N</w:t>
              </w:r>
            </w:ins>
          </w:p>
        </w:tc>
        <w:tc>
          <w:tcPr>
            <w:tcW w:w="1359" w:type="dxa"/>
            <w:tcBorders>
              <w:top w:val="nil"/>
              <w:left w:val="nil"/>
              <w:bottom w:val="single" w:sz="4" w:space="0" w:color="auto"/>
              <w:right w:val="single" w:sz="4" w:space="0" w:color="auto"/>
            </w:tcBorders>
            <w:tcPrChange w:id="346"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347" w:author="fei zhao" w:date="2012-08-15T16:42:00Z"/>
                <w:rFonts w:ascii="楷体_GB2312" w:eastAsia="楷体_GB2312" w:cs="宋体"/>
                <w:b/>
                <w:bCs/>
                <w:kern w:val="0"/>
                <w:szCs w:val="21"/>
              </w:rPr>
            </w:pPr>
            <w:ins w:id="348" w:author="fei zhao" w:date="2012-08-15T16:42:00Z">
              <w:r w:rsidRPr="00560CF1">
                <w:t>Antenna Opening</w:t>
              </w:r>
            </w:ins>
          </w:p>
        </w:tc>
        <w:tc>
          <w:tcPr>
            <w:tcW w:w="850" w:type="dxa"/>
            <w:tcBorders>
              <w:top w:val="nil"/>
              <w:left w:val="nil"/>
              <w:bottom w:val="single" w:sz="4" w:space="0" w:color="auto"/>
              <w:right w:val="single" w:sz="4" w:space="0" w:color="auto"/>
            </w:tcBorders>
            <w:vAlign w:val="center"/>
            <w:tcPrChange w:id="349"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50" w:author="fei zhao" w:date="2012-08-15T16:42:00Z"/>
                <w:rFonts w:ascii="楷体_GB2312" w:eastAsia="楷体_GB2312" w:cs="宋体"/>
                <w:kern w:val="0"/>
                <w:szCs w:val="21"/>
              </w:rPr>
            </w:pPr>
            <w:ins w:id="351"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352"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53" w:author="fei zhao" w:date="2012-08-15T16:42:00Z"/>
                <w:rFonts w:ascii="楷体_GB2312" w:eastAsia="楷体_GB2312" w:cs="宋体"/>
                <w:kern w:val="0"/>
                <w:szCs w:val="21"/>
              </w:rPr>
            </w:pPr>
            <w:ins w:id="354"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355"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56" w:author="fei zhao" w:date="2012-08-15T16:42:00Z"/>
                <w:rFonts w:ascii="楷体_GB2312" w:eastAsia="楷体_GB2312" w:cs="宋体"/>
                <w:kern w:val="0"/>
                <w:szCs w:val="21"/>
              </w:rPr>
            </w:pPr>
            <w:ins w:id="357" w:author="fei zhao" w:date="2012-08-15T16:42:00Z">
              <w:r w:rsidRPr="0065774A">
                <w:rPr>
                  <w:rFonts w:ascii="楷体_GB2312" w:eastAsia="楷体_GB2312" w:hAnsi="宋体" w:cs="宋体" w:hint="eastAsia"/>
                  <w:kern w:val="0"/>
                  <w:szCs w:val="21"/>
                </w:rPr>
                <w:t>扇区天线覆盖范围所形成的张角，与该基站的扇区数及天线发射方向图等特性有关</w:t>
              </w:r>
            </w:ins>
          </w:p>
        </w:tc>
        <w:tc>
          <w:tcPr>
            <w:tcW w:w="1134" w:type="dxa"/>
            <w:tcBorders>
              <w:top w:val="nil"/>
              <w:left w:val="nil"/>
              <w:bottom w:val="single" w:sz="4" w:space="0" w:color="auto"/>
              <w:right w:val="single" w:sz="4" w:space="0" w:color="auto"/>
            </w:tcBorders>
            <w:vAlign w:val="center"/>
            <w:tcPrChange w:id="358"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59" w:author="fei zhao" w:date="2012-08-15T16:42:00Z"/>
                <w:rFonts w:ascii="楷体_GB2312" w:eastAsia="楷体_GB2312" w:cs="宋体"/>
                <w:kern w:val="0"/>
                <w:szCs w:val="21"/>
              </w:rPr>
            </w:pPr>
            <w:ins w:id="360"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361" w:author="fei zhao" w:date="2012-08-15T16:45:00Z">
              <w:tcPr>
                <w:tcW w:w="1985" w:type="dxa"/>
                <w:tcBorders>
                  <w:top w:val="nil"/>
                  <w:left w:val="nil"/>
                  <w:bottom w:val="single" w:sz="4" w:space="0" w:color="auto"/>
                  <w:right w:val="single" w:sz="4" w:space="0" w:color="auto"/>
                </w:tcBorders>
                <w:vAlign w:val="center"/>
              </w:tcPr>
            </w:tcPrChange>
          </w:tcPr>
          <w:p w:rsidR="004100D2" w:rsidRPr="004100D2" w:rsidRDefault="004100D2" w:rsidP="004404D8">
            <w:pPr>
              <w:widowControl/>
              <w:rPr>
                <w:ins w:id="362" w:author="fei zhao" w:date="2012-08-15T16:42:00Z"/>
                <w:rFonts w:ascii="楷体_GB2312" w:eastAsia="楷体_GB2312" w:hAnsi="宋体" w:cs="宋体"/>
                <w:kern w:val="0"/>
                <w:szCs w:val="21"/>
                <w:rPrChange w:id="363" w:author="fei zhao" w:date="2012-08-15T16:44:00Z">
                  <w:rPr>
                    <w:ins w:id="364" w:author="fei zhao" w:date="2012-08-15T16:42:00Z"/>
                    <w:rFonts w:ascii="楷体_GB2312" w:eastAsia="楷体_GB2312" w:cs="宋体"/>
                    <w:kern w:val="0"/>
                    <w:szCs w:val="21"/>
                  </w:rPr>
                </w:rPrChange>
              </w:rPr>
            </w:pPr>
            <w:ins w:id="365" w:author="fei zhao" w:date="2012-08-15T16:42:00Z">
              <w:r w:rsidRPr="0065774A">
                <w:rPr>
                  <w:rFonts w:ascii="楷体_GB2312" w:eastAsia="楷体_GB2312" w:hAnsi="宋体" w:cs="宋体" w:hint="eastAsia"/>
                  <w:kern w:val="0"/>
                  <w:szCs w:val="21"/>
                </w:rPr>
                <w:t>120</w:t>
              </w:r>
            </w:ins>
          </w:p>
        </w:tc>
      </w:tr>
      <w:tr w:rsidR="004100D2" w:rsidRPr="0065774A" w:rsidTr="004100D2">
        <w:trPr>
          <w:trHeight w:val="1095"/>
          <w:ins w:id="366" w:author="fei zhao" w:date="2012-08-15T16:42:00Z"/>
          <w:trPrChange w:id="367" w:author="fei zhao" w:date="2012-08-15T16:45:00Z">
            <w:trPr>
              <w:trHeight w:val="1095"/>
            </w:trPr>
          </w:trPrChange>
        </w:trPr>
        <w:tc>
          <w:tcPr>
            <w:tcW w:w="513" w:type="dxa"/>
            <w:tcBorders>
              <w:top w:val="nil"/>
              <w:left w:val="single" w:sz="4" w:space="0" w:color="auto"/>
              <w:bottom w:val="single" w:sz="4" w:space="0" w:color="auto"/>
              <w:right w:val="single" w:sz="4" w:space="0" w:color="auto"/>
            </w:tcBorders>
            <w:tcPrChange w:id="368"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369" w:author="fei zhao" w:date="2012-08-15T16:42:00Z"/>
                <w:rFonts w:ascii="楷体_GB2312" w:eastAsia="楷体_GB2312"/>
                <w:b/>
                <w:bCs/>
                <w:szCs w:val="21"/>
              </w:rPr>
            </w:pPr>
            <w:ins w:id="370" w:author="fei zhao" w:date="2012-08-15T16:42:00Z">
              <w:r w:rsidRPr="007C2CBE">
                <w:rPr>
                  <w:sz w:val="16"/>
                </w:rPr>
                <w:lastRenderedPageBreak/>
                <w:t>O</w:t>
              </w:r>
            </w:ins>
          </w:p>
        </w:tc>
        <w:tc>
          <w:tcPr>
            <w:tcW w:w="1359" w:type="dxa"/>
            <w:tcBorders>
              <w:top w:val="nil"/>
              <w:left w:val="nil"/>
              <w:bottom w:val="single" w:sz="4" w:space="0" w:color="auto"/>
              <w:right w:val="single" w:sz="4" w:space="0" w:color="auto"/>
            </w:tcBorders>
            <w:tcPrChange w:id="371"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372" w:author="fei zhao" w:date="2012-08-15T16:42:00Z"/>
                <w:rFonts w:ascii="楷体_GB2312" w:eastAsia="楷体_GB2312" w:cs="宋体"/>
                <w:b/>
                <w:bCs/>
                <w:kern w:val="0"/>
                <w:szCs w:val="21"/>
              </w:rPr>
            </w:pPr>
            <w:ins w:id="373" w:author="fei zhao" w:date="2012-08-15T16:42:00Z">
              <w:r w:rsidRPr="00560CF1">
                <w:t>Max Antenna Range</w:t>
              </w:r>
            </w:ins>
          </w:p>
        </w:tc>
        <w:tc>
          <w:tcPr>
            <w:tcW w:w="850" w:type="dxa"/>
            <w:tcBorders>
              <w:top w:val="nil"/>
              <w:left w:val="nil"/>
              <w:bottom w:val="single" w:sz="4" w:space="0" w:color="auto"/>
              <w:right w:val="single" w:sz="4" w:space="0" w:color="auto"/>
            </w:tcBorders>
            <w:vAlign w:val="center"/>
            <w:tcPrChange w:id="374"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75" w:author="fei zhao" w:date="2012-08-15T16:42:00Z"/>
                <w:rFonts w:ascii="楷体_GB2312" w:eastAsia="楷体_GB2312" w:cs="宋体"/>
                <w:kern w:val="0"/>
                <w:szCs w:val="21"/>
              </w:rPr>
            </w:pPr>
            <w:ins w:id="376"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377"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78" w:author="fei zhao" w:date="2012-08-15T16:42:00Z"/>
                <w:rFonts w:ascii="楷体_GB2312" w:eastAsia="楷体_GB2312" w:cs="宋体"/>
                <w:kern w:val="0"/>
                <w:szCs w:val="21"/>
              </w:rPr>
            </w:pPr>
            <w:ins w:id="379" w:author="fei zhao" w:date="2012-08-15T16:42:00Z">
              <w:r w:rsidRPr="0065774A">
                <w:rPr>
                  <w:rFonts w:ascii="楷体_GB2312" w:eastAsia="楷体_GB2312" w:hAnsi="宋体" w:cs="宋体" w:hint="eastAsia"/>
                  <w:kern w:val="0"/>
                  <w:szCs w:val="21"/>
                </w:rPr>
                <w:t>人工</w:t>
              </w:r>
            </w:ins>
          </w:p>
        </w:tc>
        <w:tc>
          <w:tcPr>
            <w:tcW w:w="2126" w:type="dxa"/>
            <w:tcBorders>
              <w:top w:val="nil"/>
              <w:left w:val="nil"/>
              <w:bottom w:val="single" w:sz="4" w:space="0" w:color="auto"/>
              <w:right w:val="single" w:sz="4" w:space="0" w:color="auto"/>
            </w:tcBorders>
            <w:vAlign w:val="center"/>
            <w:tcPrChange w:id="380"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81" w:author="fei zhao" w:date="2012-08-15T16:42:00Z"/>
                <w:rFonts w:ascii="楷体_GB2312" w:eastAsia="楷体_GB2312" w:cs="宋体"/>
                <w:kern w:val="0"/>
                <w:szCs w:val="21"/>
              </w:rPr>
            </w:pPr>
            <w:ins w:id="382" w:author="fei zhao" w:date="2012-08-15T16:42:00Z">
              <w:r w:rsidRPr="0065774A">
                <w:rPr>
                  <w:rFonts w:ascii="楷体_GB2312" w:eastAsia="楷体_GB2312" w:hAnsi="宋体" w:cs="宋体" w:hint="eastAsia"/>
                  <w:kern w:val="0"/>
                  <w:szCs w:val="21"/>
                </w:rPr>
                <w:t>最大天线范围用于通过PN在指定的范围内查找基站，从而进行AFLT或MCS的定位方法的计算</w:t>
              </w:r>
            </w:ins>
          </w:p>
        </w:tc>
        <w:tc>
          <w:tcPr>
            <w:tcW w:w="1134" w:type="dxa"/>
            <w:tcBorders>
              <w:top w:val="nil"/>
              <w:left w:val="nil"/>
              <w:bottom w:val="single" w:sz="4" w:space="0" w:color="auto"/>
              <w:right w:val="single" w:sz="4" w:space="0" w:color="auto"/>
            </w:tcBorders>
            <w:vAlign w:val="center"/>
            <w:tcPrChange w:id="383"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84" w:author="fei zhao" w:date="2012-08-15T16:42:00Z"/>
                <w:rFonts w:ascii="楷体_GB2312" w:eastAsia="楷体_GB2312" w:cs="宋体"/>
                <w:kern w:val="0"/>
                <w:szCs w:val="21"/>
              </w:rPr>
            </w:pPr>
            <w:ins w:id="385"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386"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87" w:author="fei zhao" w:date="2012-08-15T16:42:00Z"/>
                <w:rFonts w:ascii="楷体_GB2312" w:eastAsia="楷体_GB2312" w:cs="宋体"/>
                <w:kern w:val="0"/>
                <w:szCs w:val="21"/>
              </w:rPr>
            </w:pPr>
            <w:ins w:id="388" w:author="fei zhao" w:date="2012-08-15T16:42:00Z">
              <w:r w:rsidRPr="0065774A">
                <w:rPr>
                  <w:rFonts w:ascii="楷体_GB2312" w:eastAsia="楷体_GB2312" w:hAnsi="宋体" w:cs="宋体" w:hint="eastAsia"/>
                  <w:kern w:val="0"/>
                  <w:szCs w:val="21"/>
                </w:rPr>
                <w:t>700</w:t>
              </w:r>
            </w:ins>
          </w:p>
        </w:tc>
      </w:tr>
      <w:tr w:rsidR="004100D2" w:rsidRPr="0065774A" w:rsidTr="004100D2">
        <w:trPr>
          <w:trHeight w:val="450"/>
          <w:ins w:id="389" w:author="fei zhao" w:date="2012-08-15T16:42:00Z"/>
          <w:trPrChange w:id="390" w:author="fei zhao" w:date="2012-08-15T16:45:00Z">
            <w:trPr>
              <w:trHeight w:val="450"/>
            </w:trPr>
          </w:trPrChange>
        </w:trPr>
        <w:tc>
          <w:tcPr>
            <w:tcW w:w="513" w:type="dxa"/>
            <w:tcBorders>
              <w:top w:val="nil"/>
              <w:left w:val="single" w:sz="4" w:space="0" w:color="auto"/>
              <w:bottom w:val="single" w:sz="4" w:space="0" w:color="auto"/>
              <w:right w:val="single" w:sz="4" w:space="0" w:color="auto"/>
            </w:tcBorders>
            <w:tcPrChange w:id="391"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392" w:author="fei zhao" w:date="2012-08-15T16:42:00Z"/>
                <w:rFonts w:ascii="楷体_GB2312" w:eastAsia="楷体_GB2312"/>
                <w:b/>
                <w:bCs/>
                <w:szCs w:val="21"/>
              </w:rPr>
            </w:pPr>
            <w:ins w:id="393" w:author="fei zhao" w:date="2012-08-15T16:42:00Z">
              <w:r w:rsidRPr="007C2CBE">
                <w:rPr>
                  <w:sz w:val="16"/>
                </w:rPr>
                <w:t>P</w:t>
              </w:r>
            </w:ins>
          </w:p>
        </w:tc>
        <w:tc>
          <w:tcPr>
            <w:tcW w:w="1359" w:type="dxa"/>
            <w:tcBorders>
              <w:top w:val="nil"/>
              <w:left w:val="nil"/>
              <w:bottom w:val="single" w:sz="4" w:space="0" w:color="auto"/>
              <w:right w:val="single" w:sz="4" w:space="0" w:color="auto"/>
            </w:tcBorders>
            <w:tcPrChange w:id="394"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395" w:author="fei zhao" w:date="2012-08-15T16:42:00Z"/>
                <w:rFonts w:ascii="楷体_GB2312" w:eastAsia="楷体_GB2312" w:cs="宋体"/>
                <w:b/>
                <w:bCs/>
                <w:kern w:val="0"/>
                <w:szCs w:val="21"/>
              </w:rPr>
            </w:pPr>
            <w:ins w:id="396" w:author="fei zhao" w:date="2012-08-15T16:42:00Z">
              <w:r w:rsidRPr="00560CF1">
                <w:t>Terrain Average Height</w:t>
              </w:r>
            </w:ins>
          </w:p>
        </w:tc>
        <w:tc>
          <w:tcPr>
            <w:tcW w:w="850" w:type="dxa"/>
            <w:tcBorders>
              <w:top w:val="nil"/>
              <w:left w:val="nil"/>
              <w:bottom w:val="single" w:sz="4" w:space="0" w:color="auto"/>
              <w:right w:val="single" w:sz="4" w:space="0" w:color="auto"/>
            </w:tcBorders>
            <w:vAlign w:val="center"/>
            <w:tcPrChange w:id="397"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398" w:author="fei zhao" w:date="2012-08-15T16:42:00Z"/>
                <w:rFonts w:ascii="楷体_GB2312" w:eastAsia="楷体_GB2312" w:cs="宋体"/>
                <w:kern w:val="0"/>
                <w:szCs w:val="21"/>
              </w:rPr>
            </w:pPr>
            <w:ins w:id="399"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400"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01" w:author="fei zhao" w:date="2012-08-15T16:42:00Z"/>
                <w:rFonts w:ascii="楷体_GB2312" w:eastAsia="楷体_GB2312" w:cs="宋体"/>
                <w:kern w:val="0"/>
                <w:szCs w:val="21"/>
              </w:rPr>
            </w:pPr>
            <w:ins w:id="402" w:author="fei zhao" w:date="2012-08-15T16:42:00Z">
              <w:r w:rsidRPr="0065774A">
                <w:rPr>
                  <w:rFonts w:ascii="楷体_GB2312" w:eastAsia="楷体_GB2312" w:hAnsi="宋体" w:cs="宋体" w:hint="eastAsia"/>
                  <w:kern w:val="0"/>
                  <w:szCs w:val="21"/>
                </w:rPr>
                <w:t>人工</w:t>
              </w:r>
            </w:ins>
          </w:p>
        </w:tc>
        <w:tc>
          <w:tcPr>
            <w:tcW w:w="2126" w:type="dxa"/>
            <w:tcBorders>
              <w:top w:val="nil"/>
              <w:left w:val="nil"/>
              <w:bottom w:val="single" w:sz="4" w:space="0" w:color="auto"/>
              <w:right w:val="single" w:sz="4" w:space="0" w:color="auto"/>
            </w:tcBorders>
            <w:vAlign w:val="center"/>
            <w:tcPrChange w:id="403"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04" w:author="fei zhao" w:date="2012-08-15T16:42:00Z"/>
                <w:rFonts w:ascii="楷体_GB2312" w:eastAsia="楷体_GB2312" w:cs="宋体"/>
                <w:kern w:val="0"/>
                <w:szCs w:val="21"/>
              </w:rPr>
            </w:pPr>
            <w:ins w:id="405" w:author="fei zhao" w:date="2012-08-15T16:42:00Z">
              <w:r w:rsidRPr="0065774A">
                <w:rPr>
                  <w:rFonts w:ascii="楷体_GB2312" w:eastAsia="楷体_GB2312" w:hAnsi="宋体" w:cs="宋体" w:hint="eastAsia"/>
                  <w:kern w:val="0"/>
                  <w:szCs w:val="21"/>
                </w:rPr>
                <w:t>地表平均高度（米）</w:t>
              </w:r>
            </w:ins>
          </w:p>
        </w:tc>
        <w:tc>
          <w:tcPr>
            <w:tcW w:w="1134" w:type="dxa"/>
            <w:tcBorders>
              <w:top w:val="nil"/>
              <w:left w:val="nil"/>
              <w:bottom w:val="single" w:sz="4" w:space="0" w:color="auto"/>
              <w:right w:val="single" w:sz="4" w:space="0" w:color="auto"/>
            </w:tcBorders>
            <w:vAlign w:val="center"/>
            <w:tcPrChange w:id="406"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07" w:author="fei zhao" w:date="2012-08-15T16:42:00Z"/>
                <w:rFonts w:ascii="楷体_GB2312" w:eastAsia="楷体_GB2312" w:cs="宋体"/>
                <w:kern w:val="0"/>
                <w:szCs w:val="21"/>
              </w:rPr>
            </w:pPr>
            <w:ins w:id="408"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409"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10" w:author="fei zhao" w:date="2012-08-15T16:42:00Z"/>
                <w:rFonts w:ascii="楷体_GB2312" w:eastAsia="楷体_GB2312" w:cs="宋体"/>
                <w:kern w:val="0"/>
                <w:szCs w:val="21"/>
              </w:rPr>
            </w:pPr>
            <w:ins w:id="411" w:author="fei zhao" w:date="2012-08-15T16:42:00Z">
              <w:r w:rsidRPr="0065774A">
                <w:rPr>
                  <w:rFonts w:ascii="楷体_GB2312" w:eastAsia="楷体_GB2312" w:hAnsi="宋体" w:cs="宋体" w:hint="eastAsia"/>
                  <w:kern w:val="0"/>
                  <w:szCs w:val="21"/>
                </w:rPr>
                <w:t>29</w:t>
              </w:r>
            </w:ins>
          </w:p>
        </w:tc>
      </w:tr>
      <w:tr w:rsidR="004100D2" w:rsidRPr="0065774A" w:rsidTr="004100D2">
        <w:trPr>
          <w:trHeight w:val="450"/>
          <w:ins w:id="412" w:author="fei zhao" w:date="2012-08-15T16:42:00Z"/>
          <w:trPrChange w:id="413" w:author="fei zhao" w:date="2012-08-15T16:45:00Z">
            <w:trPr>
              <w:trHeight w:val="450"/>
            </w:trPr>
          </w:trPrChange>
        </w:trPr>
        <w:tc>
          <w:tcPr>
            <w:tcW w:w="513" w:type="dxa"/>
            <w:tcBorders>
              <w:top w:val="nil"/>
              <w:left w:val="single" w:sz="4" w:space="0" w:color="auto"/>
              <w:bottom w:val="single" w:sz="4" w:space="0" w:color="auto"/>
              <w:right w:val="single" w:sz="4" w:space="0" w:color="auto"/>
            </w:tcBorders>
            <w:tcPrChange w:id="414"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415" w:author="fei zhao" w:date="2012-08-15T16:42:00Z"/>
                <w:rFonts w:ascii="楷体_GB2312" w:eastAsia="楷体_GB2312"/>
                <w:b/>
                <w:bCs/>
                <w:szCs w:val="21"/>
              </w:rPr>
            </w:pPr>
            <w:ins w:id="416" w:author="fei zhao" w:date="2012-08-15T16:42:00Z">
              <w:r w:rsidRPr="007C2CBE">
                <w:rPr>
                  <w:sz w:val="16"/>
                </w:rPr>
                <w:t>Q</w:t>
              </w:r>
            </w:ins>
          </w:p>
        </w:tc>
        <w:tc>
          <w:tcPr>
            <w:tcW w:w="1359" w:type="dxa"/>
            <w:tcBorders>
              <w:top w:val="nil"/>
              <w:left w:val="nil"/>
              <w:bottom w:val="single" w:sz="4" w:space="0" w:color="auto"/>
              <w:right w:val="single" w:sz="4" w:space="0" w:color="auto"/>
            </w:tcBorders>
            <w:tcPrChange w:id="417"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418" w:author="fei zhao" w:date="2012-08-15T16:42:00Z"/>
                <w:rFonts w:ascii="楷体_GB2312" w:eastAsia="楷体_GB2312" w:cs="宋体"/>
                <w:b/>
                <w:bCs/>
                <w:kern w:val="0"/>
                <w:szCs w:val="21"/>
              </w:rPr>
            </w:pPr>
            <w:ins w:id="419" w:author="fei zhao" w:date="2012-08-15T16:42:00Z">
              <w:r w:rsidRPr="00560CF1">
                <w:t>Terrain Height Standard Deviation</w:t>
              </w:r>
            </w:ins>
          </w:p>
        </w:tc>
        <w:tc>
          <w:tcPr>
            <w:tcW w:w="850" w:type="dxa"/>
            <w:tcBorders>
              <w:top w:val="nil"/>
              <w:left w:val="nil"/>
              <w:bottom w:val="single" w:sz="4" w:space="0" w:color="auto"/>
              <w:right w:val="single" w:sz="4" w:space="0" w:color="auto"/>
            </w:tcBorders>
            <w:vAlign w:val="center"/>
            <w:tcPrChange w:id="420"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21" w:author="fei zhao" w:date="2012-08-15T16:42:00Z"/>
                <w:rFonts w:ascii="楷体_GB2312" w:eastAsia="楷体_GB2312" w:cs="宋体"/>
                <w:kern w:val="0"/>
                <w:szCs w:val="21"/>
              </w:rPr>
            </w:pPr>
            <w:ins w:id="422"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423"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24" w:author="fei zhao" w:date="2012-08-15T16:42:00Z"/>
                <w:rFonts w:ascii="楷体_GB2312" w:eastAsia="楷体_GB2312" w:cs="宋体"/>
                <w:kern w:val="0"/>
                <w:szCs w:val="21"/>
              </w:rPr>
            </w:pPr>
            <w:ins w:id="425" w:author="fei zhao" w:date="2012-08-15T16:42:00Z">
              <w:r w:rsidRPr="0065774A">
                <w:rPr>
                  <w:rFonts w:ascii="楷体_GB2312" w:eastAsia="楷体_GB2312" w:hAnsi="宋体" w:cs="宋体" w:hint="eastAsia"/>
                  <w:kern w:val="0"/>
                  <w:szCs w:val="21"/>
                </w:rPr>
                <w:t>人工</w:t>
              </w:r>
            </w:ins>
          </w:p>
        </w:tc>
        <w:tc>
          <w:tcPr>
            <w:tcW w:w="2126" w:type="dxa"/>
            <w:tcBorders>
              <w:top w:val="nil"/>
              <w:left w:val="nil"/>
              <w:bottom w:val="single" w:sz="4" w:space="0" w:color="auto"/>
              <w:right w:val="single" w:sz="4" w:space="0" w:color="auto"/>
            </w:tcBorders>
            <w:vAlign w:val="center"/>
            <w:tcPrChange w:id="426"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27" w:author="fei zhao" w:date="2012-08-15T16:42:00Z"/>
                <w:rFonts w:ascii="楷体_GB2312" w:eastAsia="楷体_GB2312" w:cs="宋体"/>
                <w:kern w:val="0"/>
                <w:szCs w:val="21"/>
              </w:rPr>
            </w:pPr>
            <w:ins w:id="428" w:author="fei zhao" w:date="2012-08-15T16:42:00Z">
              <w:r w:rsidRPr="0065774A">
                <w:rPr>
                  <w:rFonts w:ascii="楷体_GB2312" w:eastAsia="楷体_GB2312" w:hAnsi="宋体" w:cs="宋体" w:hint="eastAsia"/>
                  <w:kern w:val="0"/>
                  <w:szCs w:val="21"/>
                </w:rPr>
                <w:t>地表高度标准偏差（米）</w:t>
              </w:r>
            </w:ins>
          </w:p>
        </w:tc>
        <w:tc>
          <w:tcPr>
            <w:tcW w:w="1134" w:type="dxa"/>
            <w:tcBorders>
              <w:top w:val="nil"/>
              <w:left w:val="nil"/>
              <w:bottom w:val="single" w:sz="4" w:space="0" w:color="auto"/>
              <w:right w:val="single" w:sz="4" w:space="0" w:color="auto"/>
            </w:tcBorders>
            <w:vAlign w:val="center"/>
            <w:tcPrChange w:id="429"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30" w:author="fei zhao" w:date="2012-08-15T16:42:00Z"/>
                <w:rFonts w:ascii="楷体_GB2312" w:eastAsia="楷体_GB2312" w:cs="宋体"/>
                <w:kern w:val="0"/>
                <w:szCs w:val="21"/>
              </w:rPr>
            </w:pPr>
            <w:ins w:id="431"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432"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33" w:author="fei zhao" w:date="2012-08-15T16:42:00Z"/>
                <w:rFonts w:ascii="楷体_GB2312" w:eastAsia="楷体_GB2312" w:cs="宋体"/>
                <w:kern w:val="0"/>
                <w:szCs w:val="21"/>
              </w:rPr>
            </w:pPr>
            <w:ins w:id="434" w:author="fei zhao" w:date="2012-08-15T16:42:00Z">
              <w:r w:rsidRPr="0065774A">
                <w:rPr>
                  <w:rFonts w:ascii="楷体_GB2312" w:eastAsia="楷体_GB2312" w:hAnsi="宋体" w:cs="宋体" w:hint="eastAsia"/>
                  <w:kern w:val="0"/>
                  <w:szCs w:val="21"/>
                </w:rPr>
                <w:t>4</w:t>
              </w:r>
            </w:ins>
          </w:p>
        </w:tc>
      </w:tr>
      <w:tr w:rsidR="004100D2" w:rsidRPr="0065774A" w:rsidTr="004100D2">
        <w:trPr>
          <w:trHeight w:val="270"/>
          <w:ins w:id="435" w:author="fei zhao" w:date="2012-08-15T16:42:00Z"/>
          <w:trPrChange w:id="436" w:author="fei zhao" w:date="2012-08-15T16:45:00Z">
            <w:trPr>
              <w:trHeight w:val="270"/>
            </w:trPr>
          </w:trPrChange>
        </w:trPr>
        <w:tc>
          <w:tcPr>
            <w:tcW w:w="513" w:type="dxa"/>
            <w:tcBorders>
              <w:top w:val="nil"/>
              <w:left w:val="single" w:sz="4" w:space="0" w:color="auto"/>
              <w:bottom w:val="single" w:sz="4" w:space="0" w:color="auto"/>
              <w:right w:val="single" w:sz="4" w:space="0" w:color="auto"/>
            </w:tcBorders>
            <w:tcPrChange w:id="437"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438" w:author="fei zhao" w:date="2012-08-15T16:42:00Z"/>
                <w:rFonts w:ascii="楷体_GB2312" w:eastAsia="楷体_GB2312"/>
                <w:b/>
                <w:bCs/>
                <w:szCs w:val="21"/>
              </w:rPr>
            </w:pPr>
            <w:ins w:id="439" w:author="fei zhao" w:date="2012-08-15T16:42:00Z">
              <w:r w:rsidRPr="007C2CBE">
                <w:rPr>
                  <w:sz w:val="16"/>
                </w:rPr>
                <w:t>R</w:t>
              </w:r>
            </w:ins>
          </w:p>
        </w:tc>
        <w:tc>
          <w:tcPr>
            <w:tcW w:w="1359" w:type="dxa"/>
            <w:tcBorders>
              <w:top w:val="nil"/>
              <w:left w:val="nil"/>
              <w:bottom w:val="single" w:sz="4" w:space="0" w:color="auto"/>
              <w:right w:val="single" w:sz="4" w:space="0" w:color="auto"/>
            </w:tcBorders>
            <w:tcPrChange w:id="440"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441" w:author="fei zhao" w:date="2012-08-15T16:42:00Z"/>
                <w:rFonts w:ascii="楷体_GB2312" w:eastAsia="楷体_GB2312" w:cs="宋体"/>
                <w:b/>
                <w:bCs/>
                <w:kern w:val="0"/>
                <w:szCs w:val="21"/>
              </w:rPr>
            </w:pPr>
            <w:ins w:id="442" w:author="fei zhao" w:date="2012-08-15T16:42:00Z">
              <w:r w:rsidRPr="00560CF1">
                <w:t>Potential Repeater</w:t>
              </w:r>
            </w:ins>
          </w:p>
        </w:tc>
        <w:tc>
          <w:tcPr>
            <w:tcW w:w="850" w:type="dxa"/>
            <w:tcBorders>
              <w:top w:val="nil"/>
              <w:left w:val="nil"/>
              <w:bottom w:val="single" w:sz="4" w:space="0" w:color="auto"/>
              <w:right w:val="single" w:sz="4" w:space="0" w:color="auto"/>
            </w:tcBorders>
            <w:vAlign w:val="center"/>
            <w:tcPrChange w:id="443"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44" w:author="fei zhao" w:date="2012-08-15T16:42:00Z"/>
                <w:rFonts w:ascii="楷体_GB2312" w:eastAsia="楷体_GB2312" w:cs="宋体"/>
                <w:kern w:val="0"/>
                <w:szCs w:val="21"/>
              </w:rPr>
            </w:pPr>
            <w:ins w:id="445"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446"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47" w:author="fei zhao" w:date="2012-08-15T16:42:00Z"/>
                <w:rFonts w:ascii="楷体_GB2312" w:eastAsia="楷体_GB2312" w:cs="宋体"/>
                <w:kern w:val="0"/>
                <w:szCs w:val="21"/>
              </w:rPr>
            </w:pPr>
            <w:ins w:id="448"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449"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50" w:author="fei zhao" w:date="2012-08-15T16:42:00Z"/>
                <w:rFonts w:ascii="楷体_GB2312" w:eastAsia="楷体_GB2312" w:cs="宋体"/>
                <w:kern w:val="0"/>
                <w:szCs w:val="21"/>
              </w:rPr>
            </w:pPr>
            <w:ins w:id="451" w:author="fei zhao" w:date="2012-08-15T16:42:00Z">
              <w:r w:rsidRPr="0065774A">
                <w:rPr>
                  <w:rFonts w:ascii="楷体_GB2312" w:eastAsia="楷体_GB2312" w:hAnsi="宋体" w:cs="宋体" w:hint="eastAsia"/>
                  <w:kern w:val="0"/>
                  <w:szCs w:val="21"/>
                </w:rPr>
                <w:t>直放站标志</w:t>
              </w:r>
            </w:ins>
          </w:p>
        </w:tc>
        <w:tc>
          <w:tcPr>
            <w:tcW w:w="1134" w:type="dxa"/>
            <w:tcBorders>
              <w:top w:val="nil"/>
              <w:left w:val="nil"/>
              <w:bottom w:val="single" w:sz="4" w:space="0" w:color="auto"/>
              <w:right w:val="single" w:sz="4" w:space="0" w:color="auto"/>
            </w:tcBorders>
            <w:vAlign w:val="center"/>
            <w:tcPrChange w:id="452"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53" w:author="fei zhao" w:date="2012-08-15T16:42:00Z"/>
                <w:rFonts w:ascii="楷体_GB2312" w:eastAsia="楷体_GB2312" w:cs="宋体"/>
                <w:kern w:val="0"/>
                <w:szCs w:val="21"/>
              </w:rPr>
            </w:pPr>
            <w:ins w:id="454"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455"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56" w:author="fei zhao" w:date="2012-08-15T16:42:00Z"/>
                <w:rFonts w:ascii="楷体_GB2312" w:eastAsia="楷体_GB2312" w:cs="宋体"/>
                <w:kern w:val="0"/>
                <w:szCs w:val="21"/>
              </w:rPr>
            </w:pPr>
            <w:ins w:id="457" w:author="fei zhao" w:date="2012-08-15T16:42:00Z">
              <w:r w:rsidRPr="0065774A">
                <w:rPr>
                  <w:rFonts w:ascii="楷体_GB2312" w:eastAsia="楷体_GB2312" w:cs="宋体" w:hint="eastAsia"/>
                  <w:kern w:val="0"/>
                  <w:szCs w:val="21"/>
                </w:rPr>
                <w:t>0</w:t>
              </w:r>
            </w:ins>
          </w:p>
        </w:tc>
      </w:tr>
      <w:tr w:rsidR="004100D2" w:rsidRPr="0065774A" w:rsidTr="004100D2">
        <w:trPr>
          <w:trHeight w:val="270"/>
          <w:ins w:id="458" w:author="fei zhao" w:date="2012-08-15T16:42:00Z"/>
          <w:trPrChange w:id="459" w:author="fei zhao" w:date="2012-08-15T16:45:00Z">
            <w:trPr>
              <w:trHeight w:val="270"/>
            </w:trPr>
          </w:trPrChange>
        </w:trPr>
        <w:tc>
          <w:tcPr>
            <w:tcW w:w="513" w:type="dxa"/>
            <w:tcBorders>
              <w:top w:val="nil"/>
              <w:left w:val="single" w:sz="4" w:space="0" w:color="auto"/>
              <w:bottom w:val="single" w:sz="4" w:space="0" w:color="auto"/>
              <w:right w:val="single" w:sz="4" w:space="0" w:color="auto"/>
            </w:tcBorders>
            <w:tcPrChange w:id="460"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461" w:author="fei zhao" w:date="2012-08-15T16:42:00Z"/>
                <w:rFonts w:ascii="楷体_GB2312" w:eastAsia="楷体_GB2312"/>
                <w:b/>
                <w:bCs/>
                <w:szCs w:val="21"/>
              </w:rPr>
            </w:pPr>
            <w:ins w:id="462" w:author="fei zhao" w:date="2012-08-15T16:42:00Z">
              <w:r w:rsidRPr="007C2CBE">
                <w:rPr>
                  <w:sz w:val="16"/>
                </w:rPr>
                <w:t>S</w:t>
              </w:r>
            </w:ins>
          </w:p>
        </w:tc>
        <w:tc>
          <w:tcPr>
            <w:tcW w:w="1359" w:type="dxa"/>
            <w:tcBorders>
              <w:top w:val="nil"/>
              <w:left w:val="nil"/>
              <w:bottom w:val="single" w:sz="4" w:space="0" w:color="auto"/>
              <w:right w:val="single" w:sz="4" w:space="0" w:color="auto"/>
            </w:tcBorders>
            <w:tcPrChange w:id="463"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464" w:author="fei zhao" w:date="2012-08-15T16:42:00Z"/>
                <w:rFonts w:ascii="楷体_GB2312" w:eastAsia="楷体_GB2312" w:cs="宋体"/>
                <w:b/>
                <w:bCs/>
                <w:kern w:val="0"/>
                <w:szCs w:val="21"/>
              </w:rPr>
            </w:pPr>
            <w:ins w:id="465" w:author="fei zhao" w:date="2012-08-15T16:42:00Z">
              <w:r w:rsidRPr="00560CF1">
                <w:t>PN Increment</w:t>
              </w:r>
            </w:ins>
          </w:p>
        </w:tc>
        <w:tc>
          <w:tcPr>
            <w:tcW w:w="850" w:type="dxa"/>
            <w:tcBorders>
              <w:top w:val="nil"/>
              <w:left w:val="nil"/>
              <w:bottom w:val="single" w:sz="4" w:space="0" w:color="auto"/>
              <w:right w:val="single" w:sz="4" w:space="0" w:color="auto"/>
            </w:tcBorders>
            <w:vAlign w:val="center"/>
            <w:tcPrChange w:id="466"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67" w:author="fei zhao" w:date="2012-08-15T16:42:00Z"/>
                <w:rFonts w:ascii="楷体_GB2312" w:eastAsia="楷体_GB2312" w:cs="宋体"/>
                <w:kern w:val="0"/>
                <w:szCs w:val="21"/>
              </w:rPr>
            </w:pPr>
            <w:ins w:id="468"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469"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70" w:author="fei zhao" w:date="2012-08-15T16:42:00Z"/>
                <w:rFonts w:ascii="楷体_GB2312" w:eastAsia="楷体_GB2312" w:cs="宋体"/>
                <w:kern w:val="0"/>
                <w:szCs w:val="21"/>
              </w:rPr>
            </w:pPr>
            <w:ins w:id="471"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472"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73" w:author="fei zhao" w:date="2012-08-15T16:42:00Z"/>
                <w:rFonts w:ascii="楷体_GB2312" w:eastAsia="楷体_GB2312" w:cs="宋体"/>
                <w:kern w:val="0"/>
                <w:szCs w:val="21"/>
              </w:rPr>
            </w:pPr>
            <w:ins w:id="474" w:author="fei zhao" w:date="2012-08-15T16:42:00Z">
              <w:r w:rsidRPr="0065774A">
                <w:rPr>
                  <w:rFonts w:ascii="楷体_GB2312" w:eastAsia="楷体_GB2312" w:hAnsi="宋体" w:cs="宋体" w:hint="eastAsia"/>
                  <w:kern w:val="0"/>
                  <w:szCs w:val="21"/>
                </w:rPr>
                <w:t>PN间隔</w:t>
              </w:r>
            </w:ins>
          </w:p>
        </w:tc>
        <w:tc>
          <w:tcPr>
            <w:tcW w:w="1134" w:type="dxa"/>
            <w:tcBorders>
              <w:top w:val="nil"/>
              <w:left w:val="nil"/>
              <w:bottom w:val="single" w:sz="4" w:space="0" w:color="auto"/>
              <w:right w:val="single" w:sz="4" w:space="0" w:color="auto"/>
            </w:tcBorders>
            <w:vAlign w:val="center"/>
            <w:tcPrChange w:id="475"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76" w:author="fei zhao" w:date="2012-08-15T16:42:00Z"/>
                <w:rFonts w:ascii="楷体_GB2312" w:eastAsia="楷体_GB2312" w:cs="宋体"/>
                <w:kern w:val="0"/>
                <w:szCs w:val="21"/>
              </w:rPr>
            </w:pPr>
            <w:ins w:id="477"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478"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79" w:author="fei zhao" w:date="2012-08-15T16:42:00Z"/>
                <w:rFonts w:ascii="楷体_GB2312" w:eastAsia="楷体_GB2312" w:cs="宋体"/>
                <w:kern w:val="0"/>
                <w:szCs w:val="21"/>
              </w:rPr>
            </w:pPr>
            <w:ins w:id="480" w:author="fei zhao" w:date="2012-08-15T16:42:00Z">
              <w:r w:rsidRPr="0065774A">
                <w:rPr>
                  <w:rFonts w:ascii="楷体_GB2312" w:eastAsia="楷体_GB2312" w:hAnsi="宋体" w:cs="宋体" w:hint="eastAsia"/>
                  <w:kern w:val="0"/>
                  <w:szCs w:val="21"/>
                </w:rPr>
                <w:t>3</w:t>
              </w:r>
            </w:ins>
          </w:p>
        </w:tc>
      </w:tr>
      <w:tr w:rsidR="004100D2" w:rsidRPr="0065774A" w:rsidTr="004100D2">
        <w:trPr>
          <w:trHeight w:val="450"/>
          <w:ins w:id="481" w:author="fei zhao" w:date="2012-08-15T16:42:00Z"/>
          <w:trPrChange w:id="482" w:author="fei zhao" w:date="2012-08-15T16:45:00Z">
            <w:trPr>
              <w:trHeight w:val="450"/>
            </w:trPr>
          </w:trPrChange>
        </w:trPr>
        <w:tc>
          <w:tcPr>
            <w:tcW w:w="513" w:type="dxa"/>
            <w:tcBorders>
              <w:top w:val="nil"/>
              <w:left w:val="single" w:sz="4" w:space="0" w:color="auto"/>
              <w:bottom w:val="single" w:sz="4" w:space="0" w:color="auto"/>
              <w:right w:val="single" w:sz="4" w:space="0" w:color="auto"/>
            </w:tcBorders>
            <w:tcPrChange w:id="483"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484" w:author="fei zhao" w:date="2012-08-15T16:42:00Z"/>
                <w:rFonts w:ascii="楷体_GB2312" w:eastAsia="楷体_GB2312"/>
                <w:b/>
                <w:bCs/>
                <w:szCs w:val="21"/>
              </w:rPr>
            </w:pPr>
            <w:ins w:id="485" w:author="fei zhao" w:date="2012-08-15T16:42:00Z">
              <w:r w:rsidRPr="007C2CBE">
                <w:rPr>
                  <w:sz w:val="16"/>
                </w:rPr>
                <w:t>T</w:t>
              </w:r>
            </w:ins>
          </w:p>
        </w:tc>
        <w:tc>
          <w:tcPr>
            <w:tcW w:w="1359" w:type="dxa"/>
            <w:tcBorders>
              <w:top w:val="nil"/>
              <w:left w:val="nil"/>
              <w:bottom w:val="single" w:sz="4" w:space="0" w:color="auto"/>
              <w:right w:val="single" w:sz="4" w:space="0" w:color="auto"/>
            </w:tcBorders>
            <w:tcPrChange w:id="486"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487" w:author="fei zhao" w:date="2012-08-15T16:42:00Z"/>
                <w:rFonts w:ascii="楷体_GB2312" w:eastAsia="楷体_GB2312" w:cs="宋体"/>
                <w:b/>
                <w:bCs/>
                <w:kern w:val="0"/>
                <w:szCs w:val="21"/>
              </w:rPr>
            </w:pPr>
            <w:ins w:id="488" w:author="fei zhao" w:date="2012-08-15T16:42:00Z">
              <w:r w:rsidRPr="00560CF1">
                <w:t>FWD Calib</w:t>
              </w:r>
            </w:ins>
          </w:p>
        </w:tc>
        <w:tc>
          <w:tcPr>
            <w:tcW w:w="850" w:type="dxa"/>
            <w:tcBorders>
              <w:top w:val="nil"/>
              <w:left w:val="nil"/>
              <w:bottom w:val="single" w:sz="4" w:space="0" w:color="auto"/>
              <w:right w:val="single" w:sz="4" w:space="0" w:color="auto"/>
            </w:tcBorders>
            <w:vAlign w:val="center"/>
            <w:tcPrChange w:id="489"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90" w:author="fei zhao" w:date="2012-08-15T16:42:00Z"/>
                <w:rFonts w:ascii="楷体_GB2312" w:eastAsia="楷体_GB2312" w:cs="宋体"/>
                <w:kern w:val="0"/>
                <w:szCs w:val="21"/>
              </w:rPr>
            </w:pPr>
            <w:ins w:id="491"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492"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93" w:author="fei zhao" w:date="2012-08-15T16:42:00Z"/>
                <w:rFonts w:ascii="楷体_GB2312" w:eastAsia="楷体_GB2312" w:cs="宋体"/>
                <w:kern w:val="0"/>
                <w:szCs w:val="21"/>
              </w:rPr>
            </w:pPr>
            <w:ins w:id="494"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495"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96" w:author="fei zhao" w:date="2012-08-15T16:42:00Z"/>
                <w:rFonts w:ascii="楷体_GB2312" w:eastAsia="楷体_GB2312" w:cs="宋体"/>
                <w:kern w:val="0"/>
                <w:szCs w:val="21"/>
              </w:rPr>
            </w:pPr>
            <w:ins w:id="497" w:author="fei zhao" w:date="2012-08-15T16:42:00Z">
              <w:r w:rsidRPr="0065774A">
                <w:rPr>
                  <w:rFonts w:ascii="楷体_GB2312" w:eastAsia="楷体_GB2312" w:hAnsi="宋体" w:cs="宋体" w:hint="eastAsia"/>
                  <w:kern w:val="0"/>
                  <w:szCs w:val="21"/>
                </w:rPr>
                <w:t>前向链路校正</w:t>
              </w:r>
            </w:ins>
          </w:p>
        </w:tc>
        <w:tc>
          <w:tcPr>
            <w:tcW w:w="1134" w:type="dxa"/>
            <w:tcBorders>
              <w:top w:val="nil"/>
              <w:left w:val="nil"/>
              <w:bottom w:val="single" w:sz="4" w:space="0" w:color="auto"/>
              <w:right w:val="single" w:sz="4" w:space="0" w:color="auto"/>
            </w:tcBorders>
            <w:vAlign w:val="center"/>
            <w:tcPrChange w:id="498"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499" w:author="fei zhao" w:date="2012-08-15T16:42:00Z"/>
                <w:rFonts w:ascii="楷体_GB2312" w:eastAsia="楷体_GB2312" w:cs="宋体"/>
                <w:kern w:val="0"/>
                <w:szCs w:val="21"/>
              </w:rPr>
            </w:pPr>
            <w:ins w:id="500" w:author="fei zhao" w:date="2012-08-15T16:42:00Z">
              <w:r>
                <w:rPr>
                  <w:rFonts w:ascii="Courier New" w:hAnsi="Courier New" w:cs="Courier New"/>
                  <w:noProof/>
                  <w:kern w:val="0"/>
                  <w:sz w:val="20"/>
                  <w:szCs w:val="20"/>
                </w:rPr>
                <w:t>numeric</w:t>
              </w:r>
              <w:r>
                <w:rPr>
                  <w:rFonts w:ascii="Courier New" w:hAnsi="Courier New" w:cs="Courier New"/>
                  <w:noProof/>
                  <w:color w:val="808080"/>
                  <w:kern w:val="0"/>
                  <w:sz w:val="20"/>
                  <w:szCs w:val="20"/>
                </w:rPr>
                <w:t>(</w:t>
              </w:r>
              <w:r>
                <w:rPr>
                  <w:rFonts w:ascii="Courier New" w:hAnsi="Courier New" w:cs="Courier New"/>
                  <w:noProof/>
                  <w:kern w:val="0"/>
                  <w:sz w:val="20"/>
                  <w:szCs w:val="20"/>
                </w:rPr>
                <w:t>4</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ins>
          </w:p>
        </w:tc>
        <w:tc>
          <w:tcPr>
            <w:tcW w:w="1985" w:type="dxa"/>
            <w:tcBorders>
              <w:top w:val="nil"/>
              <w:left w:val="nil"/>
              <w:bottom w:val="single" w:sz="4" w:space="0" w:color="auto"/>
              <w:right w:val="single" w:sz="4" w:space="0" w:color="auto"/>
            </w:tcBorders>
            <w:vAlign w:val="center"/>
            <w:tcPrChange w:id="501"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02" w:author="fei zhao" w:date="2012-08-15T16:42:00Z"/>
                <w:rFonts w:ascii="楷体_GB2312" w:eastAsia="楷体_GB2312" w:cs="宋体"/>
                <w:kern w:val="0"/>
                <w:szCs w:val="21"/>
              </w:rPr>
            </w:pPr>
            <w:ins w:id="503" w:author="fei zhao" w:date="2012-08-15T16:42:00Z">
              <w:r w:rsidRPr="0065774A">
                <w:rPr>
                  <w:rFonts w:ascii="楷体_GB2312" w:eastAsia="楷体_GB2312" w:hAnsi="宋体" w:cs="宋体" w:hint="eastAsia"/>
                  <w:kern w:val="0"/>
                  <w:szCs w:val="21"/>
                </w:rPr>
                <w:t>1.5</w:t>
              </w:r>
            </w:ins>
          </w:p>
        </w:tc>
      </w:tr>
      <w:tr w:rsidR="004100D2" w:rsidRPr="0065774A" w:rsidTr="004100D2">
        <w:trPr>
          <w:trHeight w:val="450"/>
          <w:ins w:id="504" w:author="fei zhao" w:date="2012-08-15T16:42:00Z"/>
          <w:trPrChange w:id="505" w:author="fei zhao" w:date="2012-08-15T16:45:00Z">
            <w:trPr>
              <w:trHeight w:val="450"/>
            </w:trPr>
          </w:trPrChange>
        </w:trPr>
        <w:tc>
          <w:tcPr>
            <w:tcW w:w="513" w:type="dxa"/>
            <w:tcBorders>
              <w:top w:val="nil"/>
              <w:left w:val="single" w:sz="4" w:space="0" w:color="auto"/>
              <w:bottom w:val="single" w:sz="4" w:space="0" w:color="auto"/>
              <w:right w:val="single" w:sz="4" w:space="0" w:color="auto"/>
            </w:tcBorders>
            <w:tcPrChange w:id="506"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507" w:author="fei zhao" w:date="2012-08-15T16:42:00Z"/>
                <w:rFonts w:ascii="楷体_GB2312" w:eastAsia="楷体_GB2312"/>
                <w:b/>
                <w:bCs/>
                <w:szCs w:val="21"/>
              </w:rPr>
            </w:pPr>
            <w:ins w:id="508" w:author="fei zhao" w:date="2012-08-15T16:42:00Z">
              <w:r w:rsidRPr="007C2CBE">
                <w:rPr>
                  <w:sz w:val="16"/>
                </w:rPr>
                <w:t>U</w:t>
              </w:r>
            </w:ins>
          </w:p>
        </w:tc>
        <w:tc>
          <w:tcPr>
            <w:tcW w:w="1359" w:type="dxa"/>
            <w:tcBorders>
              <w:top w:val="nil"/>
              <w:left w:val="nil"/>
              <w:bottom w:val="single" w:sz="4" w:space="0" w:color="auto"/>
              <w:right w:val="single" w:sz="4" w:space="0" w:color="auto"/>
            </w:tcBorders>
            <w:tcPrChange w:id="509"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510" w:author="fei zhao" w:date="2012-08-15T16:42:00Z"/>
                <w:rFonts w:ascii="楷体_GB2312" w:eastAsia="楷体_GB2312" w:cs="宋体"/>
                <w:b/>
                <w:bCs/>
                <w:kern w:val="0"/>
                <w:szCs w:val="21"/>
              </w:rPr>
            </w:pPr>
            <w:ins w:id="511" w:author="fei zhao" w:date="2012-08-15T16:42:00Z">
              <w:r w:rsidRPr="00560CF1">
                <w:t>FWD Calib Accu</w:t>
              </w:r>
            </w:ins>
          </w:p>
        </w:tc>
        <w:tc>
          <w:tcPr>
            <w:tcW w:w="850" w:type="dxa"/>
            <w:tcBorders>
              <w:top w:val="nil"/>
              <w:left w:val="nil"/>
              <w:bottom w:val="single" w:sz="4" w:space="0" w:color="auto"/>
              <w:right w:val="single" w:sz="4" w:space="0" w:color="auto"/>
            </w:tcBorders>
            <w:vAlign w:val="center"/>
            <w:tcPrChange w:id="512"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13" w:author="fei zhao" w:date="2012-08-15T16:42:00Z"/>
                <w:rFonts w:ascii="楷体_GB2312" w:eastAsia="楷体_GB2312" w:cs="宋体"/>
                <w:kern w:val="0"/>
                <w:szCs w:val="21"/>
              </w:rPr>
            </w:pPr>
            <w:ins w:id="514"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515"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16" w:author="fei zhao" w:date="2012-08-15T16:42:00Z"/>
                <w:rFonts w:ascii="楷体_GB2312" w:eastAsia="楷体_GB2312" w:cs="宋体"/>
                <w:kern w:val="0"/>
                <w:szCs w:val="21"/>
              </w:rPr>
            </w:pPr>
            <w:ins w:id="517"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518"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19" w:author="fei zhao" w:date="2012-08-15T16:42:00Z"/>
                <w:rFonts w:ascii="楷体_GB2312" w:eastAsia="楷体_GB2312" w:cs="宋体"/>
                <w:kern w:val="0"/>
                <w:szCs w:val="21"/>
              </w:rPr>
            </w:pPr>
            <w:ins w:id="520" w:author="fei zhao" w:date="2012-08-15T16:42:00Z">
              <w:r w:rsidRPr="0065774A">
                <w:rPr>
                  <w:rFonts w:ascii="楷体_GB2312" w:eastAsia="楷体_GB2312" w:hAnsi="宋体" w:cs="宋体" w:hint="eastAsia"/>
                  <w:kern w:val="0"/>
                  <w:szCs w:val="21"/>
                </w:rPr>
                <w:t>前向链路校正精度</w:t>
              </w:r>
            </w:ins>
          </w:p>
        </w:tc>
        <w:tc>
          <w:tcPr>
            <w:tcW w:w="1134" w:type="dxa"/>
            <w:tcBorders>
              <w:top w:val="nil"/>
              <w:left w:val="nil"/>
              <w:bottom w:val="single" w:sz="4" w:space="0" w:color="auto"/>
              <w:right w:val="single" w:sz="4" w:space="0" w:color="auto"/>
            </w:tcBorders>
            <w:vAlign w:val="center"/>
            <w:tcPrChange w:id="521"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22" w:author="fei zhao" w:date="2012-08-15T16:42:00Z"/>
                <w:rFonts w:ascii="楷体_GB2312" w:eastAsia="楷体_GB2312" w:cs="宋体"/>
                <w:kern w:val="0"/>
                <w:szCs w:val="21"/>
              </w:rPr>
            </w:pPr>
            <w:ins w:id="523"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524"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25" w:author="fei zhao" w:date="2012-08-15T16:42:00Z"/>
                <w:rFonts w:ascii="楷体_GB2312" w:eastAsia="楷体_GB2312" w:cs="宋体"/>
                <w:kern w:val="0"/>
                <w:szCs w:val="21"/>
              </w:rPr>
            </w:pPr>
            <w:ins w:id="526" w:author="fei zhao" w:date="2012-08-15T16:42:00Z">
              <w:r w:rsidRPr="0065774A">
                <w:rPr>
                  <w:rFonts w:ascii="楷体_GB2312" w:eastAsia="楷体_GB2312" w:hAnsi="宋体" w:cs="宋体" w:hint="eastAsia"/>
                  <w:kern w:val="0"/>
                  <w:szCs w:val="21"/>
                </w:rPr>
                <w:t>39</w:t>
              </w:r>
            </w:ins>
          </w:p>
        </w:tc>
      </w:tr>
      <w:tr w:rsidR="004100D2" w:rsidRPr="0065774A" w:rsidTr="004100D2">
        <w:trPr>
          <w:trHeight w:val="270"/>
          <w:ins w:id="527" w:author="fei zhao" w:date="2012-08-15T16:42:00Z"/>
          <w:trPrChange w:id="528" w:author="fei zhao" w:date="2012-08-15T16:45:00Z">
            <w:trPr>
              <w:trHeight w:val="270"/>
            </w:trPr>
          </w:trPrChange>
        </w:trPr>
        <w:tc>
          <w:tcPr>
            <w:tcW w:w="513" w:type="dxa"/>
            <w:tcBorders>
              <w:top w:val="nil"/>
              <w:left w:val="single" w:sz="4" w:space="0" w:color="auto"/>
              <w:bottom w:val="single" w:sz="4" w:space="0" w:color="auto"/>
              <w:right w:val="single" w:sz="4" w:space="0" w:color="auto"/>
            </w:tcBorders>
            <w:tcPrChange w:id="529"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530" w:author="fei zhao" w:date="2012-08-15T16:42:00Z"/>
                <w:rFonts w:ascii="楷体_GB2312" w:eastAsia="楷体_GB2312"/>
                <w:b/>
                <w:bCs/>
                <w:szCs w:val="21"/>
              </w:rPr>
            </w:pPr>
            <w:ins w:id="531" w:author="fei zhao" w:date="2012-08-15T16:42:00Z">
              <w:r w:rsidRPr="007C2CBE">
                <w:rPr>
                  <w:sz w:val="16"/>
                </w:rPr>
                <w:t>V</w:t>
              </w:r>
            </w:ins>
          </w:p>
        </w:tc>
        <w:tc>
          <w:tcPr>
            <w:tcW w:w="1359" w:type="dxa"/>
            <w:tcBorders>
              <w:top w:val="nil"/>
              <w:left w:val="nil"/>
              <w:bottom w:val="single" w:sz="4" w:space="0" w:color="auto"/>
              <w:right w:val="single" w:sz="4" w:space="0" w:color="auto"/>
            </w:tcBorders>
            <w:tcPrChange w:id="532"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533" w:author="fei zhao" w:date="2012-08-15T16:42:00Z"/>
                <w:rFonts w:ascii="楷体_GB2312" w:eastAsia="楷体_GB2312" w:cs="宋体"/>
                <w:b/>
                <w:bCs/>
                <w:kern w:val="0"/>
                <w:szCs w:val="21"/>
              </w:rPr>
            </w:pPr>
            <w:ins w:id="534" w:author="fei zhao" w:date="2012-08-15T16:42:00Z">
              <w:r w:rsidRPr="00560CF1">
                <w:t>RTD Calib</w:t>
              </w:r>
            </w:ins>
          </w:p>
        </w:tc>
        <w:tc>
          <w:tcPr>
            <w:tcW w:w="850" w:type="dxa"/>
            <w:tcBorders>
              <w:top w:val="nil"/>
              <w:left w:val="nil"/>
              <w:bottom w:val="single" w:sz="4" w:space="0" w:color="auto"/>
              <w:right w:val="single" w:sz="4" w:space="0" w:color="auto"/>
            </w:tcBorders>
            <w:vAlign w:val="center"/>
            <w:tcPrChange w:id="535"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36" w:author="fei zhao" w:date="2012-08-15T16:42:00Z"/>
                <w:rFonts w:ascii="楷体_GB2312" w:eastAsia="楷体_GB2312" w:cs="宋体"/>
                <w:kern w:val="0"/>
                <w:szCs w:val="21"/>
              </w:rPr>
            </w:pPr>
            <w:ins w:id="537"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538"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39" w:author="fei zhao" w:date="2012-08-15T16:42:00Z"/>
                <w:rFonts w:ascii="楷体_GB2312" w:eastAsia="楷体_GB2312" w:cs="宋体"/>
                <w:kern w:val="0"/>
                <w:szCs w:val="21"/>
              </w:rPr>
            </w:pPr>
            <w:ins w:id="540"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541"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42" w:author="fei zhao" w:date="2012-08-15T16:42:00Z"/>
                <w:rFonts w:ascii="楷体_GB2312" w:eastAsia="楷体_GB2312" w:cs="宋体"/>
                <w:kern w:val="0"/>
                <w:szCs w:val="21"/>
              </w:rPr>
            </w:pPr>
            <w:ins w:id="543" w:author="fei zhao" w:date="2012-08-15T16:42:00Z">
              <w:r w:rsidRPr="0065774A">
                <w:rPr>
                  <w:rFonts w:ascii="楷体_GB2312" w:eastAsia="楷体_GB2312" w:hAnsi="宋体" w:cs="宋体" w:hint="eastAsia"/>
                  <w:kern w:val="0"/>
                  <w:szCs w:val="21"/>
                </w:rPr>
                <w:t>回程时延校正</w:t>
              </w:r>
            </w:ins>
          </w:p>
        </w:tc>
        <w:tc>
          <w:tcPr>
            <w:tcW w:w="1134" w:type="dxa"/>
            <w:tcBorders>
              <w:top w:val="nil"/>
              <w:left w:val="nil"/>
              <w:bottom w:val="single" w:sz="4" w:space="0" w:color="auto"/>
              <w:right w:val="single" w:sz="4" w:space="0" w:color="auto"/>
            </w:tcBorders>
            <w:vAlign w:val="center"/>
            <w:tcPrChange w:id="544"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45" w:author="fei zhao" w:date="2012-08-15T16:42:00Z"/>
                <w:rFonts w:ascii="楷体_GB2312" w:eastAsia="楷体_GB2312" w:cs="宋体"/>
                <w:kern w:val="0"/>
                <w:szCs w:val="21"/>
              </w:rPr>
            </w:pPr>
            <w:ins w:id="546" w:author="fei zhao" w:date="2012-08-15T16:42:00Z">
              <w:r>
                <w:rPr>
                  <w:rFonts w:ascii="Courier New" w:hAnsi="Courier New" w:cs="Courier New"/>
                  <w:noProof/>
                  <w:kern w:val="0"/>
                  <w:sz w:val="20"/>
                  <w:szCs w:val="20"/>
                </w:rPr>
                <w:t>numeric</w:t>
              </w:r>
              <w:r>
                <w:rPr>
                  <w:rFonts w:ascii="Courier New" w:hAnsi="Courier New" w:cs="Courier New"/>
                  <w:noProof/>
                  <w:color w:val="808080"/>
                  <w:kern w:val="0"/>
                  <w:sz w:val="20"/>
                  <w:szCs w:val="20"/>
                </w:rPr>
                <w:t>(</w:t>
              </w:r>
              <w:r>
                <w:rPr>
                  <w:rFonts w:ascii="Courier New" w:hAnsi="Courier New" w:cs="Courier New"/>
                  <w:noProof/>
                  <w:kern w:val="0"/>
                  <w:sz w:val="20"/>
                  <w:szCs w:val="20"/>
                </w:rPr>
                <w:t>4</w:t>
              </w:r>
              <w:r>
                <w:rPr>
                  <w:rFonts w:ascii="Courier New" w:hAnsi="Courier New" w:cs="Courier New"/>
                  <w:noProof/>
                  <w:color w:val="808080"/>
                  <w:kern w:val="0"/>
                  <w:sz w:val="20"/>
                  <w:szCs w:val="20"/>
                </w:rPr>
                <w:t>,</w:t>
              </w:r>
              <w:r>
                <w:rPr>
                  <w:rFonts w:ascii="Courier New" w:hAnsi="Courier New" w:cs="Courier New"/>
                  <w:noProof/>
                  <w:kern w:val="0"/>
                  <w:sz w:val="20"/>
                  <w:szCs w:val="20"/>
                </w:rPr>
                <w:t>1</w:t>
              </w:r>
              <w:r>
                <w:rPr>
                  <w:rFonts w:ascii="Courier New" w:hAnsi="Courier New" w:cs="Courier New"/>
                  <w:noProof/>
                  <w:color w:val="808080"/>
                  <w:kern w:val="0"/>
                  <w:sz w:val="20"/>
                  <w:szCs w:val="20"/>
                </w:rPr>
                <w:t>)</w:t>
              </w:r>
            </w:ins>
          </w:p>
        </w:tc>
        <w:tc>
          <w:tcPr>
            <w:tcW w:w="1985" w:type="dxa"/>
            <w:tcBorders>
              <w:top w:val="nil"/>
              <w:left w:val="nil"/>
              <w:bottom w:val="single" w:sz="4" w:space="0" w:color="auto"/>
              <w:right w:val="single" w:sz="4" w:space="0" w:color="auto"/>
            </w:tcBorders>
            <w:vAlign w:val="center"/>
            <w:tcPrChange w:id="547"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48" w:author="fei zhao" w:date="2012-08-15T16:42:00Z"/>
                <w:rFonts w:ascii="楷体_GB2312" w:eastAsia="楷体_GB2312" w:cs="宋体"/>
                <w:kern w:val="0"/>
                <w:szCs w:val="21"/>
              </w:rPr>
            </w:pPr>
            <w:ins w:id="549" w:author="fei zhao" w:date="2012-08-15T16:42:00Z">
              <w:r w:rsidRPr="0065774A">
                <w:rPr>
                  <w:rFonts w:ascii="楷体_GB2312" w:eastAsia="楷体_GB2312" w:hAnsi="宋体" w:cs="宋体" w:hint="eastAsia"/>
                  <w:kern w:val="0"/>
                  <w:szCs w:val="21"/>
                </w:rPr>
                <w:t>1</w:t>
              </w:r>
            </w:ins>
          </w:p>
        </w:tc>
      </w:tr>
      <w:tr w:rsidR="004100D2" w:rsidRPr="0065774A" w:rsidTr="004100D2">
        <w:trPr>
          <w:trHeight w:val="450"/>
          <w:ins w:id="550" w:author="fei zhao" w:date="2012-08-15T16:42:00Z"/>
          <w:trPrChange w:id="551" w:author="fei zhao" w:date="2012-08-15T16:45:00Z">
            <w:trPr>
              <w:trHeight w:val="450"/>
            </w:trPr>
          </w:trPrChange>
        </w:trPr>
        <w:tc>
          <w:tcPr>
            <w:tcW w:w="513" w:type="dxa"/>
            <w:tcBorders>
              <w:top w:val="nil"/>
              <w:left w:val="single" w:sz="4" w:space="0" w:color="auto"/>
              <w:bottom w:val="single" w:sz="4" w:space="0" w:color="auto"/>
              <w:right w:val="single" w:sz="4" w:space="0" w:color="auto"/>
            </w:tcBorders>
            <w:tcPrChange w:id="552"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553" w:author="fei zhao" w:date="2012-08-15T16:42:00Z"/>
                <w:rFonts w:ascii="楷体_GB2312" w:eastAsia="楷体_GB2312"/>
                <w:b/>
                <w:bCs/>
                <w:szCs w:val="21"/>
              </w:rPr>
            </w:pPr>
            <w:ins w:id="554" w:author="fei zhao" w:date="2012-08-15T16:42:00Z">
              <w:r w:rsidRPr="007C2CBE">
                <w:rPr>
                  <w:sz w:val="16"/>
                </w:rPr>
                <w:t>W</w:t>
              </w:r>
            </w:ins>
          </w:p>
        </w:tc>
        <w:tc>
          <w:tcPr>
            <w:tcW w:w="1359" w:type="dxa"/>
            <w:tcBorders>
              <w:top w:val="nil"/>
              <w:left w:val="nil"/>
              <w:bottom w:val="single" w:sz="4" w:space="0" w:color="auto"/>
              <w:right w:val="single" w:sz="4" w:space="0" w:color="auto"/>
            </w:tcBorders>
            <w:tcPrChange w:id="555"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556" w:author="fei zhao" w:date="2012-08-15T16:42:00Z"/>
                <w:rFonts w:ascii="楷体_GB2312" w:eastAsia="楷体_GB2312" w:cs="宋体"/>
                <w:b/>
                <w:bCs/>
                <w:kern w:val="0"/>
                <w:szCs w:val="21"/>
              </w:rPr>
            </w:pPr>
            <w:ins w:id="557" w:author="fei zhao" w:date="2012-08-15T16:42:00Z">
              <w:r w:rsidRPr="00560CF1">
                <w:t>RTD Calib Accu</w:t>
              </w:r>
            </w:ins>
          </w:p>
        </w:tc>
        <w:tc>
          <w:tcPr>
            <w:tcW w:w="850" w:type="dxa"/>
            <w:tcBorders>
              <w:top w:val="nil"/>
              <w:left w:val="nil"/>
              <w:bottom w:val="single" w:sz="4" w:space="0" w:color="auto"/>
              <w:right w:val="single" w:sz="4" w:space="0" w:color="auto"/>
            </w:tcBorders>
            <w:vAlign w:val="center"/>
            <w:tcPrChange w:id="558"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59" w:author="fei zhao" w:date="2012-08-15T16:42:00Z"/>
                <w:rFonts w:ascii="楷体_GB2312" w:eastAsia="楷体_GB2312" w:cs="宋体"/>
                <w:kern w:val="0"/>
                <w:szCs w:val="21"/>
              </w:rPr>
            </w:pPr>
            <w:ins w:id="560"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561"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62" w:author="fei zhao" w:date="2012-08-15T16:42:00Z"/>
                <w:rFonts w:ascii="楷体_GB2312" w:eastAsia="楷体_GB2312" w:cs="宋体"/>
                <w:kern w:val="0"/>
                <w:szCs w:val="21"/>
              </w:rPr>
            </w:pPr>
            <w:ins w:id="563"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564"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65" w:author="fei zhao" w:date="2012-08-15T16:42:00Z"/>
                <w:rFonts w:ascii="楷体_GB2312" w:eastAsia="楷体_GB2312" w:cs="宋体"/>
                <w:kern w:val="0"/>
                <w:szCs w:val="21"/>
              </w:rPr>
            </w:pPr>
            <w:ins w:id="566" w:author="fei zhao" w:date="2012-08-15T16:42:00Z">
              <w:r w:rsidRPr="0065774A">
                <w:rPr>
                  <w:rFonts w:ascii="楷体_GB2312" w:eastAsia="楷体_GB2312" w:hAnsi="宋体" w:cs="宋体" w:hint="eastAsia"/>
                  <w:kern w:val="0"/>
                  <w:szCs w:val="21"/>
                </w:rPr>
                <w:t>回程时延校正精度</w:t>
              </w:r>
            </w:ins>
          </w:p>
        </w:tc>
        <w:tc>
          <w:tcPr>
            <w:tcW w:w="1134" w:type="dxa"/>
            <w:tcBorders>
              <w:top w:val="nil"/>
              <w:left w:val="nil"/>
              <w:bottom w:val="single" w:sz="4" w:space="0" w:color="auto"/>
              <w:right w:val="single" w:sz="4" w:space="0" w:color="auto"/>
            </w:tcBorders>
            <w:vAlign w:val="center"/>
            <w:tcPrChange w:id="567"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68" w:author="fei zhao" w:date="2012-08-15T16:42:00Z"/>
                <w:rFonts w:ascii="楷体_GB2312" w:eastAsia="楷体_GB2312" w:cs="宋体"/>
                <w:kern w:val="0"/>
                <w:szCs w:val="21"/>
              </w:rPr>
            </w:pPr>
            <w:ins w:id="569"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570"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71" w:author="fei zhao" w:date="2012-08-15T16:42:00Z"/>
                <w:rFonts w:ascii="楷体_GB2312" w:eastAsia="楷体_GB2312" w:cs="宋体"/>
                <w:kern w:val="0"/>
                <w:szCs w:val="21"/>
              </w:rPr>
            </w:pPr>
            <w:ins w:id="572" w:author="fei zhao" w:date="2012-08-15T16:42:00Z">
              <w:r w:rsidRPr="0065774A">
                <w:rPr>
                  <w:rFonts w:ascii="楷体_GB2312" w:eastAsia="楷体_GB2312" w:hAnsi="宋体" w:cs="宋体" w:hint="eastAsia"/>
                  <w:kern w:val="0"/>
                  <w:szCs w:val="21"/>
                </w:rPr>
                <w:t>524</w:t>
              </w:r>
            </w:ins>
          </w:p>
        </w:tc>
      </w:tr>
      <w:tr w:rsidR="004100D2" w:rsidRPr="0065774A" w:rsidTr="004100D2">
        <w:trPr>
          <w:trHeight w:val="450"/>
          <w:ins w:id="573" w:author="fei zhao" w:date="2012-08-15T16:42:00Z"/>
          <w:trPrChange w:id="574" w:author="fei zhao" w:date="2012-08-15T16:45:00Z">
            <w:trPr>
              <w:trHeight w:val="450"/>
            </w:trPr>
          </w:trPrChange>
        </w:trPr>
        <w:tc>
          <w:tcPr>
            <w:tcW w:w="513" w:type="dxa"/>
            <w:tcBorders>
              <w:top w:val="nil"/>
              <w:left w:val="single" w:sz="4" w:space="0" w:color="auto"/>
              <w:bottom w:val="single" w:sz="4" w:space="0" w:color="auto"/>
              <w:right w:val="single" w:sz="4" w:space="0" w:color="auto"/>
            </w:tcBorders>
            <w:tcPrChange w:id="575"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576" w:author="fei zhao" w:date="2012-08-15T16:42:00Z"/>
                <w:rFonts w:ascii="楷体_GB2312" w:eastAsia="楷体_GB2312"/>
                <w:b/>
                <w:bCs/>
                <w:szCs w:val="21"/>
              </w:rPr>
            </w:pPr>
            <w:ins w:id="577" w:author="fei zhao" w:date="2012-08-15T16:42:00Z">
              <w:r w:rsidRPr="007C2CBE">
                <w:rPr>
                  <w:sz w:val="16"/>
                </w:rPr>
                <w:t>X</w:t>
              </w:r>
            </w:ins>
          </w:p>
        </w:tc>
        <w:tc>
          <w:tcPr>
            <w:tcW w:w="1359" w:type="dxa"/>
            <w:tcBorders>
              <w:top w:val="nil"/>
              <w:left w:val="nil"/>
              <w:bottom w:val="single" w:sz="4" w:space="0" w:color="auto"/>
              <w:right w:val="single" w:sz="4" w:space="0" w:color="auto"/>
            </w:tcBorders>
            <w:tcPrChange w:id="578"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579" w:author="fei zhao" w:date="2012-08-15T16:42:00Z"/>
                <w:rFonts w:ascii="楷体_GB2312" w:eastAsia="楷体_GB2312" w:cs="宋体"/>
                <w:b/>
                <w:bCs/>
                <w:kern w:val="0"/>
                <w:szCs w:val="21"/>
              </w:rPr>
            </w:pPr>
            <w:ins w:id="580" w:author="fei zhao" w:date="2012-08-15T16:42:00Z">
              <w:r w:rsidRPr="00560CF1">
                <w:t>Format Type</w:t>
              </w:r>
            </w:ins>
          </w:p>
        </w:tc>
        <w:tc>
          <w:tcPr>
            <w:tcW w:w="850" w:type="dxa"/>
            <w:tcBorders>
              <w:top w:val="nil"/>
              <w:left w:val="nil"/>
              <w:bottom w:val="single" w:sz="4" w:space="0" w:color="auto"/>
              <w:right w:val="single" w:sz="4" w:space="0" w:color="auto"/>
            </w:tcBorders>
            <w:vAlign w:val="center"/>
            <w:tcPrChange w:id="581"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82" w:author="fei zhao" w:date="2012-08-15T16:42:00Z"/>
                <w:rFonts w:ascii="楷体_GB2312" w:eastAsia="楷体_GB2312" w:cs="宋体"/>
                <w:kern w:val="0"/>
                <w:szCs w:val="21"/>
              </w:rPr>
            </w:pPr>
            <w:ins w:id="583" w:author="fei zhao" w:date="2012-08-15T16:42:00Z">
              <w:r w:rsidRPr="0065774A">
                <w:rPr>
                  <w:rFonts w:ascii="楷体_GB2312" w:eastAsia="楷体_GB2312" w:hAnsi="宋体" w:cs="宋体" w:hint="eastAsia"/>
                  <w:kern w:val="0"/>
                  <w:szCs w:val="21"/>
                </w:rPr>
                <w:t>定位信息</w:t>
              </w:r>
            </w:ins>
          </w:p>
        </w:tc>
        <w:tc>
          <w:tcPr>
            <w:tcW w:w="709" w:type="dxa"/>
            <w:tcBorders>
              <w:top w:val="nil"/>
              <w:left w:val="nil"/>
              <w:bottom w:val="single" w:sz="4" w:space="0" w:color="auto"/>
              <w:right w:val="single" w:sz="4" w:space="0" w:color="auto"/>
            </w:tcBorders>
            <w:vAlign w:val="center"/>
            <w:tcPrChange w:id="584"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85" w:author="fei zhao" w:date="2012-08-15T16:42:00Z"/>
                <w:rFonts w:ascii="楷体_GB2312" w:eastAsia="楷体_GB2312" w:cs="宋体"/>
                <w:kern w:val="0"/>
                <w:szCs w:val="21"/>
              </w:rPr>
            </w:pPr>
            <w:ins w:id="586"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587"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88" w:author="fei zhao" w:date="2012-08-15T16:42:00Z"/>
                <w:rFonts w:ascii="楷体_GB2312" w:eastAsia="楷体_GB2312" w:cs="宋体"/>
                <w:kern w:val="0"/>
                <w:szCs w:val="21"/>
              </w:rPr>
            </w:pPr>
            <w:ins w:id="589" w:author="fei zhao" w:date="2012-08-15T16:42:00Z">
              <w:r w:rsidRPr="0065774A">
                <w:rPr>
                  <w:rFonts w:ascii="楷体_GB2312" w:eastAsia="楷体_GB2312" w:hAnsi="宋体" w:cs="宋体" w:hint="eastAsia"/>
                  <w:kern w:val="0"/>
                  <w:szCs w:val="21"/>
                </w:rPr>
                <w:t>版本类型</w:t>
              </w:r>
            </w:ins>
          </w:p>
        </w:tc>
        <w:tc>
          <w:tcPr>
            <w:tcW w:w="1134" w:type="dxa"/>
            <w:tcBorders>
              <w:top w:val="nil"/>
              <w:left w:val="nil"/>
              <w:bottom w:val="single" w:sz="4" w:space="0" w:color="auto"/>
              <w:right w:val="single" w:sz="4" w:space="0" w:color="auto"/>
            </w:tcBorders>
            <w:vAlign w:val="center"/>
            <w:tcPrChange w:id="590"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91" w:author="fei zhao" w:date="2012-08-15T16:42:00Z"/>
                <w:rFonts w:ascii="楷体_GB2312" w:eastAsia="楷体_GB2312" w:cs="宋体"/>
                <w:kern w:val="0"/>
                <w:szCs w:val="21"/>
              </w:rPr>
            </w:pPr>
            <w:ins w:id="592"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593"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594" w:author="fei zhao" w:date="2012-08-15T16:42:00Z"/>
                <w:rFonts w:ascii="楷体_GB2312" w:eastAsia="楷体_GB2312" w:cs="宋体"/>
                <w:kern w:val="0"/>
                <w:szCs w:val="21"/>
              </w:rPr>
            </w:pPr>
            <w:ins w:id="595" w:author="fei zhao" w:date="2012-08-15T16:42:00Z">
              <w:r w:rsidRPr="0065774A">
                <w:rPr>
                  <w:rFonts w:ascii="楷体_GB2312" w:eastAsia="楷体_GB2312" w:hAnsi="宋体" w:cs="宋体" w:hint="eastAsia"/>
                  <w:kern w:val="0"/>
                  <w:szCs w:val="21"/>
                </w:rPr>
                <w:t>1</w:t>
              </w:r>
            </w:ins>
          </w:p>
        </w:tc>
      </w:tr>
      <w:tr w:rsidR="004100D2" w:rsidRPr="0065774A" w:rsidTr="004100D2">
        <w:trPr>
          <w:trHeight w:val="450"/>
          <w:ins w:id="596" w:author="fei zhao" w:date="2012-08-15T16:42:00Z"/>
          <w:trPrChange w:id="597" w:author="fei zhao" w:date="2012-08-15T16:45:00Z">
            <w:trPr>
              <w:trHeight w:val="450"/>
            </w:trPr>
          </w:trPrChange>
        </w:trPr>
        <w:tc>
          <w:tcPr>
            <w:tcW w:w="513" w:type="dxa"/>
            <w:tcBorders>
              <w:top w:val="nil"/>
              <w:left w:val="single" w:sz="4" w:space="0" w:color="auto"/>
              <w:bottom w:val="single" w:sz="4" w:space="0" w:color="auto"/>
              <w:right w:val="single" w:sz="4" w:space="0" w:color="auto"/>
            </w:tcBorders>
            <w:tcPrChange w:id="598" w:author="fei zhao" w:date="2012-08-15T16:45:00Z">
              <w:tcPr>
                <w:tcW w:w="513" w:type="dxa"/>
                <w:tcBorders>
                  <w:top w:val="nil"/>
                  <w:left w:val="single" w:sz="4" w:space="0" w:color="auto"/>
                  <w:bottom w:val="single" w:sz="4" w:space="0" w:color="auto"/>
                  <w:right w:val="single" w:sz="4" w:space="0" w:color="auto"/>
                </w:tcBorders>
              </w:tcPr>
            </w:tcPrChange>
          </w:tcPr>
          <w:p w:rsidR="004100D2" w:rsidRPr="0065774A" w:rsidRDefault="004100D2" w:rsidP="004404D8">
            <w:pPr>
              <w:pStyle w:val="10"/>
              <w:ind w:left="0"/>
              <w:rPr>
                <w:ins w:id="599" w:author="fei zhao" w:date="2012-08-15T16:42:00Z"/>
                <w:rFonts w:ascii="楷体_GB2312" w:eastAsia="楷体_GB2312"/>
                <w:b/>
                <w:bCs/>
                <w:szCs w:val="21"/>
              </w:rPr>
            </w:pPr>
            <w:ins w:id="600" w:author="fei zhao" w:date="2012-08-15T16:42:00Z">
              <w:r w:rsidRPr="007C2CBE">
                <w:rPr>
                  <w:sz w:val="16"/>
                </w:rPr>
                <w:t>Y</w:t>
              </w:r>
            </w:ins>
          </w:p>
        </w:tc>
        <w:tc>
          <w:tcPr>
            <w:tcW w:w="1359" w:type="dxa"/>
            <w:tcBorders>
              <w:top w:val="nil"/>
              <w:left w:val="nil"/>
              <w:bottom w:val="single" w:sz="4" w:space="0" w:color="auto"/>
              <w:right w:val="single" w:sz="4" w:space="0" w:color="auto"/>
            </w:tcBorders>
            <w:tcPrChange w:id="601" w:author="fei zhao" w:date="2012-08-15T16:45:00Z">
              <w:tcPr>
                <w:tcW w:w="934" w:type="dxa"/>
                <w:tcBorders>
                  <w:top w:val="nil"/>
                  <w:left w:val="nil"/>
                  <w:bottom w:val="single" w:sz="4" w:space="0" w:color="auto"/>
                  <w:right w:val="single" w:sz="4" w:space="0" w:color="auto"/>
                </w:tcBorders>
              </w:tcPr>
            </w:tcPrChange>
          </w:tcPr>
          <w:p w:rsidR="004100D2" w:rsidRPr="0065774A" w:rsidRDefault="004100D2" w:rsidP="004404D8">
            <w:pPr>
              <w:widowControl/>
              <w:rPr>
                <w:ins w:id="602" w:author="fei zhao" w:date="2012-08-15T16:42:00Z"/>
                <w:rFonts w:ascii="楷体_GB2312" w:eastAsia="楷体_GB2312" w:cs="宋体"/>
                <w:b/>
                <w:bCs/>
                <w:kern w:val="0"/>
                <w:szCs w:val="21"/>
              </w:rPr>
            </w:pPr>
            <w:ins w:id="603" w:author="fei zhao" w:date="2012-08-15T16:42:00Z">
              <w:r w:rsidRPr="00560CF1">
                <w:t>Switch Num</w:t>
              </w:r>
            </w:ins>
          </w:p>
        </w:tc>
        <w:tc>
          <w:tcPr>
            <w:tcW w:w="850" w:type="dxa"/>
            <w:tcBorders>
              <w:top w:val="nil"/>
              <w:left w:val="nil"/>
              <w:bottom w:val="single" w:sz="4" w:space="0" w:color="auto"/>
              <w:right w:val="single" w:sz="4" w:space="0" w:color="auto"/>
            </w:tcBorders>
            <w:vAlign w:val="center"/>
            <w:tcPrChange w:id="604" w:author="fei zhao" w:date="2012-08-15T16:45:00Z">
              <w:tcPr>
                <w:tcW w:w="992"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605" w:author="fei zhao" w:date="2012-08-15T16:42:00Z"/>
                <w:rFonts w:ascii="楷体_GB2312" w:eastAsia="楷体_GB2312" w:cs="宋体"/>
                <w:kern w:val="0"/>
                <w:szCs w:val="21"/>
              </w:rPr>
            </w:pPr>
            <w:ins w:id="606" w:author="fei zhao" w:date="2012-08-15T16:42:00Z">
              <w:r w:rsidRPr="0065774A">
                <w:rPr>
                  <w:rFonts w:ascii="楷体_GB2312" w:eastAsia="楷体_GB2312" w:hAnsi="宋体" w:cs="宋体" w:hint="eastAsia"/>
                  <w:kern w:val="0"/>
                  <w:szCs w:val="21"/>
                </w:rPr>
                <w:t>基本信息</w:t>
              </w:r>
            </w:ins>
          </w:p>
        </w:tc>
        <w:tc>
          <w:tcPr>
            <w:tcW w:w="709" w:type="dxa"/>
            <w:tcBorders>
              <w:top w:val="nil"/>
              <w:left w:val="nil"/>
              <w:bottom w:val="single" w:sz="4" w:space="0" w:color="auto"/>
              <w:right w:val="single" w:sz="4" w:space="0" w:color="auto"/>
            </w:tcBorders>
            <w:vAlign w:val="center"/>
            <w:tcPrChange w:id="607" w:author="fei zhao" w:date="2012-08-15T16:45:00Z">
              <w:tcPr>
                <w:tcW w:w="7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608" w:author="fei zhao" w:date="2012-08-15T16:42:00Z"/>
                <w:rFonts w:ascii="楷体_GB2312" w:eastAsia="楷体_GB2312" w:cs="宋体"/>
                <w:kern w:val="0"/>
                <w:szCs w:val="21"/>
              </w:rPr>
            </w:pPr>
            <w:ins w:id="609" w:author="fei zhao" w:date="2012-08-15T16:42:00Z">
              <w:r w:rsidRPr="0065774A">
                <w:rPr>
                  <w:rFonts w:ascii="楷体_GB2312" w:eastAsia="楷体_GB2312" w:hAnsi="宋体" w:cs="宋体" w:hint="eastAsia"/>
                  <w:kern w:val="0"/>
                  <w:szCs w:val="21"/>
                </w:rPr>
                <w:t>自动</w:t>
              </w:r>
            </w:ins>
          </w:p>
        </w:tc>
        <w:tc>
          <w:tcPr>
            <w:tcW w:w="2126" w:type="dxa"/>
            <w:tcBorders>
              <w:top w:val="nil"/>
              <w:left w:val="nil"/>
              <w:bottom w:val="single" w:sz="4" w:space="0" w:color="auto"/>
              <w:right w:val="single" w:sz="4" w:space="0" w:color="auto"/>
            </w:tcBorders>
            <w:vAlign w:val="center"/>
            <w:tcPrChange w:id="610" w:author="fei zhao" w:date="2012-08-15T16:45:00Z">
              <w:tcPr>
                <w:tcW w:w="2409" w:type="dxa"/>
                <w:gridSpan w:val="2"/>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611" w:author="fei zhao" w:date="2012-08-15T16:42:00Z"/>
                <w:rFonts w:ascii="楷体_GB2312" w:eastAsia="楷体_GB2312" w:cs="宋体"/>
                <w:kern w:val="0"/>
                <w:szCs w:val="21"/>
              </w:rPr>
            </w:pPr>
            <w:ins w:id="612" w:author="fei zhao" w:date="2012-08-15T16:42:00Z">
              <w:r w:rsidRPr="0065774A">
                <w:rPr>
                  <w:rFonts w:ascii="楷体_GB2312" w:eastAsia="楷体_GB2312" w:hAnsi="宋体" w:cs="宋体" w:hint="eastAsia"/>
                  <w:kern w:val="0"/>
                  <w:szCs w:val="21"/>
                </w:rPr>
                <w:t>Switch Num MSC号</w:t>
              </w:r>
            </w:ins>
          </w:p>
        </w:tc>
        <w:tc>
          <w:tcPr>
            <w:tcW w:w="1134" w:type="dxa"/>
            <w:tcBorders>
              <w:top w:val="nil"/>
              <w:left w:val="nil"/>
              <w:bottom w:val="single" w:sz="4" w:space="0" w:color="auto"/>
              <w:right w:val="single" w:sz="4" w:space="0" w:color="auto"/>
            </w:tcBorders>
            <w:vAlign w:val="center"/>
            <w:tcPrChange w:id="613" w:author="fei zhao" w:date="2012-08-15T16:45:00Z">
              <w:tcPr>
                <w:tcW w:w="1134"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614" w:author="fei zhao" w:date="2012-08-15T16:42:00Z"/>
                <w:rFonts w:ascii="楷体_GB2312" w:eastAsia="楷体_GB2312" w:cs="宋体"/>
                <w:kern w:val="0"/>
                <w:szCs w:val="21"/>
              </w:rPr>
            </w:pPr>
            <w:ins w:id="615" w:author="fei zhao" w:date="2012-08-15T16:42:00Z">
              <w:r w:rsidRPr="0065774A">
                <w:rPr>
                  <w:rFonts w:ascii="楷体_GB2312" w:eastAsia="楷体_GB2312" w:hAnsi="宋体" w:cs="宋体" w:hint="eastAsia"/>
                  <w:kern w:val="0"/>
                  <w:szCs w:val="21"/>
                </w:rPr>
                <w:t>整数</w:t>
              </w:r>
            </w:ins>
          </w:p>
        </w:tc>
        <w:tc>
          <w:tcPr>
            <w:tcW w:w="1985" w:type="dxa"/>
            <w:tcBorders>
              <w:top w:val="nil"/>
              <w:left w:val="nil"/>
              <w:bottom w:val="single" w:sz="4" w:space="0" w:color="auto"/>
              <w:right w:val="single" w:sz="4" w:space="0" w:color="auto"/>
            </w:tcBorders>
            <w:vAlign w:val="center"/>
            <w:tcPrChange w:id="616" w:author="fei zhao" w:date="2012-08-15T16:45:00Z">
              <w:tcPr>
                <w:tcW w:w="1985" w:type="dxa"/>
                <w:tcBorders>
                  <w:top w:val="nil"/>
                  <w:left w:val="nil"/>
                  <w:bottom w:val="single" w:sz="4" w:space="0" w:color="auto"/>
                  <w:right w:val="single" w:sz="4" w:space="0" w:color="auto"/>
                </w:tcBorders>
                <w:vAlign w:val="center"/>
              </w:tcPr>
            </w:tcPrChange>
          </w:tcPr>
          <w:p w:rsidR="004100D2" w:rsidRPr="0065774A" w:rsidRDefault="004100D2" w:rsidP="004404D8">
            <w:pPr>
              <w:widowControl/>
              <w:rPr>
                <w:ins w:id="617" w:author="fei zhao" w:date="2012-08-15T16:42:00Z"/>
                <w:rFonts w:ascii="楷体_GB2312" w:eastAsia="楷体_GB2312" w:cs="宋体"/>
                <w:kern w:val="0"/>
                <w:szCs w:val="21"/>
              </w:rPr>
            </w:pPr>
            <w:ins w:id="618" w:author="fei zhao" w:date="2012-08-15T16:42:00Z">
              <w:r w:rsidRPr="0065774A">
                <w:rPr>
                  <w:rFonts w:ascii="楷体_GB2312" w:eastAsia="楷体_GB2312" w:hAnsi="宋体" w:cs="宋体" w:hint="eastAsia"/>
                  <w:kern w:val="0"/>
                  <w:szCs w:val="21"/>
                </w:rPr>
                <w:t>-1</w:t>
              </w:r>
            </w:ins>
          </w:p>
        </w:tc>
      </w:tr>
    </w:tbl>
    <w:p w:rsidR="004100D2" w:rsidRDefault="004100D2" w:rsidP="00871855">
      <w:pPr>
        <w:rPr>
          <w:ins w:id="619" w:author="fei zhao" w:date="2012-08-15T16:46:00Z"/>
        </w:rPr>
      </w:pPr>
    </w:p>
    <w:p w:rsidR="004100D2" w:rsidRDefault="004100D2" w:rsidP="00871855">
      <w:pPr>
        <w:rPr>
          <w:ins w:id="620" w:author="fei zhao" w:date="2012-08-15T16:47:00Z"/>
        </w:rPr>
      </w:pPr>
      <w:ins w:id="621" w:author="fei zhao" w:date="2012-08-15T16:47:00Z">
        <w:r>
          <w:t>诺西定位平台字段：</w:t>
        </w:r>
      </w:ins>
    </w:p>
    <w:tbl>
      <w:tblPr>
        <w:tblW w:w="8472" w:type="dxa"/>
        <w:tblInd w:w="108" w:type="dxa"/>
        <w:tblLayout w:type="fixed"/>
        <w:tblLook w:val="00A0"/>
        <w:tblPrChange w:id="622" w:author="fei zhao" w:date="2012-08-15T16:47:00Z">
          <w:tblPr>
            <w:tblW w:w="8472" w:type="dxa"/>
            <w:tblInd w:w="108" w:type="dxa"/>
            <w:tblLayout w:type="fixed"/>
            <w:tblLook w:val="00A0"/>
          </w:tblPr>
        </w:tblPrChange>
      </w:tblPr>
      <w:tblGrid>
        <w:gridCol w:w="2227"/>
        <w:gridCol w:w="3166"/>
        <w:gridCol w:w="3079"/>
        <w:tblGridChange w:id="623">
          <w:tblGrid>
            <w:gridCol w:w="108"/>
            <w:gridCol w:w="2119"/>
            <w:gridCol w:w="108"/>
            <w:gridCol w:w="3058"/>
            <w:gridCol w:w="108"/>
            <w:gridCol w:w="2971"/>
            <w:gridCol w:w="108"/>
          </w:tblGrid>
        </w:tblGridChange>
      </w:tblGrid>
      <w:tr w:rsidR="004100D2" w:rsidRPr="0065774A" w:rsidTr="004100D2">
        <w:trPr>
          <w:trHeight w:val="487"/>
          <w:ins w:id="624" w:author="fei zhao" w:date="2012-08-15T16:47:00Z"/>
          <w:trPrChange w:id="625" w:author="fei zhao" w:date="2012-08-15T16:47:00Z">
            <w:trPr>
              <w:gridAfter w:val="0"/>
              <w:trHeight w:val="60"/>
            </w:trPr>
          </w:trPrChange>
        </w:trPr>
        <w:tc>
          <w:tcPr>
            <w:tcW w:w="2227" w:type="dxa"/>
            <w:tcBorders>
              <w:top w:val="single" w:sz="4" w:space="0" w:color="auto"/>
              <w:left w:val="single" w:sz="4" w:space="0" w:color="auto"/>
              <w:bottom w:val="single" w:sz="4" w:space="0" w:color="auto"/>
              <w:right w:val="single" w:sz="4" w:space="0" w:color="auto"/>
            </w:tcBorders>
            <w:shd w:val="clear" w:color="auto" w:fill="00B050"/>
            <w:vAlign w:val="center"/>
            <w:tcPrChange w:id="626" w:author="fei zhao" w:date="2012-08-15T16:47:00Z">
              <w:tcPr>
                <w:tcW w:w="2227" w:type="dxa"/>
                <w:gridSpan w:val="2"/>
                <w:tcBorders>
                  <w:top w:val="single" w:sz="4" w:space="0" w:color="auto"/>
                  <w:left w:val="single" w:sz="4" w:space="0" w:color="auto"/>
                  <w:bottom w:val="single" w:sz="4" w:space="0" w:color="auto"/>
                  <w:right w:val="single" w:sz="4" w:space="0" w:color="auto"/>
                </w:tcBorders>
                <w:vAlign w:val="center"/>
              </w:tcPr>
            </w:tcPrChange>
          </w:tcPr>
          <w:p w:rsidR="004100D2" w:rsidRPr="0065774A" w:rsidRDefault="004100D2" w:rsidP="004404D8">
            <w:pPr>
              <w:widowControl/>
              <w:rPr>
                <w:ins w:id="627" w:author="fei zhao" w:date="2012-08-15T16:47:00Z"/>
                <w:rFonts w:ascii="楷体_GB2312" w:eastAsia="楷体_GB2312" w:cs="宋体"/>
                <w:b/>
                <w:bCs/>
                <w:kern w:val="0"/>
                <w:szCs w:val="21"/>
              </w:rPr>
            </w:pPr>
            <w:ins w:id="628" w:author="fei zhao" w:date="2012-08-15T16:47:00Z">
              <w:r w:rsidRPr="0065774A">
                <w:rPr>
                  <w:rFonts w:ascii="楷体_GB2312" w:eastAsia="楷体_GB2312" w:hAnsi="宋体" w:cs="宋体" w:hint="eastAsia"/>
                  <w:b/>
                  <w:bCs/>
                  <w:kern w:val="0"/>
                  <w:szCs w:val="21"/>
                </w:rPr>
                <w:t>序号</w:t>
              </w:r>
            </w:ins>
          </w:p>
        </w:tc>
        <w:tc>
          <w:tcPr>
            <w:tcW w:w="3166" w:type="dxa"/>
            <w:tcBorders>
              <w:top w:val="single" w:sz="4" w:space="0" w:color="auto"/>
              <w:left w:val="nil"/>
              <w:bottom w:val="single" w:sz="4" w:space="0" w:color="auto"/>
              <w:right w:val="single" w:sz="4" w:space="0" w:color="auto"/>
            </w:tcBorders>
            <w:shd w:val="clear" w:color="auto" w:fill="00B050"/>
            <w:vAlign w:val="center"/>
            <w:tcPrChange w:id="629" w:author="fei zhao" w:date="2012-08-15T16:47:00Z">
              <w:tcPr>
                <w:tcW w:w="3166" w:type="dxa"/>
                <w:gridSpan w:val="2"/>
                <w:tcBorders>
                  <w:top w:val="single" w:sz="4" w:space="0" w:color="auto"/>
                  <w:left w:val="nil"/>
                  <w:bottom w:val="single" w:sz="4" w:space="0" w:color="auto"/>
                  <w:right w:val="single" w:sz="4" w:space="0" w:color="auto"/>
                </w:tcBorders>
                <w:vAlign w:val="center"/>
              </w:tcPr>
            </w:tcPrChange>
          </w:tcPr>
          <w:p w:rsidR="004100D2" w:rsidRPr="0065774A" w:rsidRDefault="004100D2" w:rsidP="004404D8">
            <w:pPr>
              <w:widowControl/>
              <w:rPr>
                <w:ins w:id="630" w:author="fei zhao" w:date="2012-08-15T16:47:00Z"/>
                <w:rFonts w:ascii="楷体_GB2312" w:eastAsia="楷体_GB2312" w:cs="宋体"/>
                <w:b/>
                <w:bCs/>
                <w:kern w:val="0"/>
                <w:szCs w:val="21"/>
              </w:rPr>
            </w:pPr>
            <w:ins w:id="631" w:author="fei zhao" w:date="2012-08-15T16:47:00Z">
              <w:r w:rsidRPr="0065774A">
                <w:rPr>
                  <w:rFonts w:ascii="楷体_GB2312" w:eastAsia="楷体_GB2312" w:hAnsi="宋体" w:cs="宋体" w:hint="eastAsia"/>
                  <w:b/>
                  <w:bCs/>
                  <w:kern w:val="0"/>
                  <w:szCs w:val="21"/>
                </w:rPr>
                <w:t>字段名称</w:t>
              </w:r>
            </w:ins>
          </w:p>
        </w:tc>
        <w:tc>
          <w:tcPr>
            <w:tcW w:w="3079" w:type="dxa"/>
            <w:tcBorders>
              <w:top w:val="single" w:sz="4" w:space="0" w:color="auto"/>
              <w:left w:val="nil"/>
              <w:bottom w:val="single" w:sz="4" w:space="0" w:color="auto"/>
              <w:right w:val="single" w:sz="4" w:space="0" w:color="auto"/>
            </w:tcBorders>
            <w:shd w:val="clear" w:color="auto" w:fill="00B050"/>
            <w:vAlign w:val="center"/>
            <w:tcPrChange w:id="632" w:author="fei zhao" w:date="2012-08-15T16:47:00Z">
              <w:tcPr>
                <w:tcW w:w="3079" w:type="dxa"/>
                <w:gridSpan w:val="2"/>
                <w:tcBorders>
                  <w:top w:val="single" w:sz="4" w:space="0" w:color="auto"/>
                  <w:left w:val="nil"/>
                  <w:bottom w:val="single" w:sz="4" w:space="0" w:color="auto"/>
                  <w:right w:val="single" w:sz="4" w:space="0" w:color="auto"/>
                </w:tcBorders>
                <w:vAlign w:val="center"/>
              </w:tcPr>
            </w:tcPrChange>
          </w:tcPr>
          <w:p w:rsidR="004100D2" w:rsidRPr="0065774A" w:rsidRDefault="004100D2" w:rsidP="004404D8">
            <w:pPr>
              <w:widowControl/>
              <w:rPr>
                <w:ins w:id="633" w:author="fei zhao" w:date="2012-08-15T16:47:00Z"/>
                <w:rFonts w:ascii="楷体_GB2312" w:eastAsia="楷体_GB2312" w:cs="宋体"/>
                <w:b/>
                <w:bCs/>
                <w:kern w:val="0"/>
                <w:szCs w:val="21"/>
              </w:rPr>
            </w:pPr>
            <w:ins w:id="634" w:author="fei zhao" w:date="2012-08-15T16:47:00Z">
              <w:r w:rsidRPr="0065774A">
                <w:rPr>
                  <w:rFonts w:ascii="楷体_GB2312" w:eastAsia="楷体_GB2312" w:hAnsi="宋体" w:cs="宋体" w:hint="eastAsia"/>
                  <w:b/>
                  <w:bCs/>
                  <w:kern w:val="0"/>
                  <w:szCs w:val="21"/>
                </w:rPr>
                <w:t>字段分类</w:t>
              </w:r>
            </w:ins>
          </w:p>
        </w:tc>
      </w:tr>
      <w:tr w:rsidR="004100D2" w:rsidRPr="0065774A" w:rsidTr="004404D8">
        <w:trPr>
          <w:trHeight w:val="60"/>
          <w:ins w:id="635"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636" w:author="fei zhao" w:date="2012-08-15T16:47:00Z"/>
                <w:rFonts w:ascii="楷体_GB2312" w:eastAsia="楷体_GB2312"/>
                <w:bCs/>
                <w:szCs w:val="21"/>
                <w:rPrChange w:id="637" w:author="fei zhao" w:date="2012-08-15T16:47:00Z">
                  <w:rPr>
                    <w:ins w:id="638" w:author="fei zhao" w:date="2012-08-15T16:47:00Z"/>
                    <w:rFonts w:ascii="楷体_GB2312" w:eastAsia="楷体_GB2312"/>
                    <w:b/>
                    <w:bCs/>
                    <w:szCs w:val="21"/>
                  </w:rPr>
                </w:rPrChange>
              </w:rPr>
            </w:pPr>
            <w:ins w:id="639" w:author="fei zhao" w:date="2012-08-15T16:47:00Z">
              <w:r w:rsidRPr="00A153B8">
                <w:rPr>
                  <w:rFonts w:ascii="楷体_GB2312" w:eastAsia="楷体_GB2312"/>
                  <w:bCs/>
                  <w:szCs w:val="21"/>
                  <w:rPrChange w:id="640" w:author="fei zhao" w:date="2012-08-15T16:47:00Z">
                    <w:rPr>
                      <w:rFonts w:ascii="楷体_GB2312" w:eastAsia="楷体_GB2312"/>
                      <w:b/>
                      <w:bCs/>
                      <w:szCs w:val="21"/>
                    </w:rPr>
                  </w:rPrChange>
                </w:rPr>
                <w:t>A</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641" w:author="fei zhao" w:date="2012-08-15T16:47:00Z"/>
                <w:rFonts w:ascii="楷体_GB2312" w:eastAsia="楷体_GB2312" w:cs="宋体"/>
                <w:bCs/>
                <w:kern w:val="0"/>
                <w:szCs w:val="21"/>
                <w:rPrChange w:id="642" w:author="fei zhao" w:date="2012-08-15T16:47:00Z">
                  <w:rPr>
                    <w:ins w:id="643" w:author="fei zhao" w:date="2012-08-15T16:47:00Z"/>
                    <w:rFonts w:ascii="楷体_GB2312" w:eastAsia="楷体_GB2312" w:cs="宋体"/>
                    <w:b/>
                    <w:bCs/>
                    <w:kern w:val="0"/>
                    <w:szCs w:val="21"/>
                  </w:rPr>
                </w:rPrChange>
              </w:rPr>
            </w:pPr>
            <w:ins w:id="644" w:author="fei zhao" w:date="2012-08-15T16:47:00Z">
              <w:r w:rsidRPr="00A153B8">
                <w:rPr>
                  <w:rFonts w:ascii="楷体_GB2312" w:eastAsia="楷体_GB2312" w:hAnsi="宋体" w:cs="宋体"/>
                  <w:bCs/>
                  <w:kern w:val="0"/>
                  <w:szCs w:val="21"/>
                  <w:rPrChange w:id="645" w:author="fei zhao" w:date="2012-08-15T16:47:00Z">
                    <w:rPr>
                      <w:rFonts w:ascii="楷体_GB2312" w:eastAsia="楷体_GB2312" w:hAnsi="宋体" w:cs="宋体"/>
                      <w:b/>
                      <w:bCs/>
                      <w:kern w:val="0"/>
                      <w:szCs w:val="21"/>
                    </w:rPr>
                  </w:rPrChange>
                </w:rPr>
                <w:t>BTS-Sector Name</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646" w:author="fei zhao" w:date="2012-08-15T16:47:00Z"/>
                <w:rFonts w:ascii="楷体_GB2312" w:eastAsia="楷体_GB2312" w:cs="宋体"/>
                <w:kern w:val="0"/>
                <w:szCs w:val="21"/>
              </w:rPr>
            </w:pPr>
            <w:ins w:id="647" w:author="fei zhao" w:date="2012-08-15T16:47:00Z">
              <w:r>
                <w:rPr>
                  <w:rFonts w:ascii="楷体_GB2312" w:eastAsia="楷体_GB2312" w:hAnsi="宋体" w:cs="宋体" w:hint="eastAsia"/>
                  <w:kern w:val="0"/>
                  <w:szCs w:val="21"/>
                </w:rPr>
                <w:t>所属省份</w:t>
              </w:r>
            </w:ins>
          </w:p>
        </w:tc>
      </w:tr>
      <w:tr w:rsidR="004100D2" w:rsidRPr="0065774A" w:rsidTr="004404D8">
        <w:trPr>
          <w:trHeight w:val="225"/>
          <w:ins w:id="648"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649" w:author="fei zhao" w:date="2012-08-15T16:47:00Z"/>
                <w:rFonts w:ascii="楷体_GB2312" w:eastAsia="楷体_GB2312"/>
                <w:bCs/>
                <w:szCs w:val="21"/>
                <w:rPrChange w:id="650" w:author="fei zhao" w:date="2012-08-15T16:47:00Z">
                  <w:rPr>
                    <w:ins w:id="651" w:author="fei zhao" w:date="2012-08-15T16:47:00Z"/>
                    <w:rFonts w:ascii="楷体_GB2312" w:eastAsia="楷体_GB2312"/>
                    <w:b/>
                    <w:bCs/>
                    <w:szCs w:val="21"/>
                  </w:rPr>
                </w:rPrChange>
              </w:rPr>
            </w:pPr>
            <w:ins w:id="652" w:author="fei zhao" w:date="2012-08-15T16:47:00Z">
              <w:r w:rsidRPr="00A153B8">
                <w:rPr>
                  <w:rFonts w:ascii="楷体_GB2312" w:eastAsia="楷体_GB2312"/>
                  <w:bCs/>
                  <w:szCs w:val="21"/>
                  <w:rPrChange w:id="653" w:author="fei zhao" w:date="2012-08-15T16:47:00Z">
                    <w:rPr>
                      <w:rFonts w:ascii="楷体_GB2312" w:eastAsia="楷体_GB2312"/>
                      <w:b/>
                      <w:bCs/>
                      <w:szCs w:val="21"/>
                    </w:rPr>
                  </w:rPrChange>
                </w:rPr>
                <w:t>B</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654" w:author="fei zhao" w:date="2012-08-15T16:47:00Z"/>
                <w:rFonts w:ascii="楷体_GB2312" w:eastAsia="楷体_GB2312" w:cs="宋体"/>
                <w:bCs/>
                <w:kern w:val="0"/>
                <w:szCs w:val="21"/>
                <w:rPrChange w:id="655" w:author="fei zhao" w:date="2012-08-15T16:47:00Z">
                  <w:rPr>
                    <w:ins w:id="656" w:author="fei zhao" w:date="2012-08-15T16:47:00Z"/>
                    <w:rFonts w:ascii="楷体_GB2312" w:eastAsia="楷体_GB2312" w:cs="宋体"/>
                    <w:b/>
                    <w:bCs/>
                    <w:kern w:val="0"/>
                    <w:szCs w:val="21"/>
                  </w:rPr>
                </w:rPrChange>
              </w:rPr>
            </w:pPr>
            <w:ins w:id="657" w:author="fei zhao" w:date="2012-08-15T16:47:00Z">
              <w:r w:rsidRPr="00A153B8">
                <w:rPr>
                  <w:rFonts w:ascii="楷体_GB2312" w:eastAsia="楷体_GB2312" w:hAnsi="宋体" w:cs="宋体"/>
                  <w:bCs/>
                  <w:kern w:val="0"/>
                  <w:szCs w:val="21"/>
                  <w:rPrChange w:id="658" w:author="fei zhao" w:date="2012-08-15T16:47:00Z">
                    <w:rPr>
                      <w:rFonts w:ascii="楷体_GB2312" w:eastAsia="楷体_GB2312" w:hAnsi="宋体" w:cs="宋体"/>
                      <w:b/>
                      <w:bCs/>
                      <w:kern w:val="0"/>
                      <w:szCs w:val="21"/>
                    </w:rPr>
                  </w:rPrChange>
                </w:rPr>
                <w:t>NID</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659" w:author="fei zhao" w:date="2012-08-15T16:47:00Z"/>
                <w:rFonts w:ascii="楷体_GB2312" w:eastAsia="楷体_GB2312" w:cs="宋体"/>
                <w:kern w:val="0"/>
                <w:szCs w:val="21"/>
              </w:rPr>
            </w:pPr>
            <w:ins w:id="660" w:author="fei zhao" w:date="2012-08-15T16:47:00Z">
              <w:r>
                <w:rPr>
                  <w:rFonts w:ascii="楷体_GB2312" w:eastAsia="楷体_GB2312" w:hAnsi="宋体" w:cs="宋体" w:hint="eastAsia"/>
                  <w:kern w:val="0"/>
                  <w:szCs w:val="21"/>
                </w:rPr>
                <w:t>网络识别码</w:t>
              </w:r>
            </w:ins>
          </w:p>
        </w:tc>
      </w:tr>
      <w:tr w:rsidR="004100D2" w:rsidRPr="0065774A" w:rsidTr="004404D8">
        <w:trPr>
          <w:trHeight w:val="225"/>
          <w:ins w:id="661"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662" w:author="fei zhao" w:date="2012-08-15T16:47:00Z"/>
                <w:rFonts w:ascii="楷体_GB2312" w:eastAsia="楷体_GB2312"/>
                <w:bCs/>
                <w:szCs w:val="21"/>
                <w:rPrChange w:id="663" w:author="fei zhao" w:date="2012-08-15T16:47:00Z">
                  <w:rPr>
                    <w:ins w:id="664" w:author="fei zhao" w:date="2012-08-15T16:47:00Z"/>
                    <w:rFonts w:ascii="楷体_GB2312" w:eastAsia="楷体_GB2312"/>
                    <w:b/>
                    <w:bCs/>
                    <w:szCs w:val="21"/>
                  </w:rPr>
                </w:rPrChange>
              </w:rPr>
            </w:pPr>
            <w:ins w:id="665" w:author="fei zhao" w:date="2012-08-15T16:47:00Z">
              <w:r w:rsidRPr="00A153B8">
                <w:rPr>
                  <w:rFonts w:ascii="楷体_GB2312" w:eastAsia="楷体_GB2312"/>
                  <w:bCs/>
                  <w:szCs w:val="21"/>
                  <w:rPrChange w:id="666" w:author="fei zhao" w:date="2012-08-15T16:47:00Z">
                    <w:rPr>
                      <w:rFonts w:ascii="楷体_GB2312" w:eastAsia="楷体_GB2312"/>
                      <w:b/>
                      <w:bCs/>
                      <w:szCs w:val="21"/>
                    </w:rPr>
                  </w:rPrChange>
                </w:rPr>
                <w:t>C</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667" w:author="fei zhao" w:date="2012-08-15T16:47:00Z"/>
                <w:rFonts w:ascii="楷体_GB2312" w:eastAsia="楷体_GB2312" w:cs="宋体"/>
                <w:bCs/>
                <w:kern w:val="0"/>
                <w:szCs w:val="21"/>
                <w:rPrChange w:id="668" w:author="fei zhao" w:date="2012-08-15T16:47:00Z">
                  <w:rPr>
                    <w:ins w:id="669" w:author="fei zhao" w:date="2012-08-15T16:47:00Z"/>
                    <w:rFonts w:ascii="楷体_GB2312" w:eastAsia="楷体_GB2312" w:cs="宋体"/>
                    <w:b/>
                    <w:bCs/>
                    <w:kern w:val="0"/>
                    <w:szCs w:val="21"/>
                  </w:rPr>
                </w:rPrChange>
              </w:rPr>
            </w:pPr>
            <w:ins w:id="670" w:author="fei zhao" w:date="2012-08-15T16:47:00Z">
              <w:r w:rsidRPr="00A153B8">
                <w:rPr>
                  <w:rFonts w:ascii="楷体_GB2312" w:eastAsia="楷体_GB2312" w:hAnsi="宋体" w:cs="宋体"/>
                  <w:bCs/>
                  <w:kern w:val="0"/>
                  <w:szCs w:val="21"/>
                  <w:rPrChange w:id="671" w:author="fei zhao" w:date="2012-08-15T16:47:00Z">
                    <w:rPr>
                      <w:rFonts w:ascii="楷体_GB2312" w:eastAsia="楷体_GB2312" w:hAnsi="宋体" w:cs="宋体"/>
                      <w:b/>
                      <w:bCs/>
                      <w:kern w:val="0"/>
                      <w:szCs w:val="21"/>
                    </w:rPr>
                  </w:rPrChange>
                </w:rPr>
                <w:t>SID</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672" w:author="fei zhao" w:date="2012-08-15T16:47:00Z"/>
                <w:rFonts w:ascii="楷体_GB2312" w:eastAsia="楷体_GB2312" w:cs="宋体"/>
                <w:kern w:val="0"/>
                <w:szCs w:val="21"/>
              </w:rPr>
            </w:pPr>
            <w:ins w:id="673" w:author="fei zhao" w:date="2012-08-15T16:47:00Z">
              <w:r>
                <w:rPr>
                  <w:rFonts w:ascii="楷体_GB2312" w:eastAsia="楷体_GB2312" w:hAnsi="宋体" w:cs="宋体" w:hint="eastAsia"/>
                  <w:kern w:val="0"/>
                  <w:szCs w:val="21"/>
                </w:rPr>
                <w:t>系统识别码</w:t>
              </w:r>
            </w:ins>
          </w:p>
        </w:tc>
      </w:tr>
      <w:tr w:rsidR="004100D2" w:rsidRPr="0065774A" w:rsidTr="004404D8">
        <w:trPr>
          <w:trHeight w:val="60"/>
          <w:ins w:id="674"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675" w:author="fei zhao" w:date="2012-08-15T16:47:00Z"/>
                <w:rFonts w:ascii="楷体_GB2312" w:eastAsia="楷体_GB2312"/>
                <w:bCs/>
                <w:szCs w:val="21"/>
                <w:rPrChange w:id="676" w:author="fei zhao" w:date="2012-08-15T16:47:00Z">
                  <w:rPr>
                    <w:ins w:id="677" w:author="fei zhao" w:date="2012-08-15T16:47:00Z"/>
                    <w:rFonts w:ascii="楷体_GB2312" w:eastAsia="楷体_GB2312"/>
                    <w:b/>
                    <w:bCs/>
                    <w:szCs w:val="21"/>
                  </w:rPr>
                </w:rPrChange>
              </w:rPr>
            </w:pPr>
            <w:ins w:id="678" w:author="fei zhao" w:date="2012-08-15T16:47:00Z">
              <w:r w:rsidRPr="00A153B8">
                <w:rPr>
                  <w:rFonts w:ascii="楷体_GB2312" w:eastAsia="楷体_GB2312"/>
                  <w:bCs/>
                  <w:szCs w:val="21"/>
                  <w:rPrChange w:id="679" w:author="fei zhao" w:date="2012-08-15T16:47:00Z">
                    <w:rPr>
                      <w:rFonts w:ascii="楷体_GB2312" w:eastAsia="楷体_GB2312"/>
                      <w:b/>
                      <w:bCs/>
                      <w:szCs w:val="21"/>
                    </w:rPr>
                  </w:rPrChange>
                </w:rPr>
                <w:t>D</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680" w:author="fei zhao" w:date="2012-08-15T16:47:00Z"/>
                <w:rFonts w:ascii="楷体_GB2312" w:eastAsia="楷体_GB2312" w:cs="宋体"/>
                <w:bCs/>
                <w:kern w:val="0"/>
                <w:szCs w:val="21"/>
                <w:rPrChange w:id="681" w:author="fei zhao" w:date="2012-08-15T16:47:00Z">
                  <w:rPr>
                    <w:ins w:id="682" w:author="fei zhao" w:date="2012-08-15T16:47:00Z"/>
                    <w:rFonts w:ascii="楷体_GB2312" w:eastAsia="楷体_GB2312" w:cs="宋体"/>
                    <w:b/>
                    <w:bCs/>
                    <w:kern w:val="0"/>
                    <w:szCs w:val="21"/>
                  </w:rPr>
                </w:rPrChange>
              </w:rPr>
            </w:pPr>
            <w:ins w:id="683" w:author="fei zhao" w:date="2012-08-15T16:47:00Z">
              <w:r w:rsidRPr="00A153B8">
                <w:rPr>
                  <w:rFonts w:ascii="楷体_GB2312" w:eastAsia="楷体_GB2312" w:hAnsi="宋体" w:cs="宋体"/>
                  <w:bCs/>
                  <w:kern w:val="0"/>
                  <w:szCs w:val="21"/>
                  <w:rPrChange w:id="684" w:author="fei zhao" w:date="2012-08-15T16:47:00Z">
                    <w:rPr>
                      <w:rFonts w:ascii="楷体_GB2312" w:eastAsia="楷体_GB2312" w:hAnsi="宋体" w:cs="宋体"/>
                      <w:b/>
                      <w:bCs/>
                      <w:kern w:val="0"/>
                      <w:szCs w:val="21"/>
                    </w:rPr>
                  </w:rPrChange>
                </w:rPr>
                <w:t>ExBSID</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685" w:author="fei zhao" w:date="2012-08-15T16:47:00Z"/>
                <w:rFonts w:ascii="楷体_GB2312" w:eastAsia="楷体_GB2312" w:cs="宋体"/>
                <w:kern w:val="0"/>
                <w:szCs w:val="21"/>
              </w:rPr>
            </w:pPr>
            <w:ins w:id="686" w:author="fei zhao" w:date="2012-08-15T16:47:00Z">
              <w:r>
                <w:rPr>
                  <w:rFonts w:ascii="楷体_GB2312" w:eastAsia="楷体_GB2312" w:hAnsi="宋体" w:cs="宋体"/>
                  <w:kern w:val="0"/>
                  <w:szCs w:val="21"/>
                </w:rPr>
                <w:t>BTS在BSC中的编号</w:t>
              </w:r>
            </w:ins>
          </w:p>
        </w:tc>
      </w:tr>
      <w:tr w:rsidR="004100D2" w:rsidRPr="0065774A" w:rsidTr="004404D8">
        <w:trPr>
          <w:trHeight w:val="270"/>
          <w:ins w:id="687"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688" w:author="fei zhao" w:date="2012-08-15T16:47:00Z"/>
                <w:rFonts w:ascii="楷体_GB2312" w:eastAsia="楷体_GB2312"/>
                <w:bCs/>
                <w:szCs w:val="21"/>
                <w:rPrChange w:id="689" w:author="fei zhao" w:date="2012-08-15T16:47:00Z">
                  <w:rPr>
                    <w:ins w:id="690" w:author="fei zhao" w:date="2012-08-15T16:47:00Z"/>
                    <w:rFonts w:ascii="楷体_GB2312" w:eastAsia="楷体_GB2312"/>
                    <w:b/>
                    <w:bCs/>
                    <w:szCs w:val="21"/>
                  </w:rPr>
                </w:rPrChange>
              </w:rPr>
            </w:pPr>
            <w:ins w:id="691" w:author="fei zhao" w:date="2012-08-15T16:47:00Z">
              <w:r w:rsidRPr="00A153B8">
                <w:rPr>
                  <w:rFonts w:ascii="楷体_GB2312" w:eastAsia="楷体_GB2312"/>
                  <w:bCs/>
                  <w:szCs w:val="21"/>
                  <w:rPrChange w:id="692" w:author="fei zhao" w:date="2012-08-15T16:47:00Z">
                    <w:rPr>
                      <w:rFonts w:ascii="楷体_GB2312" w:eastAsia="楷体_GB2312"/>
                      <w:b/>
                      <w:bCs/>
                      <w:szCs w:val="21"/>
                    </w:rPr>
                  </w:rPrChange>
                </w:rPr>
                <w:t>E</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693" w:author="fei zhao" w:date="2012-08-15T16:47:00Z"/>
                <w:rFonts w:ascii="楷体_GB2312" w:eastAsia="楷体_GB2312" w:cs="宋体"/>
                <w:bCs/>
                <w:kern w:val="0"/>
                <w:szCs w:val="21"/>
                <w:rPrChange w:id="694" w:author="fei zhao" w:date="2012-08-15T16:47:00Z">
                  <w:rPr>
                    <w:ins w:id="695" w:author="fei zhao" w:date="2012-08-15T16:47:00Z"/>
                    <w:rFonts w:ascii="楷体_GB2312" w:eastAsia="楷体_GB2312" w:cs="宋体"/>
                    <w:b/>
                    <w:bCs/>
                    <w:kern w:val="0"/>
                    <w:szCs w:val="21"/>
                  </w:rPr>
                </w:rPrChange>
              </w:rPr>
            </w:pPr>
            <w:ins w:id="696" w:author="fei zhao" w:date="2012-08-15T16:47:00Z">
              <w:r w:rsidRPr="00A153B8">
                <w:rPr>
                  <w:rFonts w:ascii="楷体_GB2312" w:eastAsia="楷体_GB2312" w:hAnsi="宋体" w:cs="宋体"/>
                  <w:bCs/>
                  <w:kern w:val="0"/>
                  <w:szCs w:val="21"/>
                  <w:rPrChange w:id="697" w:author="fei zhao" w:date="2012-08-15T16:47:00Z">
                    <w:rPr>
                      <w:rFonts w:ascii="楷体_GB2312" w:eastAsia="楷体_GB2312" w:hAnsi="宋体" w:cs="宋体"/>
                      <w:b/>
                      <w:bCs/>
                      <w:kern w:val="0"/>
                      <w:szCs w:val="21"/>
                    </w:rPr>
                  </w:rPrChange>
                </w:rPr>
                <w:t>TxPN</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698" w:author="fei zhao" w:date="2012-08-15T16:47:00Z"/>
                <w:rFonts w:ascii="楷体_GB2312" w:eastAsia="楷体_GB2312" w:cs="宋体"/>
                <w:kern w:val="0"/>
                <w:szCs w:val="21"/>
              </w:rPr>
            </w:pPr>
            <w:ins w:id="699" w:author="fei zhao" w:date="2012-08-15T16:47:00Z">
              <w:r>
                <w:rPr>
                  <w:rFonts w:ascii="楷体_GB2312" w:eastAsia="楷体_GB2312" w:hAnsi="宋体" w:cs="宋体"/>
                  <w:kern w:val="0"/>
                  <w:szCs w:val="21"/>
                </w:rPr>
                <w:t>PN</w:t>
              </w:r>
            </w:ins>
          </w:p>
        </w:tc>
      </w:tr>
      <w:tr w:rsidR="004100D2" w:rsidRPr="0065774A" w:rsidTr="004404D8">
        <w:trPr>
          <w:trHeight w:val="60"/>
          <w:ins w:id="700"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701" w:author="fei zhao" w:date="2012-08-15T16:47:00Z"/>
                <w:rFonts w:ascii="楷体_GB2312" w:eastAsia="楷体_GB2312"/>
                <w:bCs/>
                <w:szCs w:val="21"/>
                <w:rPrChange w:id="702" w:author="fei zhao" w:date="2012-08-15T16:47:00Z">
                  <w:rPr>
                    <w:ins w:id="703" w:author="fei zhao" w:date="2012-08-15T16:47:00Z"/>
                    <w:rFonts w:ascii="楷体_GB2312" w:eastAsia="楷体_GB2312"/>
                    <w:b/>
                    <w:bCs/>
                    <w:szCs w:val="21"/>
                  </w:rPr>
                </w:rPrChange>
              </w:rPr>
            </w:pPr>
            <w:ins w:id="704" w:author="fei zhao" w:date="2012-08-15T16:47:00Z">
              <w:r w:rsidRPr="00A153B8">
                <w:rPr>
                  <w:rFonts w:ascii="楷体_GB2312" w:eastAsia="楷体_GB2312"/>
                  <w:bCs/>
                  <w:szCs w:val="21"/>
                  <w:rPrChange w:id="705" w:author="fei zhao" w:date="2012-08-15T16:47:00Z">
                    <w:rPr>
                      <w:rFonts w:ascii="楷体_GB2312" w:eastAsia="楷体_GB2312"/>
                      <w:b/>
                      <w:bCs/>
                      <w:szCs w:val="21"/>
                    </w:rPr>
                  </w:rPrChange>
                </w:rPr>
                <w:t>F</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706" w:author="fei zhao" w:date="2012-08-15T16:47:00Z"/>
                <w:rFonts w:ascii="楷体_GB2312" w:eastAsia="楷体_GB2312" w:cs="宋体"/>
                <w:bCs/>
                <w:kern w:val="0"/>
                <w:szCs w:val="21"/>
                <w:rPrChange w:id="707" w:author="fei zhao" w:date="2012-08-15T16:47:00Z">
                  <w:rPr>
                    <w:ins w:id="708" w:author="fei zhao" w:date="2012-08-15T16:47:00Z"/>
                    <w:rFonts w:ascii="楷体_GB2312" w:eastAsia="楷体_GB2312" w:cs="宋体"/>
                    <w:b/>
                    <w:bCs/>
                    <w:kern w:val="0"/>
                    <w:szCs w:val="21"/>
                  </w:rPr>
                </w:rPrChange>
              </w:rPr>
            </w:pPr>
            <w:ins w:id="709" w:author="fei zhao" w:date="2012-08-15T16:47:00Z">
              <w:r w:rsidRPr="00A153B8">
                <w:rPr>
                  <w:rFonts w:ascii="楷体_GB2312" w:eastAsia="楷体_GB2312" w:hAnsi="宋体" w:cs="宋体"/>
                  <w:bCs/>
                  <w:kern w:val="0"/>
                  <w:szCs w:val="21"/>
                  <w:rPrChange w:id="710" w:author="fei zhao" w:date="2012-08-15T16:47:00Z">
                    <w:rPr>
                      <w:rFonts w:ascii="楷体_GB2312" w:eastAsia="楷体_GB2312" w:hAnsi="宋体" w:cs="宋体"/>
                      <w:b/>
                      <w:bCs/>
                      <w:kern w:val="0"/>
                      <w:szCs w:val="21"/>
                    </w:rPr>
                  </w:rPrChange>
                </w:rPr>
                <w:t>ANT_LAT</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711" w:author="fei zhao" w:date="2012-08-15T16:47:00Z"/>
                <w:rFonts w:ascii="楷体_GB2312" w:eastAsia="楷体_GB2312" w:cs="宋体"/>
                <w:kern w:val="0"/>
                <w:szCs w:val="21"/>
              </w:rPr>
            </w:pPr>
            <w:ins w:id="712" w:author="fei zhao" w:date="2012-08-15T16:47:00Z">
              <w:r>
                <w:rPr>
                  <w:rFonts w:ascii="楷体_GB2312" w:eastAsia="楷体_GB2312" w:hAnsi="宋体" w:cs="宋体" w:hint="eastAsia"/>
                  <w:kern w:val="0"/>
                  <w:szCs w:val="21"/>
                </w:rPr>
                <w:t>扇区所在纬度</w:t>
              </w:r>
            </w:ins>
          </w:p>
        </w:tc>
      </w:tr>
      <w:tr w:rsidR="004100D2" w:rsidRPr="0065774A" w:rsidTr="004404D8">
        <w:trPr>
          <w:trHeight w:val="60"/>
          <w:ins w:id="713"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714" w:author="fei zhao" w:date="2012-08-15T16:47:00Z"/>
                <w:rFonts w:ascii="楷体_GB2312" w:eastAsia="楷体_GB2312"/>
                <w:bCs/>
                <w:szCs w:val="21"/>
                <w:rPrChange w:id="715" w:author="fei zhao" w:date="2012-08-15T16:47:00Z">
                  <w:rPr>
                    <w:ins w:id="716" w:author="fei zhao" w:date="2012-08-15T16:47:00Z"/>
                    <w:rFonts w:ascii="楷体_GB2312" w:eastAsia="楷体_GB2312"/>
                    <w:b/>
                    <w:bCs/>
                    <w:szCs w:val="21"/>
                  </w:rPr>
                </w:rPrChange>
              </w:rPr>
            </w:pPr>
            <w:ins w:id="717" w:author="fei zhao" w:date="2012-08-15T16:47:00Z">
              <w:r w:rsidRPr="00A153B8">
                <w:rPr>
                  <w:rFonts w:ascii="楷体_GB2312" w:eastAsia="楷体_GB2312"/>
                  <w:bCs/>
                  <w:szCs w:val="21"/>
                  <w:rPrChange w:id="718" w:author="fei zhao" w:date="2012-08-15T16:47:00Z">
                    <w:rPr>
                      <w:rFonts w:ascii="楷体_GB2312" w:eastAsia="楷体_GB2312"/>
                      <w:b/>
                      <w:bCs/>
                      <w:szCs w:val="21"/>
                    </w:rPr>
                  </w:rPrChange>
                </w:rPr>
                <w:t>G</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719" w:author="fei zhao" w:date="2012-08-15T16:47:00Z"/>
                <w:rFonts w:ascii="楷体_GB2312" w:eastAsia="楷体_GB2312" w:cs="宋体"/>
                <w:bCs/>
                <w:kern w:val="0"/>
                <w:szCs w:val="21"/>
                <w:rPrChange w:id="720" w:author="fei zhao" w:date="2012-08-15T16:47:00Z">
                  <w:rPr>
                    <w:ins w:id="721" w:author="fei zhao" w:date="2012-08-15T16:47:00Z"/>
                    <w:rFonts w:ascii="楷体_GB2312" w:eastAsia="楷体_GB2312" w:cs="宋体"/>
                    <w:b/>
                    <w:bCs/>
                    <w:kern w:val="0"/>
                    <w:szCs w:val="21"/>
                  </w:rPr>
                </w:rPrChange>
              </w:rPr>
            </w:pPr>
            <w:ins w:id="722" w:author="fei zhao" w:date="2012-08-15T16:47:00Z">
              <w:r w:rsidRPr="00A153B8">
                <w:rPr>
                  <w:rFonts w:ascii="楷体_GB2312" w:eastAsia="楷体_GB2312" w:hAnsi="宋体" w:cs="宋体"/>
                  <w:bCs/>
                  <w:kern w:val="0"/>
                  <w:szCs w:val="21"/>
                  <w:rPrChange w:id="723" w:author="fei zhao" w:date="2012-08-15T16:47:00Z">
                    <w:rPr>
                      <w:rFonts w:ascii="楷体_GB2312" w:eastAsia="楷体_GB2312" w:hAnsi="宋体" w:cs="宋体"/>
                      <w:b/>
                      <w:bCs/>
                      <w:kern w:val="0"/>
                      <w:szCs w:val="21"/>
                    </w:rPr>
                  </w:rPrChange>
                </w:rPr>
                <w:t>ANT_LONG</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724" w:author="fei zhao" w:date="2012-08-15T16:47:00Z"/>
                <w:rFonts w:ascii="楷体_GB2312" w:eastAsia="楷体_GB2312" w:cs="宋体"/>
                <w:kern w:val="0"/>
                <w:szCs w:val="21"/>
              </w:rPr>
            </w:pPr>
            <w:ins w:id="725" w:author="fei zhao" w:date="2012-08-15T16:47:00Z">
              <w:r>
                <w:rPr>
                  <w:rFonts w:ascii="楷体_GB2312" w:eastAsia="楷体_GB2312" w:hAnsi="宋体" w:cs="宋体" w:hint="eastAsia"/>
                  <w:kern w:val="0"/>
                  <w:szCs w:val="21"/>
                </w:rPr>
                <w:t>扇区所在经度</w:t>
              </w:r>
            </w:ins>
          </w:p>
        </w:tc>
      </w:tr>
      <w:tr w:rsidR="004100D2" w:rsidRPr="0065774A" w:rsidTr="004404D8">
        <w:trPr>
          <w:trHeight w:val="60"/>
          <w:ins w:id="726"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727" w:author="fei zhao" w:date="2012-08-15T16:47:00Z"/>
                <w:rFonts w:ascii="楷体_GB2312" w:eastAsia="楷体_GB2312"/>
                <w:bCs/>
                <w:szCs w:val="21"/>
                <w:rPrChange w:id="728" w:author="fei zhao" w:date="2012-08-15T16:47:00Z">
                  <w:rPr>
                    <w:ins w:id="729" w:author="fei zhao" w:date="2012-08-15T16:47:00Z"/>
                    <w:rFonts w:ascii="楷体_GB2312" w:eastAsia="楷体_GB2312"/>
                    <w:b/>
                    <w:bCs/>
                    <w:szCs w:val="21"/>
                  </w:rPr>
                </w:rPrChange>
              </w:rPr>
            </w:pPr>
            <w:ins w:id="730" w:author="fei zhao" w:date="2012-08-15T16:47:00Z">
              <w:r w:rsidRPr="00A153B8">
                <w:rPr>
                  <w:rFonts w:ascii="楷体_GB2312" w:eastAsia="楷体_GB2312"/>
                  <w:bCs/>
                  <w:szCs w:val="21"/>
                  <w:rPrChange w:id="731" w:author="fei zhao" w:date="2012-08-15T16:47:00Z">
                    <w:rPr>
                      <w:rFonts w:ascii="楷体_GB2312" w:eastAsia="楷体_GB2312"/>
                      <w:b/>
                      <w:bCs/>
                      <w:szCs w:val="21"/>
                    </w:rPr>
                  </w:rPrChange>
                </w:rPr>
                <w:t>H</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732" w:author="fei zhao" w:date="2012-08-15T16:47:00Z"/>
                <w:rFonts w:ascii="楷体_GB2312" w:eastAsia="楷体_GB2312" w:cs="宋体"/>
                <w:bCs/>
                <w:kern w:val="0"/>
                <w:szCs w:val="21"/>
                <w:rPrChange w:id="733" w:author="fei zhao" w:date="2012-08-15T16:47:00Z">
                  <w:rPr>
                    <w:ins w:id="734" w:author="fei zhao" w:date="2012-08-15T16:47:00Z"/>
                    <w:rFonts w:ascii="楷体_GB2312" w:eastAsia="楷体_GB2312" w:cs="宋体"/>
                    <w:b/>
                    <w:bCs/>
                    <w:kern w:val="0"/>
                    <w:szCs w:val="21"/>
                  </w:rPr>
                </w:rPrChange>
              </w:rPr>
            </w:pPr>
            <w:ins w:id="735" w:author="fei zhao" w:date="2012-08-15T16:47:00Z">
              <w:r w:rsidRPr="00A153B8">
                <w:rPr>
                  <w:rFonts w:ascii="楷体_GB2312" w:eastAsia="楷体_GB2312" w:hAnsi="宋体" w:cs="宋体"/>
                  <w:bCs/>
                  <w:kern w:val="0"/>
                  <w:szCs w:val="21"/>
                  <w:rPrChange w:id="736" w:author="fei zhao" w:date="2012-08-15T16:47:00Z">
                    <w:rPr>
                      <w:rFonts w:ascii="楷体_GB2312" w:eastAsia="楷体_GB2312" w:hAnsi="宋体" w:cs="宋体"/>
                      <w:b/>
                      <w:bCs/>
                      <w:kern w:val="0"/>
                      <w:szCs w:val="21"/>
                    </w:rPr>
                  </w:rPrChange>
                </w:rPr>
                <w:t>ANT_ALT</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737" w:author="fei zhao" w:date="2012-08-15T16:47:00Z"/>
                <w:rFonts w:ascii="楷体_GB2312" w:eastAsia="楷体_GB2312" w:cs="宋体"/>
                <w:kern w:val="0"/>
                <w:szCs w:val="21"/>
              </w:rPr>
            </w:pPr>
            <w:ins w:id="738" w:author="fei zhao" w:date="2012-08-15T16:47:00Z">
              <w:r>
                <w:rPr>
                  <w:rFonts w:ascii="楷体_GB2312" w:eastAsia="楷体_GB2312" w:hAnsi="宋体" w:cs="宋体" w:hint="eastAsia"/>
                  <w:kern w:val="0"/>
                  <w:szCs w:val="21"/>
                </w:rPr>
                <w:t>天线挂高＋基站海拔高度</w:t>
              </w:r>
            </w:ins>
          </w:p>
        </w:tc>
      </w:tr>
      <w:tr w:rsidR="004100D2" w:rsidRPr="0065774A" w:rsidTr="004404D8">
        <w:trPr>
          <w:trHeight w:val="60"/>
          <w:ins w:id="739"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740" w:author="fei zhao" w:date="2012-08-15T16:47:00Z"/>
                <w:rFonts w:ascii="楷体_GB2312" w:eastAsia="楷体_GB2312"/>
                <w:bCs/>
                <w:szCs w:val="21"/>
                <w:rPrChange w:id="741" w:author="fei zhao" w:date="2012-08-15T16:47:00Z">
                  <w:rPr>
                    <w:ins w:id="742" w:author="fei zhao" w:date="2012-08-15T16:47:00Z"/>
                    <w:rFonts w:ascii="楷体_GB2312" w:eastAsia="楷体_GB2312"/>
                    <w:b/>
                    <w:bCs/>
                    <w:szCs w:val="21"/>
                  </w:rPr>
                </w:rPrChange>
              </w:rPr>
            </w:pPr>
            <w:ins w:id="743" w:author="fei zhao" w:date="2012-08-15T16:47:00Z">
              <w:r w:rsidRPr="00A153B8">
                <w:rPr>
                  <w:rFonts w:ascii="楷体_GB2312" w:eastAsia="楷体_GB2312"/>
                  <w:bCs/>
                  <w:szCs w:val="21"/>
                  <w:rPrChange w:id="744" w:author="fei zhao" w:date="2012-08-15T16:47:00Z">
                    <w:rPr>
                      <w:rFonts w:ascii="楷体_GB2312" w:eastAsia="楷体_GB2312"/>
                      <w:b/>
                      <w:bCs/>
                      <w:szCs w:val="21"/>
                    </w:rPr>
                  </w:rPrChange>
                </w:rPr>
                <w:t>I</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745" w:author="fei zhao" w:date="2012-08-15T16:47:00Z"/>
                <w:rFonts w:ascii="楷体_GB2312" w:eastAsia="楷体_GB2312" w:cs="宋体"/>
                <w:bCs/>
                <w:kern w:val="0"/>
                <w:szCs w:val="21"/>
                <w:rPrChange w:id="746" w:author="fei zhao" w:date="2012-08-15T16:47:00Z">
                  <w:rPr>
                    <w:ins w:id="747" w:author="fei zhao" w:date="2012-08-15T16:47:00Z"/>
                    <w:rFonts w:ascii="楷体_GB2312" w:eastAsia="楷体_GB2312" w:cs="宋体"/>
                    <w:b/>
                    <w:bCs/>
                    <w:kern w:val="0"/>
                    <w:szCs w:val="21"/>
                  </w:rPr>
                </w:rPrChange>
              </w:rPr>
            </w:pPr>
            <w:ins w:id="748" w:author="fei zhao" w:date="2012-08-15T16:47:00Z">
              <w:r w:rsidRPr="00A153B8">
                <w:rPr>
                  <w:rFonts w:ascii="楷体_GB2312" w:eastAsia="楷体_GB2312" w:hAnsi="宋体" w:cs="宋体"/>
                  <w:bCs/>
                  <w:kern w:val="0"/>
                  <w:szCs w:val="21"/>
                  <w:rPrChange w:id="749" w:author="fei zhao" w:date="2012-08-15T16:47:00Z">
                    <w:rPr>
                      <w:rFonts w:ascii="楷体_GB2312" w:eastAsia="楷体_GB2312" w:hAnsi="宋体" w:cs="宋体"/>
                      <w:b/>
                      <w:bCs/>
                      <w:kern w:val="0"/>
                      <w:szCs w:val="21"/>
                    </w:rPr>
                  </w:rPrChange>
                </w:rPr>
                <w:t>SURVEY_ACC</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750" w:author="fei zhao" w:date="2012-08-15T16:47:00Z"/>
                <w:rFonts w:ascii="楷体_GB2312" w:eastAsia="楷体_GB2312" w:cs="宋体"/>
                <w:kern w:val="0"/>
                <w:szCs w:val="21"/>
              </w:rPr>
            </w:pPr>
            <w:ins w:id="751" w:author="fei zhao" w:date="2012-08-15T16:47:00Z">
              <w:r>
                <w:rPr>
                  <w:rFonts w:ascii="楷体_GB2312" w:eastAsia="楷体_GB2312" w:hAnsi="宋体" w:cs="宋体" w:hint="eastAsia"/>
                  <w:kern w:val="0"/>
                  <w:szCs w:val="21"/>
                </w:rPr>
                <w:t>扇区天线位置精度（厘米）</w:t>
              </w:r>
            </w:ins>
          </w:p>
        </w:tc>
      </w:tr>
      <w:tr w:rsidR="004100D2" w:rsidRPr="0065774A" w:rsidTr="004404D8">
        <w:trPr>
          <w:trHeight w:val="60"/>
          <w:ins w:id="752"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753" w:author="fei zhao" w:date="2012-08-15T16:47:00Z"/>
                <w:rFonts w:ascii="楷体_GB2312" w:eastAsia="楷体_GB2312"/>
                <w:bCs/>
                <w:szCs w:val="21"/>
                <w:rPrChange w:id="754" w:author="fei zhao" w:date="2012-08-15T16:47:00Z">
                  <w:rPr>
                    <w:ins w:id="755" w:author="fei zhao" w:date="2012-08-15T16:47:00Z"/>
                    <w:rFonts w:ascii="楷体_GB2312" w:eastAsia="楷体_GB2312"/>
                    <w:b/>
                    <w:bCs/>
                    <w:szCs w:val="21"/>
                  </w:rPr>
                </w:rPrChange>
              </w:rPr>
            </w:pPr>
            <w:ins w:id="756" w:author="fei zhao" w:date="2012-08-15T16:47:00Z">
              <w:r w:rsidRPr="00A153B8">
                <w:rPr>
                  <w:rFonts w:ascii="楷体_GB2312" w:eastAsia="楷体_GB2312"/>
                  <w:bCs/>
                  <w:szCs w:val="21"/>
                  <w:rPrChange w:id="757" w:author="fei zhao" w:date="2012-08-15T16:47:00Z">
                    <w:rPr>
                      <w:rFonts w:ascii="楷体_GB2312" w:eastAsia="楷体_GB2312"/>
                      <w:b/>
                      <w:bCs/>
                      <w:szCs w:val="21"/>
                    </w:rPr>
                  </w:rPrChange>
                </w:rPr>
                <w:t>J</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758" w:author="fei zhao" w:date="2012-08-15T16:47:00Z"/>
                <w:rFonts w:ascii="楷体_GB2312" w:eastAsia="楷体_GB2312" w:cs="宋体"/>
                <w:bCs/>
                <w:kern w:val="0"/>
                <w:szCs w:val="21"/>
                <w:rPrChange w:id="759" w:author="fei zhao" w:date="2012-08-15T16:47:00Z">
                  <w:rPr>
                    <w:ins w:id="760" w:author="fei zhao" w:date="2012-08-15T16:47:00Z"/>
                    <w:rFonts w:ascii="楷体_GB2312" w:eastAsia="楷体_GB2312" w:cs="宋体"/>
                    <w:b/>
                    <w:bCs/>
                    <w:kern w:val="0"/>
                    <w:szCs w:val="21"/>
                  </w:rPr>
                </w:rPrChange>
              </w:rPr>
            </w:pPr>
            <w:ins w:id="761" w:author="fei zhao" w:date="2012-08-15T16:47:00Z">
              <w:r w:rsidRPr="00A153B8">
                <w:rPr>
                  <w:rFonts w:ascii="楷体_GB2312" w:eastAsia="楷体_GB2312" w:hAnsi="宋体" w:cs="宋体"/>
                  <w:bCs/>
                  <w:kern w:val="0"/>
                  <w:szCs w:val="21"/>
                  <w:rPrChange w:id="762" w:author="fei zhao" w:date="2012-08-15T16:47:00Z">
                    <w:rPr>
                      <w:rFonts w:ascii="楷体_GB2312" w:eastAsia="楷体_GB2312" w:hAnsi="宋体" w:cs="宋体"/>
                      <w:b/>
                      <w:bCs/>
                      <w:kern w:val="0"/>
                      <w:szCs w:val="21"/>
                    </w:rPr>
                  </w:rPrChange>
                </w:rPr>
                <w:t>SEC_LAT</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763" w:author="fei zhao" w:date="2012-08-15T16:47:00Z"/>
                <w:rFonts w:ascii="楷体_GB2312" w:eastAsia="楷体_GB2312" w:cs="宋体"/>
                <w:kern w:val="0"/>
                <w:szCs w:val="21"/>
              </w:rPr>
            </w:pPr>
            <w:ins w:id="764" w:author="fei zhao" w:date="2012-08-15T16:47:00Z">
              <w:r>
                <w:rPr>
                  <w:rFonts w:ascii="楷体_GB2312" w:eastAsia="楷体_GB2312" w:hAnsi="宋体" w:cs="宋体" w:hint="eastAsia"/>
                  <w:kern w:val="0"/>
                  <w:szCs w:val="21"/>
                </w:rPr>
                <w:t>扇区所在纬度</w:t>
              </w:r>
            </w:ins>
          </w:p>
        </w:tc>
      </w:tr>
      <w:tr w:rsidR="004100D2" w:rsidRPr="0065774A" w:rsidTr="004404D8">
        <w:trPr>
          <w:trHeight w:val="60"/>
          <w:ins w:id="765"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766" w:author="fei zhao" w:date="2012-08-15T16:47:00Z"/>
                <w:rFonts w:ascii="楷体_GB2312" w:eastAsia="楷体_GB2312"/>
                <w:bCs/>
                <w:szCs w:val="21"/>
                <w:rPrChange w:id="767" w:author="fei zhao" w:date="2012-08-15T16:47:00Z">
                  <w:rPr>
                    <w:ins w:id="768" w:author="fei zhao" w:date="2012-08-15T16:47:00Z"/>
                    <w:rFonts w:ascii="楷体_GB2312" w:eastAsia="楷体_GB2312"/>
                    <w:b/>
                    <w:bCs/>
                    <w:szCs w:val="21"/>
                  </w:rPr>
                </w:rPrChange>
              </w:rPr>
            </w:pPr>
            <w:ins w:id="769" w:author="fei zhao" w:date="2012-08-15T16:47:00Z">
              <w:r w:rsidRPr="00A153B8">
                <w:rPr>
                  <w:rFonts w:ascii="楷体_GB2312" w:eastAsia="楷体_GB2312"/>
                  <w:bCs/>
                  <w:szCs w:val="21"/>
                  <w:rPrChange w:id="770" w:author="fei zhao" w:date="2012-08-15T16:47:00Z">
                    <w:rPr>
                      <w:rFonts w:ascii="楷体_GB2312" w:eastAsia="楷体_GB2312"/>
                      <w:b/>
                      <w:bCs/>
                      <w:szCs w:val="21"/>
                    </w:rPr>
                  </w:rPrChange>
                </w:rPr>
                <w:t>K</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771" w:author="fei zhao" w:date="2012-08-15T16:47:00Z"/>
                <w:rFonts w:ascii="楷体_GB2312" w:eastAsia="楷体_GB2312" w:cs="宋体"/>
                <w:bCs/>
                <w:kern w:val="0"/>
                <w:szCs w:val="21"/>
                <w:rPrChange w:id="772" w:author="fei zhao" w:date="2012-08-15T16:47:00Z">
                  <w:rPr>
                    <w:ins w:id="773" w:author="fei zhao" w:date="2012-08-15T16:47:00Z"/>
                    <w:rFonts w:ascii="楷体_GB2312" w:eastAsia="楷体_GB2312" w:cs="宋体"/>
                    <w:b/>
                    <w:bCs/>
                    <w:kern w:val="0"/>
                    <w:szCs w:val="21"/>
                  </w:rPr>
                </w:rPrChange>
              </w:rPr>
            </w:pPr>
            <w:ins w:id="774" w:author="fei zhao" w:date="2012-08-15T16:47:00Z">
              <w:r w:rsidRPr="00A153B8">
                <w:rPr>
                  <w:rFonts w:ascii="楷体_GB2312" w:eastAsia="楷体_GB2312" w:hAnsi="宋体" w:cs="宋体"/>
                  <w:bCs/>
                  <w:kern w:val="0"/>
                  <w:szCs w:val="21"/>
                  <w:rPrChange w:id="775" w:author="fei zhao" w:date="2012-08-15T16:47:00Z">
                    <w:rPr>
                      <w:rFonts w:ascii="楷体_GB2312" w:eastAsia="楷体_GB2312" w:hAnsi="宋体" w:cs="宋体"/>
                      <w:b/>
                      <w:bCs/>
                      <w:kern w:val="0"/>
                      <w:szCs w:val="21"/>
                    </w:rPr>
                  </w:rPrChange>
                </w:rPr>
                <w:t>SEC_LONG</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776" w:author="fei zhao" w:date="2012-08-15T16:47:00Z"/>
                <w:rFonts w:ascii="楷体_GB2312" w:eastAsia="楷体_GB2312" w:cs="宋体"/>
                <w:kern w:val="0"/>
                <w:szCs w:val="21"/>
              </w:rPr>
            </w:pPr>
            <w:ins w:id="777" w:author="fei zhao" w:date="2012-08-15T16:47:00Z">
              <w:r>
                <w:rPr>
                  <w:rFonts w:ascii="楷体_GB2312" w:eastAsia="楷体_GB2312" w:hAnsi="宋体" w:cs="宋体" w:hint="eastAsia"/>
                  <w:kern w:val="0"/>
                  <w:szCs w:val="21"/>
                </w:rPr>
                <w:t>扇区所在经度</w:t>
              </w:r>
            </w:ins>
          </w:p>
        </w:tc>
      </w:tr>
      <w:tr w:rsidR="004100D2" w:rsidRPr="0065774A" w:rsidTr="004404D8">
        <w:trPr>
          <w:trHeight w:val="60"/>
          <w:ins w:id="778"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779" w:author="fei zhao" w:date="2012-08-15T16:47:00Z"/>
                <w:rFonts w:ascii="楷体_GB2312" w:eastAsia="楷体_GB2312"/>
                <w:bCs/>
                <w:szCs w:val="21"/>
                <w:rPrChange w:id="780" w:author="fei zhao" w:date="2012-08-15T16:47:00Z">
                  <w:rPr>
                    <w:ins w:id="781" w:author="fei zhao" w:date="2012-08-15T16:47:00Z"/>
                    <w:rFonts w:ascii="楷体_GB2312" w:eastAsia="楷体_GB2312"/>
                    <w:b/>
                    <w:bCs/>
                    <w:szCs w:val="21"/>
                  </w:rPr>
                </w:rPrChange>
              </w:rPr>
            </w:pPr>
            <w:ins w:id="782" w:author="fei zhao" w:date="2012-08-15T16:47:00Z">
              <w:r w:rsidRPr="00A153B8">
                <w:rPr>
                  <w:rFonts w:ascii="楷体_GB2312" w:eastAsia="楷体_GB2312"/>
                  <w:bCs/>
                  <w:szCs w:val="21"/>
                  <w:rPrChange w:id="783" w:author="fei zhao" w:date="2012-08-15T16:47:00Z">
                    <w:rPr>
                      <w:rFonts w:ascii="楷体_GB2312" w:eastAsia="楷体_GB2312"/>
                      <w:b/>
                      <w:bCs/>
                      <w:szCs w:val="21"/>
                    </w:rPr>
                  </w:rPrChange>
                </w:rPr>
                <w:t>L</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784" w:author="fei zhao" w:date="2012-08-15T16:47:00Z"/>
                <w:rFonts w:ascii="楷体_GB2312" w:eastAsia="楷体_GB2312" w:cs="宋体"/>
                <w:bCs/>
                <w:kern w:val="0"/>
                <w:szCs w:val="21"/>
                <w:rPrChange w:id="785" w:author="fei zhao" w:date="2012-08-15T16:47:00Z">
                  <w:rPr>
                    <w:ins w:id="786" w:author="fei zhao" w:date="2012-08-15T16:47:00Z"/>
                    <w:rFonts w:ascii="楷体_GB2312" w:eastAsia="楷体_GB2312" w:cs="宋体"/>
                    <w:b/>
                    <w:bCs/>
                    <w:kern w:val="0"/>
                    <w:szCs w:val="21"/>
                  </w:rPr>
                </w:rPrChange>
              </w:rPr>
            </w:pPr>
            <w:ins w:id="787" w:author="fei zhao" w:date="2012-08-15T16:47:00Z">
              <w:r w:rsidRPr="00A153B8">
                <w:rPr>
                  <w:rFonts w:ascii="楷体_GB2312" w:eastAsia="楷体_GB2312" w:hAnsi="宋体" w:cs="宋体"/>
                  <w:bCs/>
                  <w:kern w:val="0"/>
                  <w:szCs w:val="21"/>
                  <w:rPrChange w:id="788" w:author="fei zhao" w:date="2012-08-15T16:47:00Z">
                    <w:rPr>
                      <w:rFonts w:ascii="楷体_GB2312" w:eastAsia="楷体_GB2312" w:hAnsi="宋体" w:cs="宋体"/>
                      <w:b/>
                      <w:bCs/>
                      <w:kern w:val="0"/>
                      <w:szCs w:val="21"/>
                    </w:rPr>
                  </w:rPrChange>
                </w:rPr>
                <w:t>SEC_ALT</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789" w:author="fei zhao" w:date="2012-08-15T16:47:00Z"/>
                <w:rFonts w:ascii="楷体_GB2312" w:eastAsia="楷体_GB2312" w:cs="宋体"/>
                <w:kern w:val="0"/>
                <w:szCs w:val="21"/>
              </w:rPr>
            </w:pPr>
            <w:ins w:id="790" w:author="fei zhao" w:date="2012-08-15T16:47:00Z">
              <w:r>
                <w:rPr>
                  <w:rFonts w:ascii="楷体_GB2312" w:eastAsia="楷体_GB2312" w:hAnsi="宋体" w:cs="宋体" w:hint="eastAsia"/>
                  <w:kern w:val="0"/>
                  <w:szCs w:val="21"/>
                </w:rPr>
                <w:t>扇区中心高度（米）</w:t>
              </w:r>
            </w:ins>
          </w:p>
        </w:tc>
      </w:tr>
      <w:tr w:rsidR="004100D2" w:rsidRPr="0065774A" w:rsidTr="004404D8">
        <w:trPr>
          <w:trHeight w:val="60"/>
          <w:ins w:id="791"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792" w:author="fei zhao" w:date="2012-08-15T16:47:00Z"/>
                <w:rFonts w:ascii="楷体_GB2312" w:eastAsia="楷体_GB2312"/>
                <w:bCs/>
                <w:szCs w:val="21"/>
                <w:rPrChange w:id="793" w:author="fei zhao" w:date="2012-08-15T16:47:00Z">
                  <w:rPr>
                    <w:ins w:id="794" w:author="fei zhao" w:date="2012-08-15T16:47:00Z"/>
                    <w:rFonts w:ascii="楷体_GB2312" w:eastAsia="楷体_GB2312"/>
                    <w:b/>
                    <w:bCs/>
                    <w:szCs w:val="21"/>
                  </w:rPr>
                </w:rPrChange>
              </w:rPr>
            </w:pPr>
            <w:ins w:id="795" w:author="fei zhao" w:date="2012-08-15T16:47:00Z">
              <w:r w:rsidRPr="00A153B8">
                <w:rPr>
                  <w:rFonts w:ascii="楷体_GB2312" w:eastAsia="楷体_GB2312"/>
                  <w:bCs/>
                  <w:szCs w:val="21"/>
                  <w:rPrChange w:id="796" w:author="fei zhao" w:date="2012-08-15T16:47:00Z">
                    <w:rPr>
                      <w:rFonts w:ascii="楷体_GB2312" w:eastAsia="楷体_GB2312"/>
                      <w:b/>
                      <w:bCs/>
                      <w:szCs w:val="21"/>
                    </w:rPr>
                  </w:rPrChange>
                </w:rPr>
                <w:lastRenderedPageBreak/>
                <w:t>M</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797" w:author="fei zhao" w:date="2012-08-15T16:47:00Z"/>
                <w:rFonts w:ascii="楷体_GB2312" w:eastAsia="楷体_GB2312" w:cs="宋体"/>
                <w:bCs/>
                <w:kern w:val="0"/>
                <w:szCs w:val="21"/>
                <w:rPrChange w:id="798" w:author="fei zhao" w:date="2012-08-15T16:47:00Z">
                  <w:rPr>
                    <w:ins w:id="799" w:author="fei zhao" w:date="2012-08-15T16:47:00Z"/>
                    <w:rFonts w:ascii="楷体_GB2312" w:eastAsia="楷体_GB2312" w:cs="宋体"/>
                    <w:b/>
                    <w:bCs/>
                    <w:kern w:val="0"/>
                    <w:szCs w:val="21"/>
                  </w:rPr>
                </w:rPrChange>
              </w:rPr>
            </w:pPr>
            <w:ins w:id="800" w:author="fei zhao" w:date="2012-08-15T16:47:00Z">
              <w:r w:rsidRPr="00A153B8">
                <w:rPr>
                  <w:rFonts w:ascii="楷体_GB2312" w:eastAsia="楷体_GB2312" w:hAnsi="宋体" w:cs="宋体"/>
                  <w:bCs/>
                  <w:kern w:val="0"/>
                  <w:szCs w:val="21"/>
                  <w:rPrChange w:id="801" w:author="fei zhao" w:date="2012-08-15T16:47:00Z">
                    <w:rPr>
                      <w:rFonts w:ascii="楷体_GB2312" w:eastAsia="楷体_GB2312" w:hAnsi="宋体" w:cs="宋体"/>
                      <w:b/>
                      <w:bCs/>
                      <w:kern w:val="0"/>
                      <w:szCs w:val="21"/>
                    </w:rPr>
                  </w:rPrChange>
                </w:rPr>
                <w:t>ANT_ORIENT</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802" w:author="fei zhao" w:date="2012-08-15T16:47:00Z"/>
                <w:rFonts w:ascii="楷体_GB2312" w:eastAsia="楷体_GB2312" w:cs="宋体"/>
                <w:kern w:val="0"/>
                <w:szCs w:val="21"/>
              </w:rPr>
            </w:pPr>
            <w:ins w:id="803" w:author="fei zhao" w:date="2012-08-15T16:47:00Z">
              <w:r>
                <w:rPr>
                  <w:rFonts w:ascii="楷体_GB2312" w:eastAsia="楷体_GB2312" w:hAnsi="宋体" w:cs="宋体" w:hint="eastAsia"/>
                  <w:kern w:val="0"/>
                  <w:szCs w:val="21"/>
                </w:rPr>
                <w:t>天线方向角</w:t>
              </w:r>
            </w:ins>
          </w:p>
        </w:tc>
      </w:tr>
      <w:tr w:rsidR="004100D2" w:rsidRPr="0065774A" w:rsidTr="004404D8">
        <w:trPr>
          <w:trHeight w:val="60"/>
          <w:ins w:id="804"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805" w:author="fei zhao" w:date="2012-08-15T16:47:00Z"/>
                <w:rFonts w:ascii="楷体_GB2312" w:eastAsia="楷体_GB2312"/>
                <w:bCs/>
                <w:szCs w:val="21"/>
                <w:rPrChange w:id="806" w:author="fei zhao" w:date="2012-08-15T16:47:00Z">
                  <w:rPr>
                    <w:ins w:id="807" w:author="fei zhao" w:date="2012-08-15T16:47:00Z"/>
                    <w:rFonts w:ascii="楷体_GB2312" w:eastAsia="楷体_GB2312"/>
                    <w:b/>
                    <w:bCs/>
                    <w:szCs w:val="21"/>
                  </w:rPr>
                </w:rPrChange>
              </w:rPr>
            </w:pPr>
            <w:ins w:id="808" w:author="fei zhao" w:date="2012-08-15T16:47:00Z">
              <w:r w:rsidRPr="00A153B8">
                <w:rPr>
                  <w:rFonts w:ascii="楷体_GB2312" w:eastAsia="楷体_GB2312"/>
                  <w:bCs/>
                  <w:szCs w:val="21"/>
                  <w:rPrChange w:id="809" w:author="fei zhao" w:date="2012-08-15T16:47:00Z">
                    <w:rPr>
                      <w:rFonts w:ascii="楷体_GB2312" w:eastAsia="楷体_GB2312"/>
                      <w:b/>
                      <w:bCs/>
                      <w:szCs w:val="21"/>
                    </w:rPr>
                  </w:rPrChange>
                </w:rPr>
                <w:t>N</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810" w:author="fei zhao" w:date="2012-08-15T16:47:00Z"/>
                <w:rFonts w:ascii="楷体_GB2312" w:eastAsia="楷体_GB2312" w:cs="宋体"/>
                <w:bCs/>
                <w:kern w:val="0"/>
                <w:szCs w:val="21"/>
                <w:rPrChange w:id="811" w:author="fei zhao" w:date="2012-08-15T16:47:00Z">
                  <w:rPr>
                    <w:ins w:id="812" w:author="fei zhao" w:date="2012-08-15T16:47:00Z"/>
                    <w:rFonts w:ascii="楷体_GB2312" w:eastAsia="楷体_GB2312" w:cs="宋体"/>
                    <w:b/>
                    <w:bCs/>
                    <w:kern w:val="0"/>
                    <w:szCs w:val="21"/>
                  </w:rPr>
                </w:rPrChange>
              </w:rPr>
            </w:pPr>
            <w:ins w:id="813" w:author="fei zhao" w:date="2012-08-15T16:47:00Z">
              <w:r w:rsidRPr="00A153B8">
                <w:rPr>
                  <w:rFonts w:ascii="楷体_GB2312" w:eastAsia="楷体_GB2312" w:hAnsi="宋体" w:cs="宋体"/>
                  <w:bCs/>
                  <w:kern w:val="0"/>
                  <w:szCs w:val="21"/>
                  <w:rPrChange w:id="814" w:author="fei zhao" w:date="2012-08-15T16:47:00Z">
                    <w:rPr>
                      <w:rFonts w:ascii="楷体_GB2312" w:eastAsia="楷体_GB2312" w:hAnsi="宋体" w:cs="宋体"/>
                      <w:b/>
                      <w:bCs/>
                      <w:kern w:val="0"/>
                      <w:szCs w:val="21"/>
                    </w:rPr>
                  </w:rPrChange>
                </w:rPr>
                <w:t>ANT_OPENING</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815" w:author="fei zhao" w:date="2012-08-15T16:47:00Z"/>
                <w:rFonts w:ascii="楷体_GB2312" w:eastAsia="楷体_GB2312" w:cs="宋体"/>
                <w:kern w:val="0"/>
                <w:szCs w:val="21"/>
              </w:rPr>
            </w:pPr>
            <w:ins w:id="816" w:author="fei zhao" w:date="2012-08-15T16:47:00Z">
              <w:r>
                <w:rPr>
                  <w:rFonts w:ascii="楷体_GB2312" w:eastAsia="楷体_GB2312" w:hAnsi="宋体" w:cs="宋体" w:hint="eastAsia"/>
                  <w:kern w:val="0"/>
                  <w:szCs w:val="21"/>
                </w:rPr>
                <w:t>扇区天线覆盖范围所形成的张角，与该基站的扇区数及天线发射方向图等特性有关</w:t>
              </w:r>
            </w:ins>
          </w:p>
        </w:tc>
      </w:tr>
      <w:tr w:rsidR="004100D2" w:rsidRPr="0065774A" w:rsidTr="004404D8">
        <w:trPr>
          <w:trHeight w:val="60"/>
          <w:ins w:id="817"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818" w:author="fei zhao" w:date="2012-08-15T16:47:00Z"/>
                <w:rFonts w:ascii="楷体_GB2312" w:eastAsia="楷体_GB2312"/>
                <w:bCs/>
                <w:szCs w:val="21"/>
                <w:rPrChange w:id="819" w:author="fei zhao" w:date="2012-08-15T16:47:00Z">
                  <w:rPr>
                    <w:ins w:id="820" w:author="fei zhao" w:date="2012-08-15T16:47:00Z"/>
                    <w:rFonts w:ascii="楷体_GB2312" w:eastAsia="楷体_GB2312"/>
                    <w:b/>
                    <w:bCs/>
                    <w:szCs w:val="21"/>
                  </w:rPr>
                </w:rPrChange>
              </w:rPr>
            </w:pPr>
            <w:ins w:id="821" w:author="fei zhao" w:date="2012-08-15T16:47:00Z">
              <w:r w:rsidRPr="00A153B8">
                <w:rPr>
                  <w:rFonts w:ascii="楷体_GB2312" w:eastAsia="楷体_GB2312"/>
                  <w:bCs/>
                  <w:szCs w:val="21"/>
                  <w:rPrChange w:id="822" w:author="fei zhao" w:date="2012-08-15T16:47:00Z">
                    <w:rPr>
                      <w:rFonts w:ascii="楷体_GB2312" w:eastAsia="楷体_GB2312"/>
                      <w:b/>
                      <w:bCs/>
                      <w:szCs w:val="21"/>
                    </w:rPr>
                  </w:rPrChange>
                </w:rPr>
                <w:t>O</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823" w:author="fei zhao" w:date="2012-08-15T16:47:00Z"/>
                <w:rFonts w:ascii="楷体_GB2312" w:eastAsia="楷体_GB2312" w:cs="宋体"/>
                <w:bCs/>
                <w:kern w:val="0"/>
                <w:szCs w:val="21"/>
                <w:rPrChange w:id="824" w:author="fei zhao" w:date="2012-08-15T16:47:00Z">
                  <w:rPr>
                    <w:ins w:id="825" w:author="fei zhao" w:date="2012-08-15T16:47:00Z"/>
                    <w:rFonts w:ascii="楷体_GB2312" w:eastAsia="楷体_GB2312" w:cs="宋体"/>
                    <w:b/>
                    <w:bCs/>
                    <w:kern w:val="0"/>
                    <w:szCs w:val="21"/>
                  </w:rPr>
                </w:rPrChange>
              </w:rPr>
            </w:pPr>
            <w:ins w:id="826" w:author="fei zhao" w:date="2012-08-15T16:47:00Z">
              <w:r w:rsidRPr="00A153B8">
                <w:rPr>
                  <w:rFonts w:ascii="楷体_GB2312" w:eastAsia="楷体_GB2312" w:hAnsi="宋体" w:cs="宋体"/>
                  <w:bCs/>
                  <w:kern w:val="0"/>
                  <w:szCs w:val="21"/>
                  <w:rPrChange w:id="827" w:author="fei zhao" w:date="2012-08-15T16:47:00Z">
                    <w:rPr>
                      <w:rFonts w:ascii="楷体_GB2312" w:eastAsia="楷体_GB2312" w:hAnsi="宋体" w:cs="宋体"/>
                      <w:b/>
                      <w:bCs/>
                      <w:kern w:val="0"/>
                      <w:szCs w:val="21"/>
                    </w:rPr>
                  </w:rPrChange>
                </w:rPr>
                <w:t>MAR</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828" w:author="fei zhao" w:date="2012-08-15T16:47:00Z"/>
                <w:rFonts w:ascii="楷体_GB2312" w:eastAsia="楷体_GB2312" w:cs="宋体"/>
                <w:kern w:val="0"/>
                <w:szCs w:val="21"/>
              </w:rPr>
            </w:pPr>
            <w:ins w:id="829" w:author="fei zhao" w:date="2012-08-15T16:47:00Z">
              <w:r>
                <w:rPr>
                  <w:rFonts w:ascii="楷体_GB2312" w:eastAsia="楷体_GB2312" w:hAnsi="宋体" w:cs="宋体" w:hint="eastAsia"/>
                  <w:kern w:val="0"/>
                  <w:szCs w:val="21"/>
                </w:rPr>
                <w:t>最大天线范围用于通过</w:t>
              </w:r>
              <w:r>
                <w:rPr>
                  <w:rFonts w:ascii="楷体_GB2312" w:eastAsia="楷体_GB2312" w:hAnsi="宋体" w:cs="宋体"/>
                  <w:kern w:val="0"/>
                  <w:szCs w:val="21"/>
                </w:rPr>
                <w:t>PN在指定的范围内查找基站，从而进行AFLT或MCS的定位方法的计算</w:t>
              </w:r>
            </w:ins>
          </w:p>
        </w:tc>
      </w:tr>
      <w:tr w:rsidR="004100D2" w:rsidRPr="0065774A" w:rsidTr="004404D8">
        <w:trPr>
          <w:trHeight w:val="450"/>
          <w:ins w:id="830"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831" w:author="fei zhao" w:date="2012-08-15T16:47:00Z"/>
                <w:rFonts w:ascii="楷体_GB2312" w:eastAsia="楷体_GB2312"/>
                <w:bCs/>
                <w:szCs w:val="21"/>
                <w:rPrChange w:id="832" w:author="fei zhao" w:date="2012-08-15T16:47:00Z">
                  <w:rPr>
                    <w:ins w:id="833" w:author="fei zhao" w:date="2012-08-15T16:47:00Z"/>
                    <w:rFonts w:ascii="楷体_GB2312" w:eastAsia="楷体_GB2312"/>
                    <w:b/>
                    <w:bCs/>
                    <w:szCs w:val="21"/>
                  </w:rPr>
                </w:rPrChange>
              </w:rPr>
            </w:pPr>
            <w:ins w:id="834" w:author="fei zhao" w:date="2012-08-15T16:47:00Z">
              <w:r w:rsidRPr="00A153B8">
                <w:rPr>
                  <w:rFonts w:ascii="楷体_GB2312" w:eastAsia="楷体_GB2312"/>
                  <w:bCs/>
                  <w:szCs w:val="21"/>
                  <w:rPrChange w:id="835" w:author="fei zhao" w:date="2012-08-15T16:47:00Z">
                    <w:rPr>
                      <w:rFonts w:ascii="楷体_GB2312" w:eastAsia="楷体_GB2312"/>
                      <w:b/>
                      <w:bCs/>
                      <w:szCs w:val="21"/>
                    </w:rPr>
                  </w:rPrChange>
                </w:rPr>
                <w:t>P</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836" w:author="fei zhao" w:date="2012-08-15T16:47:00Z"/>
                <w:rFonts w:ascii="楷体_GB2312" w:eastAsia="楷体_GB2312" w:cs="宋体"/>
                <w:bCs/>
                <w:kern w:val="0"/>
                <w:szCs w:val="21"/>
                <w:rPrChange w:id="837" w:author="fei zhao" w:date="2012-08-15T16:47:00Z">
                  <w:rPr>
                    <w:ins w:id="838" w:author="fei zhao" w:date="2012-08-15T16:47:00Z"/>
                    <w:rFonts w:ascii="楷体_GB2312" w:eastAsia="楷体_GB2312" w:cs="宋体"/>
                    <w:b/>
                    <w:bCs/>
                    <w:kern w:val="0"/>
                    <w:szCs w:val="21"/>
                  </w:rPr>
                </w:rPrChange>
              </w:rPr>
            </w:pPr>
            <w:ins w:id="839" w:author="fei zhao" w:date="2012-08-15T16:47:00Z">
              <w:r w:rsidRPr="00A153B8">
                <w:rPr>
                  <w:rFonts w:ascii="楷体_GB2312" w:eastAsia="楷体_GB2312" w:hAnsi="宋体" w:cs="宋体"/>
                  <w:bCs/>
                  <w:kern w:val="0"/>
                  <w:szCs w:val="21"/>
                  <w:rPrChange w:id="840" w:author="fei zhao" w:date="2012-08-15T16:47:00Z">
                    <w:rPr>
                      <w:rFonts w:ascii="楷体_GB2312" w:eastAsia="楷体_GB2312" w:hAnsi="宋体" w:cs="宋体"/>
                      <w:b/>
                      <w:bCs/>
                      <w:kern w:val="0"/>
                      <w:szCs w:val="21"/>
                    </w:rPr>
                  </w:rPrChange>
                </w:rPr>
                <w:t>MS_AVG_HEIGHT</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841" w:author="fei zhao" w:date="2012-08-15T16:47:00Z"/>
                <w:rFonts w:ascii="楷体_GB2312" w:eastAsia="楷体_GB2312" w:cs="宋体"/>
                <w:kern w:val="0"/>
                <w:szCs w:val="21"/>
              </w:rPr>
            </w:pPr>
            <w:ins w:id="842" w:author="fei zhao" w:date="2012-08-15T16:47:00Z">
              <w:r>
                <w:rPr>
                  <w:rFonts w:ascii="楷体_GB2312" w:eastAsia="楷体_GB2312" w:hAnsi="宋体" w:cs="宋体" w:hint="eastAsia"/>
                  <w:kern w:val="0"/>
                  <w:szCs w:val="21"/>
                </w:rPr>
                <w:t>地表平均高度（米）</w:t>
              </w:r>
            </w:ins>
          </w:p>
        </w:tc>
      </w:tr>
      <w:tr w:rsidR="004100D2" w:rsidRPr="0065774A" w:rsidTr="004404D8">
        <w:trPr>
          <w:trHeight w:val="450"/>
          <w:ins w:id="843"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844" w:author="fei zhao" w:date="2012-08-15T16:47:00Z"/>
                <w:rFonts w:ascii="楷体_GB2312" w:eastAsia="楷体_GB2312"/>
                <w:bCs/>
                <w:szCs w:val="21"/>
                <w:rPrChange w:id="845" w:author="fei zhao" w:date="2012-08-15T16:47:00Z">
                  <w:rPr>
                    <w:ins w:id="846" w:author="fei zhao" w:date="2012-08-15T16:47:00Z"/>
                    <w:rFonts w:ascii="楷体_GB2312" w:eastAsia="楷体_GB2312"/>
                    <w:b/>
                    <w:bCs/>
                    <w:szCs w:val="21"/>
                  </w:rPr>
                </w:rPrChange>
              </w:rPr>
            </w:pPr>
            <w:ins w:id="847" w:author="fei zhao" w:date="2012-08-15T16:47:00Z">
              <w:r w:rsidRPr="00A153B8">
                <w:rPr>
                  <w:rFonts w:ascii="楷体_GB2312" w:eastAsia="楷体_GB2312"/>
                  <w:bCs/>
                  <w:szCs w:val="21"/>
                  <w:rPrChange w:id="848" w:author="fei zhao" w:date="2012-08-15T16:47:00Z">
                    <w:rPr>
                      <w:rFonts w:ascii="楷体_GB2312" w:eastAsia="楷体_GB2312"/>
                      <w:b/>
                      <w:bCs/>
                      <w:szCs w:val="21"/>
                    </w:rPr>
                  </w:rPrChange>
                </w:rPr>
                <w:t>Q</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849" w:author="fei zhao" w:date="2012-08-15T16:47:00Z"/>
                <w:rFonts w:ascii="楷体_GB2312" w:eastAsia="楷体_GB2312" w:cs="宋体"/>
                <w:bCs/>
                <w:kern w:val="0"/>
                <w:szCs w:val="21"/>
                <w:rPrChange w:id="850" w:author="fei zhao" w:date="2012-08-15T16:47:00Z">
                  <w:rPr>
                    <w:ins w:id="851" w:author="fei zhao" w:date="2012-08-15T16:47:00Z"/>
                    <w:rFonts w:ascii="楷体_GB2312" w:eastAsia="楷体_GB2312" w:cs="宋体"/>
                    <w:b/>
                    <w:bCs/>
                    <w:kern w:val="0"/>
                    <w:szCs w:val="21"/>
                  </w:rPr>
                </w:rPrChange>
              </w:rPr>
            </w:pPr>
            <w:ins w:id="852" w:author="fei zhao" w:date="2012-08-15T16:47:00Z">
              <w:r w:rsidRPr="00A153B8">
                <w:rPr>
                  <w:rFonts w:ascii="楷体_GB2312" w:eastAsia="楷体_GB2312" w:hAnsi="宋体" w:cs="宋体"/>
                  <w:bCs/>
                  <w:kern w:val="0"/>
                  <w:szCs w:val="21"/>
                  <w:rPrChange w:id="853" w:author="fei zhao" w:date="2012-08-15T16:47:00Z">
                    <w:rPr>
                      <w:rFonts w:ascii="楷体_GB2312" w:eastAsia="楷体_GB2312" w:hAnsi="宋体" w:cs="宋体"/>
                      <w:b/>
                      <w:bCs/>
                      <w:kern w:val="0"/>
                      <w:szCs w:val="21"/>
                    </w:rPr>
                  </w:rPrChange>
                </w:rPr>
                <w:t>TERRAIN_SD</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854" w:author="fei zhao" w:date="2012-08-15T16:47:00Z"/>
                <w:rFonts w:ascii="楷体_GB2312" w:eastAsia="楷体_GB2312" w:cs="宋体"/>
                <w:kern w:val="0"/>
                <w:szCs w:val="21"/>
              </w:rPr>
            </w:pPr>
            <w:ins w:id="855" w:author="fei zhao" w:date="2012-08-15T16:47:00Z">
              <w:r>
                <w:rPr>
                  <w:rFonts w:ascii="楷体_GB2312" w:eastAsia="楷体_GB2312" w:hAnsi="宋体" w:cs="宋体" w:hint="eastAsia"/>
                  <w:kern w:val="0"/>
                  <w:szCs w:val="21"/>
                </w:rPr>
                <w:t>地表高度标准偏差（米）</w:t>
              </w:r>
            </w:ins>
          </w:p>
        </w:tc>
      </w:tr>
      <w:tr w:rsidR="004100D2" w:rsidRPr="0065774A" w:rsidTr="004404D8">
        <w:trPr>
          <w:trHeight w:val="270"/>
          <w:ins w:id="856"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857" w:author="fei zhao" w:date="2012-08-15T16:47:00Z"/>
                <w:rFonts w:ascii="楷体_GB2312" w:eastAsia="楷体_GB2312"/>
                <w:bCs/>
                <w:szCs w:val="21"/>
                <w:rPrChange w:id="858" w:author="fei zhao" w:date="2012-08-15T16:47:00Z">
                  <w:rPr>
                    <w:ins w:id="859" w:author="fei zhao" w:date="2012-08-15T16:47:00Z"/>
                    <w:rFonts w:ascii="楷体_GB2312" w:eastAsia="楷体_GB2312"/>
                    <w:b/>
                    <w:bCs/>
                    <w:szCs w:val="21"/>
                  </w:rPr>
                </w:rPrChange>
              </w:rPr>
            </w:pPr>
            <w:ins w:id="860" w:author="fei zhao" w:date="2012-08-15T16:47:00Z">
              <w:r w:rsidRPr="00A153B8">
                <w:rPr>
                  <w:rFonts w:ascii="楷体_GB2312" w:eastAsia="楷体_GB2312"/>
                  <w:bCs/>
                  <w:szCs w:val="21"/>
                  <w:rPrChange w:id="861" w:author="fei zhao" w:date="2012-08-15T16:47:00Z">
                    <w:rPr>
                      <w:rFonts w:ascii="楷体_GB2312" w:eastAsia="楷体_GB2312"/>
                      <w:b/>
                      <w:bCs/>
                      <w:szCs w:val="21"/>
                    </w:rPr>
                  </w:rPrChange>
                </w:rPr>
                <w:t>R</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862" w:author="fei zhao" w:date="2012-08-15T16:47:00Z"/>
                <w:rFonts w:ascii="楷体_GB2312" w:eastAsia="楷体_GB2312" w:cs="宋体"/>
                <w:bCs/>
                <w:kern w:val="0"/>
                <w:szCs w:val="21"/>
                <w:rPrChange w:id="863" w:author="fei zhao" w:date="2012-08-15T16:47:00Z">
                  <w:rPr>
                    <w:ins w:id="864" w:author="fei zhao" w:date="2012-08-15T16:47:00Z"/>
                    <w:rFonts w:ascii="楷体_GB2312" w:eastAsia="楷体_GB2312" w:cs="宋体"/>
                    <w:b/>
                    <w:bCs/>
                    <w:kern w:val="0"/>
                    <w:szCs w:val="21"/>
                  </w:rPr>
                </w:rPrChange>
              </w:rPr>
            </w:pPr>
            <w:ins w:id="865" w:author="fei zhao" w:date="2012-08-15T16:47:00Z">
              <w:r w:rsidRPr="00A153B8">
                <w:rPr>
                  <w:rFonts w:ascii="楷体_GB2312" w:eastAsia="楷体_GB2312" w:hAnsi="宋体" w:cs="宋体"/>
                  <w:bCs/>
                  <w:kern w:val="0"/>
                  <w:szCs w:val="21"/>
                  <w:rPrChange w:id="866" w:author="fei zhao" w:date="2012-08-15T16:47:00Z">
                    <w:rPr>
                      <w:rFonts w:ascii="楷体_GB2312" w:eastAsia="楷体_GB2312" w:hAnsi="宋体" w:cs="宋体"/>
                      <w:b/>
                      <w:bCs/>
                      <w:kern w:val="0"/>
                      <w:szCs w:val="21"/>
                    </w:rPr>
                  </w:rPrChange>
                </w:rPr>
                <w:t>RTDC</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867" w:author="fei zhao" w:date="2012-08-15T16:47:00Z"/>
                <w:rFonts w:ascii="楷体_GB2312" w:eastAsia="楷体_GB2312" w:cs="宋体"/>
                <w:kern w:val="0"/>
                <w:szCs w:val="21"/>
              </w:rPr>
            </w:pPr>
            <w:ins w:id="868" w:author="fei zhao" w:date="2012-08-15T16:47:00Z">
              <w:r>
                <w:rPr>
                  <w:rFonts w:ascii="楷体_GB2312" w:eastAsia="楷体_GB2312" w:hAnsi="宋体" w:cs="宋体" w:hint="eastAsia"/>
                  <w:kern w:val="0"/>
                  <w:szCs w:val="21"/>
                </w:rPr>
                <w:t>回程时延校正</w:t>
              </w:r>
            </w:ins>
          </w:p>
        </w:tc>
      </w:tr>
      <w:tr w:rsidR="004100D2" w:rsidRPr="0065774A" w:rsidTr="004404D8">
        <w:trPr>
          <w:trHeight w:val="450"/>
          <w:ins w:id="869"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870" w:author="fei zhao" w:date="2012-08-15T16:47:00Z"/>
                <w:rFonts w:ascii="楷体_GB2312" w:eastAsia="楷体_GB2312"/>
                <w:bCs/>
                <w:szCs w:val="21"/>
                <w:rPrChange w:id="871" w:author="fei zhao" w:date="2012-08-15T16:47:00Z">
                  <w:rPr>
                    <w:ins w:id="872" w:author="fei zhao" w:date="2012-08-15T16:47:00Z"/>
                    <w:rFonts w:ascii="楷体_GB2312" w:eastAsia="楷体_GB2312"/>
                    <w:b/>
                    <w:bCs/>
                    <w:szCs w:val="21"/>
                  </w:rPr>
                </w:rPrChange>
              </w:rPr>
            </w:pPr>
            <w:ins w:id="873" w:author="fei zhao" w:date="2012-08-15T16:47:00Z">
              <w:r w:rsidRPr="00A153B8">
                <w:rPr>
                  <w:rFonts w:ascii="楷体_GB2312" w:eastAsia="楷体_GB2312"/>
                  <w:bCs/>
                  <w:szCs w:val="21"/>
                  <w:rPrChange w:id="874" w:author="fei zhao" w:date="2012-08-15T16:47:00Z">
                    <w:rPr>
                      <w:rFonts w:ascii="楷体_GB2312" w:eastAsia="楷体_GB2312"/>
                      <w:b/>
                      <w:bCs/>
                      <w:szCs w:val="21"/>
                    </w:rPr>
                  </w:rPrChange>
                </w:rPr>
                <w:t>S</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875" w:author="fei zhao" w:date="2012-08-15T16:47:00Z"/>
                <w:rFonts w:ascii="楷体_GB2312" w:eastAsia="楷体_GB2312" w:cs="宋体"/>
                <w:bCs/>
                <w:kern w:val="0"/>
                <w:szCs w:val="21"/>
                <w:rPrChange w:id="876" w:author="fei zhao" w:date="2012-08-15T16:47:00Z">
                  <w:rPr>
                    <w:ins w:id="877" w:author="fei zhao" w:date="2012-08-15T16:47:00Z"/>
                    <w:rFonts w:ascii="楷体_GB2312" w:eastAsia="楷体_GB2312" w:cs="宋体"/>
                    <w:b/>
                    <w:bCs/>
                    <w:kern w:val="0"/>
                    <w:szCs w:val="21"/>
                  </w:rPr>
                </w:rPrChange>
              </w:rPr>
            </w:pPr>
            <w:ins w:id="878" w:author="fei zhao" w:date="2012-08-15T16:47:00Z">
              <w:r w:rsidRPr="00A153B8">
                <w:rPr>
                  <w:rFonts w:ascii="楷体_GB2312" w:eastAsia="楷体_GB2312" w:hAnsi="宋体" w:cs="宋体"/>
                  <w:bCs/>
                  <w:kern w:val="0"/>
                  <w:szCs w:val="21"/>
                  <w:rPrChange w:id="879" w:author="fei zhao" w:date="2012-08-15T16:47:00Z">
                    <w:rPr>
                      <w:rFonts w:ascii="楷体_GB2312" w:eastAsia="楷体_GB2312" w:hAnsi="宋体" w:cs="宋体"/>
                      <w:b/>
                      <w:bCs/>
                      <w:kern w:val="0"/>
                      <w:szCs w:val="21"/>
                    </w:rPr>
                  </w:rPrChange>
                </w:rPr>
                <w:t>RTDC_ACC</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880" w:author="fei zhao" w:date="2012-08-15T16:47:00Z"/>
                <w:rFonts w:ascii="楷体_GB2312" w:eastAsia="楷体_GB2312" w:cs="宋体"/>
                <w:kern w:val="0"/>
                <w:szCs w:val="21"/>
              </w:rPr>
            </w:pPr>
            <w:ins w:id="881" w:author="fei zhao" w:date="2012-08-15T16:47:00Z">
              <w:r>
                <w:rPr>
                  <w:rFonts w:ascii="楷体_GB2312" w:eastAsia="楷体_GB2312" w:hAnsi="宋体" w:cs="宋体" w:hint="eastAsia"/>
                  <w:kern w:val="0"/>
                  <w:szCs w:val="21"/>
                </w:rPr>
                <w:t>回程时延校正精度</w:t>
              </w:r>
            </w:ins>
          </w:p>
        </w:tc>
      </w:tr>
      <w:tr w:rsidR="004100D2" w:rsidRPr="0065774A" w:rsidTr="004404D8">
        <w:trPr>
          <w:trHeight w:val="60"/>
          <w:ins w:id="882"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883" w:author="fei zhao" w:date="2012-08-15T16:47:00Z"/>
                <w:rFonts w:ascii="楷体_GB2312" w:eastAsia="楷体_GB2312"/>
                <w:bCs/>
                <w:szCs w:val="21"/>
                <w:rPrChange w:id="884" w:author="fei zhao" w:date="2012-08-15T16:47:00Z">
                  <w:rPr>
                    <w:ins w:id="885" w:author="fei zhao" w:date="2012-08-15T16:47:00Z"/>
                    <w:rFonts w:ascii="楷体_GB2312" w:eastAsia="楷体_GB2312"/>
                    <w:b/>
                    <w:bCs/>
                    <w:szCs w:val="21"/>
                  </w:rPr>
                </w:rPrChange>
              </w:rPr>
            </w:pPr>
            <w:ins w:id="886" w:author="fei zhao" w:date="2012-08-15T16:47:00Z">
              <w:r w:rsidRPr="00A153B8">
                <w:rPr>
                  <w:rFonts w:ascii="楷体_GB2312" w:eastAsia="楷体_GB2312"/>
                  <w:bCs/>
                  <w:szCs w:val="21"/>
                  <w:rPrChange w:id="887" w:author="fei zhao" w:date="2012-08-15T16:47:00Z">
                    <w:rPr>
                      <w:rFonts w:ascii="楷体_GB2312" w:eastAsia="楷体_GB2312"/>
                      <w:b/>
                      <w:bCs/>
                      <w:szCs w:val="21"/>
                    </w:rPr>
                  </w:rPrChange>
                </w:rPr>
                <w:t>T</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888" w:author="fei zhao" w:date="2012-08-15T16:47:00Z"/>
                <w:rFonts w:ascii="楷体_GB2312" w:eastAsia="楷体_GB2312" w:cs="宋体"/>
                <w:bCs/>
                <w:kern w:val="0"/>
                <w:szCs w:val="21"/>
                <w:rPrChange w:id="889" w:author="fei zhao" w:date="2012-08-15T16:47:00Z">
                  <w:rPr>
                    <w:ins w:id="890" w:author="fei zhao" w:date="2012-08-15T16:47:00Z"/>
                    <w:rFonts w:ascii="楷体_GB2312" w:eastAsia="楷体_GB2312" w:cs="宋体"/>
                    <w:b/>
                    <w:bCs/>
                    <w:kern w:val="0"/>
                    <w:szCs w:val="21"/>
                  </w:rPr>
                </w:rPrChange>
              </w:rPr>
            </w:pPr>
            <w:ins w:id="891" w:author="fei zhao" w:date="2012-08-15T16:47:00Z">
              <w:r w:rsidRPr="00A153B8">
                <w:rPr>
                  <w:rFonts w:ascii="楷体_GB2312" w:eastAsia="楷体_GB2312" w:hAnsi="宋体" w:cs="宋体"/>
                  <w:bCs/>
                  <w:kern w:val="0"/>
                  <w:szCs w:val="21"/>
                  <w:rPrChange w:id="892" w:author="fei zhao" w:date="2012-08-15T16:47:00Z">
                    <w:rPr>
                      <w:rFonts w:ascii="楷体_GB2312" w:eastAsia="楷体_GB2312" w:hAnsi="宋体" w:cs="宋体"/>
                      <w:b/>
                      <w:bCs/>
                      <w:kern w:val="0"/>
                      <w:szCs w:val="21"/>
                    </w:rPr>
                  </w:rPrChange>
                </w:rPr>
                <w:t>FLC</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893" w:author="fei zhao" w:date="2012-08-15T16:47:00Z"/>
                <w:rFonts w:ascii="楷体_GB2312" w:eastAsia="楷体_GB2312" w:cs="宋体"/>
                <w:kern w:val="0"/>
                <w:szCs w:val="21"/>
              </w:rPr>
            </w:pPr>
            <w:ins w:id="894" w:author="fei zhao" w:date="2012-08-15T16:47:00Z">
              <w:r>
                <w:rPr>
                  <w:rFonts w:ascii="楷体_GB2312" w:eastAsia="楷体_GB2312" w:hAnsi="宋体" w:cs="宋体" w:hint="eastAsia"/>
                  <w:kern w:val="0"/>
                  <w:szCs w:val="21"/>
                </w:rPr>
                <w:t>前向链路校正</w:t>
              </w:r>
            </w:ins>
          </w:p>
        </w:tc>
      </w:tr>
      <w:tr w:rsidR="004100D2" w:rsidRPr="0065774A" w:rsidTr="004404D8">
        <w:trPr>
          <w:trHeight w:val="60"/>
          <w:ins w:id="895"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896" w:author="fei zhao" w:date="2012-08-15T16:47:00Z"/>
                <w:rFonts w:ascii="楷体_GB2312" w:eastAsia="楷体_GB2312"/>
                <w:bCs/>
                <w:szCs w:val="21"/>
                <w:rPrChange w:id="897" w:author="fei zhao" w:date="2012-08-15T16:47:00Z">
                  <w:rPr>
                    <w:ins w:id="898" w:author="fei zhao" w:date="2012-08-15T16:47:00Z"/>
                    <w:rFonts w:ascii="楷体_GB2312" w:eastAsia="楷体_GB2312"/>
                    <w:b/>
                    <w:bCs/>
                    <w:szCs w:val="21"/>
                  </w:rPr>
                </w:rPrChange>
              </w:rPr>
            </w:pPr>
            <w:ins w:id="899" w:author="fei zhao" w:date="2012-08-15T16:47:00Z">
              <w:r w:rsidRPr="00A153B8">
                <w:rPr>
                  <w:rFonts w:ascii="楷体_GB2312" w:eastAsia="楷体_GB2312"/>
                  <w:bCs/>
                  <w:szCs w:val="21"/>
                  <w:rPrChange w:id="900" w:author="fei zhao" w:date="2012-08-15T16:47:00Z">
                    <w:rPr>
                      <w:rFonts w:ascii="楷体_GB2312" w:eastAsia="楷体_GB2312"/>
                      <w:b/>
                      <w:bCs/>
                      <w:szCs w:val="21"/>
                    </w:rPr>
                  </w:rPrChange>
                </w:rPr>
                <w:t>U</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901" w:author="fei zhao" w:date="2012-08-15T16:47:00Z"/>
                <w:rFonts w:ascii="楷体_GB2312" w:eastAsia="楷体_GB2312" w:cs="宋体"/>
                <w:bCs/>
                <w:kern w:val="0"/>
                <w:szCs w:val="21"/>
                <w:rPrChange w:id="902" w:author="fei zhao" w:date="2012-08-15T16:47:00Z">
                  <w:rPr>
                    <w:ins w:id="903" w:author="fei zhao" w:date="2012-08-15T16:47:00Z"/>
                    <w:rFonts w:ascii="楷体_GB2312" w:eastAsia="楷体_GB2312" w:cs="宋体"/>
                    <w:b/>
                    <w:bCs/>
                    <w:kern w:val="0"/>
                    <w:szCs w:val="21"/>
                  </w:rPr>
                </w:rPrChange>
              </w:rPr>
            </w:pPr>
            <w:ins w:id="904" w:author="fei zhao" w:date="2012-08-15T16:47:00Z">
              <w:r w:rsidRPr="00A153B8">
                <w:rPr>
                  <w:rFonts w:ascii="楷体_GB2312" w:eastAsia="楷体_GB2312" w:hAnsi="宋体" w:cs="宋体"/>
                  <w:bCs/>
                  <w:kern w:val="0"/>
                  <w:szCs w:val="21"/>
                  <w:rPrChange w:id="905" w:author="fei zhao" w:date="2012-08-15T16:47:00Z">
                    <w:rPr>
                      <w:rFonts w:ascii="楷体_GB2312" w:eastAsia="楷体_GB2312" w:hAnsi="宋体" w:cs="宋体"/>
                      <w:b/>
                      <w:bCs/>
                      <w:kern w:val="0"/>
                      <w:szCs w:val="21"/>
                    </w:rPr>
                  </w:rPrChange>
                </w:rPr>
                <w:t>FLC_ACC</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906" w:author="fei zhao" w:date="2012-08-15T16:47:00Z"/>
                <w:rFonts w:ascii="楷体_GB2312" w:eastAsia="楷体_GB2312" w:cs="宋体"/>
                <w:kern w:val="0"/>
                <w:szCs w:val="21"/>
              </w:rPr>
            </w:pPr>
            <w:ins w:id="907" w:author="fei zhao" w:date="2012-08-15T16:47:00Z">
              <w:r>
                <w:rPr>
                  <w:rFonts w:ascii="楷体_GB2312" w:eastAsia="楷体_GB2312" w:hAnsi="宋体" w:cs="宋体" w:hint="eastAsia"/>
                  <w:kern w:val="0"/>
                  <w:szCs w:val="21"/>
                </w:rPr>
                <w:t>前向链路校正精度</w:t>
              </w:r>
            </w:ins>
          </w:p>
        </w:tc>
      </w:tr>
      <w:tr w:rsidR="004100D2" w:rsidRPr="0065774A" w:rsidTr="004404D8">
        <w:trPr>
          <w:trHeight w:val="270"/>
          <w:ins w:id="908"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909" w:author="fei zhao" w:date="2012-08-15T16:47:00Z"/>
                <w:rFonts w:ascii="楷体_GB2312" w:eastAsia="楷体_GB2312"/>
                <w:bCs/>
                <w:szCs w:val="21"/>
                <w:rPrChange w:id="910" w:author="fei zhao" w:date="2012-08-15T16:47:00Z">
                  <w:rPr>
                    <w:ins w:id="911" w:author="fei zhao" w:date="2012-08-15T16:47:00Z"/>
                    <w:rFonts w:ascii="楷体_GB2312" w:eastAsia="楷体_GB2312"/>
                    <w:b/>
                    <w:bCs/>
                    <w:szCs w:val="21"/>
                  </w:rPr>
                </w:rPrChange>
              </w:rPr>
            </w:pPr>
            <w:ins w:id="912" w:author="fei zhao" w:date="2012-08-15T16:47:00Z">
              <w:r w:rsidRPr="00A153B8">
                <w:rPr>
                  <w:rFonts w:ascii="楷体_GB2312" w:eastAsia="楷体_GB2312"/>
                  <w:bCs/>
                  <w:szCs w:val="21"/>
                  <w:rPrChange w:id="913" w:author="fei zhao" w:date="2012-08-15T16:47:00Z">
                    <w:rPr>
                      <w:rFonts w:ascii="楷体_GB2312" w:eastAsia="楷体_GB2312"/>
                      <w:b/>
                      <w:bCs/>
                      <w:szCs w:val="21"/>
                    </w:rPr>
                  </w:rPrChange>
                </w:rPr>
                <w:t>V</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914" w:author="fei zhao" w:date="2012-08-15T16:47:00Z"/>
                <w:rFonts w:ascii="楷体_GB2312" w:eastAsia="楷体_GB2312" w:cs="宋体"/>
                <w:bCs/>
                <w:kern w:val="0"/>
                <w:szCs w:val="21"/>
                <w:rPrChange w:id="915" w:author="fei zhao" w:date="2012-08-15T16:47:00Z">
                  <w:rPr>
                    <w:ins w:id="916" w:author="fei zhao" w:date="2012-08-15T16:47:00Z"/>
                    <w:rFonts w:ascii="楷体_GB2312" w:eastAsia="楷体_GB2312" w:cs="宋体"/>
                    <w:b/>
                    <w:bCs/>
                    <w:kern w:val="0"/>
                    <w:szCs w:val="21"/>
                  </w:rPr>
                </w:rPrChange>
              </w:rPr>
            </w:pPr>
            <w:ins w:id="917" w:author="fei zhao" w:date="2012-08-15T16:47:00Z">
              <w:r w:rsidRPr="00A153B8">
                <w:rPr>
                  <w:rFonts w:ascii="楷体_GB2312" w:eastAsia="楷体_GB2312" w:hAnsi="宋体" w:cs="宋体"/>
                  <w:bCs/>
                  <w:kern w:val="0"/>
                  <w:szCs w:val="21"/>
                  <w:rPrChange w:id="918" w:author="fei zhao" w:date="2012-08-15T16:47:00Z">
                    <w:rPr>
                      <w:rFonts w:ascii="楷体_GB2312" w:eastAsia="楷体_GB2312" w:hAnsi="宋体" w:cs="宋体"/>
                      <w:b/>
                      <w:bCs/>
                      <w:kern w:val="0"/>
                      <w:szCs w:val="21"/>
                    </w:rPr>
                  </w:rPrChange>
                </w:rPr>
                <w:t>P_REPTR</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919" w:author="fei zhao" w:date="2012-08-15T16:47:00Z"/>
                <w:rFonts w:ascii="楷体_GB2312" w:eastAsia="楷体_GB2312" w:cs="宋体"/>
                <w:kern w:val="0"/>
                <w:szCs w:val="21"/>
              </w:rPr>
            </w:pPr>
            <w:ins w:id="920" w:author="fei zhao" w:date="2012-08-15T16:47:00Z">
              <w:r>
                <w:rPr>
                  <w:rFonts w:ascii="楷体_GB2312" w:eastAsia="楷体_GB2312" w:hAnsi="宋体" w:cs="宋体" w:hint="eastAsia"/>
                  <w:kern w:val="0"/>
                  <w:szCs w:val="21"/>
                </w:rPr>
                <w:t>直放站标志</w:t>
              </w:r>
            </w:ins>
          </w:p>
        </w:tc>
      </w:tr>
      <w:tr w:rsidR="004100D2" w:rsidRPr="0065774A" w:rsidTr="004404D8">
        <w:trPr>
          <w:trHeight w:val="270"/>
          <w:ins w:id="921"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922" w:author="fei zhao" w:date="2012-08-15T16:47:00Z"/>
                <w:rFonts w:ascii="楷体_GB2312" w:eastAsia="楷体_GB2312"/>
                <w:bCs/>
                <w:szCs w:val="21"/>
                <w:rPrChange w:id="923" w:author="fei zhao" w:date="2012-08-15T16:47:00Z">
                  <w:rPr>
                    <w:ins w:id="924" w:author="fei zhao" w:date="2012-08-15T16:47:00Z"/>
                    <w:rFonts w:ascii="楷体_GB2312" w:eastAsia="楷体_GB2312"/>
                    <w:b/>
                    <w:bCs/>
                    <w:szCs w:val="21"/>
                  </w:rPr>
                </w:rPrChange>
              </w:rPr>
            </w:pPr>
            <w:ins w:id="925" w:author="fei zhao" w:date="2012-08-15T16:47:00Z">
              <w:r w:rsidRPr="00A153B8">
                <w:rPr>
                  <w:rFonts w:ascii="楷体_GB2312" w:eastAsia="楷体_GB2312"/>
                  <w:bCs/>
                  <w:szCs w:val="21"/>
                  <w:rPrChange w:id="926" w:author="fei zhao" w:date="2012-08-15T16:47:00Z">
                    <w:rPr>
                      <w:rFonts w:ascii="楷体_GB2312" w:eastAsia="楷体_GB2312"/>
                      <w:b/>
                      <w:bCs/>
                      <w:szCs w:val="21"/>
                    </w:rPr>
                  </w:rPrChange>
                </w:rPr>
                <w:t>W</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927" w:author="fei zhao" w:date="2012-08-15T16:47:00Z"/>
                <w:rFonts w:ascii="楷体_GB2312" w:eastAsia="楷体_GB2312" w:cs="宋体"/>
                <w:bCs/>
                <w:kern w:val="0"/>
                <w:szCs w:val="21"/>
                <w:rPrChange w:id="928" w:author="fei zhao" w:date="2012-08-15T16:47:00Z">
                  <w:rPr>
                    <w:ins w:id="929" w:author="fei zhao" w:date="2012-08-15T16:47:00Z"/>
                    <w:rFonts w:ascii="楷体_GB2312" w:eastAsia="楷体_GB2312" w:cs="宋体"/>
                    <w:b/>
                    <w:bCs/>
                    <w:kern w:val="0"/>
                    <w:szCs w:val="21"/>
                  </w:rPr>
                </w:rPrChange>
              </w:rPr>
            </w:pPr>
            <w:ins w:id="930" w:author="fei zhao" w:date="2012-08-15T16:47:00Z">
              <w:r w:rsidRPr="00A153B8">
                <w:rPr>
                  <w:rFonts w:ascii="楷体_GB2312" w:eastAsia="楷体_GB2312" w:hAnsi="宋体" w:cs="宋体"/>
                  <w:bCs/>
                  <w:kern w:val="0"/>
                  <w:szCs w:val="21"/>
                  <w:rPrChange w:id="931" w:author="fei zhao" w:date="2012-08-15T16:47:00Z">
                    <w:rPr>
                      <w:rFonts w:ascii="楷体_GB2312" w:eastAsia="楷体_GB2312" w:hAnsi="宋体" w:cs="宋体"/>
                      <w:b/>
                      <w:bCs/>
                      <w:kern w:val="0"/>
                      <w:szCs w:val="21"/>
                    </w:rPr>
                  </w:rPrChange>
                </w:rPr>
                <w:t>PN_INC</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932" w:author="fei zhao" w:date="2012-08-15T16:47:00Z"/>
                <w:rFonts w:ascii="楷体_GB2312" w:eastAsia="楷体_GB2312" w:cs="宋体"/>
                <w:kern w:val="0"/>
                <w:szCs w:val="21"/>
              </w:rPr>
            </w:pPr>
            <w:ins w:id="933" w:author="fei zhao" w:date="2012-08-15T16:47:00Z">
              <w:r>
                <w:rPr>
                  <w:rFonts w:ascii="楷体_GB2312" w:eastAsia="楷体_GB2312" w:hAnsi="宋体" w:cs="宋体"/>
                  <w:kern w:val="0"/>
                  <w:szCs w:val="21"/>
                </w:rPr>
                <w:t>PN间隔</w:t>
              </w:r>
            </w:ins>
          </w:p>
        </w:tc>
      </w:tr>
      <w:tr w:rsidR="004100D2" w:rsidRPr="0065774A" w:rsidTr="004404D8">
        <w:trPr>
          <w:trHeight w:val="450"/>
          <w:ins w:id="934"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935" w:author="fei zhao" w:date="2012-08-15T16:47:00Z"/>
                <w:rFonts w:ascii="楷体_GB2312" w:eastAsia="楷体_GB2312"/>
                <w:bCs/>
                <w:szCs w:val="21"/>
                <w:rPrChange w:id="936" w:author="fei zhao" w:date="2012-08-15T16:47:00Z">
                  <w:rPr>
                    <w:ins w:id="937" w:author="fei zhao" w:date="2012-08-15T16:47:00Z"/>
                    <w:rFonts w:ascii="楷体_GB2312" w:eastAsia="楷体_GB2312"/>
                    <w:b/>
                    <w:bCs/>
                    <w:szCs w:val="21"/>
                  </w:rPr>
                </w:rPrChange>
              </w:rPr>
            </w:pPr>
            <w:ins w:id="938" w:author="fei zhao" w:date="2012-08-15T16:47:00Z">
              <w:r w:rsidRPr="00A153B8">
                <w:rPr>
                  <w:rFonts w:ascii="楷体_GB2312" w:eastAsia="楷体_GB2312"/>
                  <w:bCs/>
                  <w:szCs w:val="21"/>
                  <w:rPrChange w:id="939" w:author="fei zhao" w:date="2012-08-15T16:47:00Z">
                    <w:rPr>
                      <w:rFonts w:ascii="楷体_GB2312" w:eastAsia="楷体_GB2312"/>
                      <w:b/>
                      <w:bCs/>
                      <w:szCs w:val="21"/>
                    </w:rPr>
                  </w:rPrChange>
                </w:rPr>
                <w:t>X</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940" w:author="fei zhao" w:date="2012-08-15T16:47:00Z"/>
                <w:rFonts w:ascii="楷体_GB2312" w:eastAsia="楷体_GB2312" w:cs="宋体"/>
                <w:bCs/>
                <w:kern w:val="0"/>
                <w:szCs w:val="21"/>
                <w:rPrChange w:id="941" w:author="fei zhao" w:date="2012-08-15T16:47:00Z">
                  <w:rPr>
                    <w:ins w:id="942" w:author="fei zhao" w:date="2012-08-15T16:47:00Z"/>
                    <w:rFonts w:ascii="楷体_GB2312" w:eastAsia="楷体_GB2312" w:cs="宋体"/>
                    <w:b/>
                    <w:bCs/>
                    <w:kern w:val="0"/>
                    <w:szCs w:val="21"/>
                  </w:rPr>
                </w:rPrChange>
              </w:rPr>
            </w:pPr>
            <w:ins w:id="943" w:author="fei zhao" w:date="2012-08-15T16:47:00Z">
              <w:r w:rsidRPr="00A153B8">
                <w:rPr>
                  <w:rFonts w:ascii="楷体_GB2312" w:eastAsia="楷体_GB2312" w:hAnsi="宋体" w:cs="宋体"/>
                  <w:bCs/>
                  <w:kern w:val="0"/>
                  <w:szCs w:val="21"/>
                  <w:rPrChange w:id="944" w:author="fei zhao" w:date="2012-08-15T16:47:00Z">
                    <w:rPr>
                      <w:rFonts w:ascii="楷体_GB2312" w:eastAsia="楷体_GB2312" w:hAnsi="宋体" w:cs="宋体"/>
                      <w:b/>
                      <w:bCs/>
                      <w:kern w:val="0"/>
                      <w:szCs w:val="21"/>
                    </w:rPr>
                  </w:rPrChange>
                </w:rPr>
                <w:t>FORMAT_TYPE</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widowControl/>
              <w:rPr>
                <w:ins w:id="945" w:author="fei zhao" w:date="2012-08-15T16:47:00Z"/>
                <w:rFonts w:ascii="楷体_GB2312" w:eastAsia="楷体_GB2312" w:cs="宋体"/>
                <w:kern w:val="0"/>
                <w:szCs w:val="21"/>
              </w:rPr>
            </w:pPr>
            <w:ins w:id="946" w:author="fei zhao" w:date="2012-08-15T16:47:00Z">
              <w:r>
                <w:rPr>
                  <w:rFonts w:ascii="楷体_GB2312" w:eastAsia="楷体_GB2312" w:hAnsi="宋体" w:cs="宋体" w:hint="eastAsia"/>
                  <w:kern w:val="0"/>
                  <w:szCs w:val="21"/>
                </w:rPr>
                <w:t>版本类型</w:t>
              </w:r>
            </w:ins>
          </w:p>
        </w:tc>
      </w:tr>
      <w:tr w:rsidR="004100D2" w:rsidRPr="0065774A" w:rsidTr="004404D8">
        <w:trPr>
          <w:trHeight w:val="450"/>
          <w:ins w:id="947" w:author="fei zhao" w:date="2012-08-15T16:47:00Z"/>
        </w:trPr>
        <w:tc>
          <w:tcPr>
            <w:tcW w:w="2227" w:type="dxa"/>
            <w:tcBorders>
              <w:top w:val="nil"/>
              <w:left w:val="single" w:sz="4" w:space="0" w:color="auto"/>
              <w:bottom w:val="single" w:sz="4" w:space="0" w:color="auto"/>
              <w:right w:val="single" w:sz="4" w:space="0" w:color="auto"/>
            </w:tcBorders>
            <w:vAlign w:val="center"/>
          </w:tcPr>
          <w:p w:rsidR="004100D2" w:rsidRPr="004100D2" w:rsidRDefault="00A153B8" w:rsidP="004404D8">
            <w:pPr>
              <w:pStyle w:val="10"/>
              <w:ind w:left="0"/>
              <w:rPr>
                <w:ins w:id="948" w:author="fei zhao" w:date="2012-08-15T16:47:00Z"/>
                <w:rFonts w:ascii="楷体_GB2312" w:eastAsia="楷体_GB2312"/>
                <w:bCs/>
                <w:szCs w:val="21"/>
                <w:rPrChange w:id="949" w:author="fei zhao" w:date="2012-08-15T16:47:00Z">
                  <w:rPr>
                    <w:ins w:id="950" w:author="fei zhao" w:date="2012-08-15T16:47:00Z"/>
                    <w:rFonts w:ascii="楷体_GB2312" w:eastAsia="楷体_GB2312"/>
                    <w:b/>
                    <w:bCs/>
                    <w:szCs w:val="21"/>
                  </w:rPr>
                </w:rPrChange>
              </w:rPr>
            </w:pPr>
            <w:ins w:id="951" w:author="fei zhao" w:date="2012-08-15T16:47:00Z">
              <w:r w:rsidRPr="00A153B8">
                <w:rPr>
                  <w:rFonts w:ascii="楷体_GB2312" w:eastAsia="楷体_GB2312"/>
                  <w:bCs/>
                  <w:szCs w:val="21"/>
                  <w:rPrChange w:id="952" w:author="fei zhao" w:date="2012-08-15T16:47:00Z">
                    <w:rPr>
                      <w:rFonts w:ascii="楷体_GB2312" w:eastAsia="楷体_GB2312"/>
                      <w:b/>
                      <w:bCs/>
                      <w:szCs w:val="21"/>
                    </w:rPr>
                  </w:rPrChange>
                </w:rPr>
                <w:t>Y</w:t>
              </w:r>
            </w:ins>
          </w:p>
        </w:tc>
        <w:tc>
          <w:tcPr>
            <w:tcW w:w="3166" w:type="dxa"/>
            <w:tcBorders>
              <w:top w:val="nil"/>
              <w:left w:val="nil"/>
              <w:bottom w:val="single" w:sz="4" w:space="0" w:color="auto"/>
              <w:right w:val="single" w:sz="4" w:space="0" w:color="auto"/>
            </w:tcBorders>
            <w:vAlign w:val="center"/>
          </w:tcPr>
          <w:p w:rsidR="004100D2" w:rsidRPr="004100D2" w:rsidRDefault="00A153B8" w:rsidP="004404D8">
            <w:pPr>
              <w:widowControl/>
              <w:rPr>
                <w:ins w:id="953" w:author="fei zhao" w:date="2012-08-15T16:47:00Z"/>
                <w:rFonts w:ascii="楷体_GB2312" w:eastAsia="楷体_GB2312" w:cs="宋体"/>
                <w:bCs/>
                <w:kern w:val="0"/>
                <w:szCs w:val="21"/>
                <w:rPrChange w:id="954" w:author="fei zhao" w:date="2012-08-15T16:47:00Z">
                  <w:rPr>
                    <w:ins w:id="955" w:author="fei zhao" w:date="2012-08-15T16:47:00Z"/>
                    <w:rFonts w:ascii="楷体_GB2312" w:eastAsia="楷体_GB2312" w:cs="宋体"/>
                    <w:b/>
                    <w:bCs/>
                    <w:kern w:val="0"/>
                    <w:szCs w:val="21"/>
                  </w:rPr>
                </w:rPrChange>
              </w:rPr>
            </w:pPr>
            <w:ins w:id="956" w:author="fei zhao" w:date="2012-08-15T16:47:00Z">
              <w:r w:rsidRPr="00A153B8">
                <w:rPr>
                  <w:rFonts w:ascii="楷体_GB2312" w:eastAsia="楷体_GB2312" w:hAnsi="宋体" w:cs="宋体"/>
                  <w:bCs/>
                  <w:kern w:val="0"/>
                  <w:szCs w:val="21"/>
                  <w:rPrChange w:id="957" w:author="fei zhao" w:date="2012-08-15T16:47:00Z">
                    <w:rPr>
                      <w:rFonts w:ascii="楷体_GB2312" w:eastAsia="楷体_GB2312" w:hAnsi="宋体" w:cs="宋体"/>
                      <w:b/>
                      <w:bCs/>
                      <w:kern w:val="0"/>
                      <w:szCs w:val="21"/>
                    </w:rPr>
                  </w:rPrChange>
                </w:rPr>
                <w:t>MSC_NO</w:t>
              </w:r>
            </w:ins>
          </w:p>
        </w:tc>
        <w:tc>
          <w:tcPr>
            <w:tcW w:w="3079" w:type="dxa"/>
            <w:tcBorders>
              <w:top w:val="nil"/>
              <w:left w:val="nil"/>
              <w:bottom w:val="single" w:sz="4" w:space="0" w:color="auto"/>
              <w:right w:val="single" w:sz="4" w:space="0" w:color="auto"/>
            </w:tcBorders>
            <w:vAlign w:val="center"/>
          </w:tcPr>
          <w:p w:rsidR="004100D2" w:rsidRPr="004100D2" w:rsidRDefault="00A153B8" w:rsidP="004404D8">
            <w:pPr>
              <w:keepNext/>
              <w:widowControl/>
              <w:rPr>
                <w:ins w:id="958" w:author="fei zhao" w:date="2012-08-15T16:47:00Z"/>
                <w:rFonts w:ascii="楷体_GB2312" w:eastAsia="楷体_GB2312" w:cs="宋体"/>
                <w:kern w:val="0"/>
                <w:szCs w:val="21"/>
              </w:rPr>
            </w:pPr>
            <w:ins w:id="959" w:author="fei zhao" w:date="2012-08-15T16:47:00Z">
              <w:r>
                <w:rPr>
                  <w:rFonts w:ascii="楷体_GB2312" w:eastAsia="楷体_GB2312" w:hAnsi="宋体" w:cs="宋体"/>
                  <w:kern w:val="0"/>
                  <w:szCs w:val="21"/>
                </w:rPr>
                <w:t>Switch Num MSC号</w:t>
              </w:r>
            </w:ins>
          </w:p>
        </w:tc>
      </w:tr>
    </w:tbl>
    <w:p w:rsidR="004100D2" w:rsidRDefault="004100D2" w:rsidP="00871855">
      <w:pPr>
        <w:rPr>
          <w:ins w:id="960" w:author="Administrator" w:date="2012-08-17T10:07:00Z"/>
          <w:rFonts w:hint="eastAsia"/>
        </w:rPr>
      </w:pPr>
    </w:p>
    <w:p w:rsidR="00571C5B" w:rsidRPr="00871855" w:rsidRDefault="00571C5B" w:rsidP="00871855">
      <w:ins w:id="961" w:author="Administrator" w:date="2012-08-17T10:07:00Z">
        <w:r>
          <w:rPr>
            <w:rFonts w:hint="eastAsia"/>
          </w:rPr>
          <w:t>如上两个表格格式需要确定。</w:t>
        </w:r>
      </w:ins>
    </w:p>
    <w:p w:rsidR="00C4471B" w:rsidRDefault="00944D70" w:rsidP="000F51FC">
      <w:pPr>
        <w:pStyle w:val="1"/>
        <w:numPr>
          <w:ilvl w:val="0"/>
          <w:numId w:val="36"/>
        </w:numPr>
      </w:pPr>
      <w:r>
        <w:rPr>
          <w:rFonts w:hint="eastAsia"/>
        </w:rPr>
        <w:t>BSA</w:t>
      </w:r>
      <w:r>
        <w:rPr>
          <w:rFonts w:hint="eastAsia"/>
        </w:rPr>
        <w:t>数据维护</w:t>
      </w:r>
    </w:p>
    <w:p w:rsidR="00DD72B3" w:rsidRPr="00DD72B3" w:rsidRDefault="00877513" w:rsidP="000F51FC">
      <w:pPr>
        <w:pStyle w:val="2"/>
        <w:numPr>
          <w:ilvl w:val="1"/>
          <w:numId w:val="36"/>
        </w:numPr>
      </w:pPr>
      <w:r>
        <w:rPr>
          <w:rFonts w:hint="eastAsia"/>
        </w:rPr>
        <w:t>概述</w:t>
      </w:r>
    </w:p>
    <w:p w:rsidR="00DD72B3" w:rsidRDefault="00456F0C" w:rsidP="000F51FC">
      <w:pPr>
        <w:pStyle w:val="a3"/>
        <w:numPr>
          <w:ilvl w:val="0"/>
          <w:numId w:val="24"/>
        </w:numPr>
        <w:ind w:firstLineChars="0"/>
      </w:pPr>
      <w:r>
        <w:rPr>
          <w:rFonts w:hint="eastAsia"/>
        </w:rPr>
        <w:t>BSA</w:t>
      </w:r>
      <w:r>
        <w:rPr>
          <w:rFonts w:hint="eastAsia"/>
        </w:rPr>
        <w:t>数据由</w:t>
      </w:r>
      <w:r>
        <w:rPr>
          <w:rFonts w:hint="eastAsia"/>
        </w:rPr>
        <w:t>1X</w:t>
      </w:r>
      <w:r>
        <w:rPr>
          <w:rFonts w:hint="eastAsia"/>
        </w:rPr>
        <w:t>载扇数据构成，</w:t>
      </w:r>
      <w:r w:rsidR="006B2BAB">
        <w:rPr>
          <w:rFonts w:hint="eastAsia"/>
        </w:rPr>
        <w:t>按其来源</w:t>
      </w:r>
      <w:r w:rsidR="00FC2B8C">
        <w:rPr>
          <w:rFonts w:hint="eastAsia"/>
        </w:rPr>
        <w:t>可分为</w:t>
      </w:r>
      <w:r w:rsidR="006A4630">
        <w:rPr>
          <w:rFonts w:hint="eastAsia"/>
        </w:rPr>
        <w:t>几</w:t>
      </w:r>
      <w:r w:rsidR="00FC2B8C">
        <w:rPr>
          <w:rFonts w:hint="eastAsia"/>
        </w:rPr>
        <w:t>部分</w:t>
      </w:r>
      <w:r>
        <w:rPr>
          <w:rFonts w:hint="eastAsia"/>
        </w:rPr>
        <w:t>：</w:t>
      </w:r>
    </w:p>
    <w:p w:rsidR="00DD72B3" w:rsidRDefault="00456F0C" w:rsidP="000F51FC">
      <w:pPr>
        <w:pStyle w:val="a3"/>
        <w:numPr>
          <w:ilvl w:val="0"/>
          <w:numId w:val="2"/>
        </w:numPr>
        <w:ind w:firstLineChars="0"/>
      </w:pPr>
      <w:r>
        <w:rPr>
          <w:rFonts w:hint="eastAsia"/>
        </w:rPr>
        <w:t>主设备</w:t>
      </w:r>
      <w:r>
        <w:rPr>
          <w:rFonts w:hint="eastAsia"/>
        </w:rPr>
        <w:t>1X</w:t>
      </w:r>
      <w:r w:rsidR="00791F11">
        <w:rPr>
          <w:rFonts w:hint="eastAsia"/>
        </w:rPr>
        <w:t>载扇配置数据</w:t>
      </w:r>
    </w:p>
    <w:p w:rsidR="00DD72B3" w:rsidRDefault="00DD72B3" w:rsidP="00DD72B3">
      <w:pPr>
        <w:pStyle w:val="a3"/>
        <w:ind w:leftChars="-200" w:hangingChars="200" w:hanging="420"/>
      </w:pPr>
      <w:r>
        <w:rPr>
          <w:rFonts w:hint="eastAsia"/>
        </w:rPr>
        <w:tab/>
      </w:r>
      <w:r>
        <w:rPr>
          <w:rFonts w:hint="eastAsia"/>
        </w:rPr>
        <w:tab/>
      </w:r>
      <w:r w:rsidR="00C92ADD">
        <w:rPr>
          <w:rFonts w:hint="eastAsia"/>
        </w:rPr>
        <w:tab/>
      </w:r>
      <w:r w:rsidR="00DD56F1">
        <w:rPr>
          <w:rFonts w:hint="eastAsia"/>
        </w:rPr>
        <w:t xml:space="preserve"> </w:t>
      </w:r>
      <w:r>
        <w:rPr>
          <w:rFonts w:hint="eastAsia"/>
        </w:rPr>
        <w:t>主设备</w:t>
      </w:r>
      <w:r>
        <w:rPr>
          <w:rFonts w:hint="eastAsia"/>
        </w:rPr>
        <w:t>1X</w:t>
      </w:r>
      <w:r>
        <w:rPr>
          <w:rFonts w:hint="eastAsia"/>
        </w:rPr>
        <w:t>载扇配置数据，其网元列表从参数配置而来。另外一些字段：</w:t>
      </w:r>
      <w:r>
        <w:rPr>
          <w:rFonts w:hint="eastAsia"/>
        </w:rPr>
        <w:t>PN</w:t>
      </w:r>
      <w:r>
        <w:rPr>
          <w:rFonts w:hint="eastAsia"/>
        </w:rPr>
        <w:t>、</w:t>
      </w:r>
      <w:r>
        <w:rPr>
          <w:rFonts w:hint="eastAsia"/>
        </w:rPr>
        <w:t>PN</w:t>
      </w:r>
      <w:r w:rsidR="00C92ADD">
        <w:rPr>
          <w:rFonts w:hint="eastAsia"/>
        </w:rPr>
        <w:tab/>
      </w:r>
      <w:r w:rsidR="00DD56F1">
        <w:rPr>
          <w:rFonts w:hint="eastAsia"/>
        </w:rPr>
        <w:t xml:space="preserve"> </w:t>
      </w:r>
      <w:r>
        <w:rPr>
          <w:rFonts w:hint="eastAsia"/>
        </w:rPr>
        <w:t>增量</w:t>
      </w:r>
      <w:r>
        <w:rPr>
          <w:rFonts w:hint="eastAsia"/>
        </w:rPr>
        <w:t>Switch NUM</w:t>
      </w:r>
      <w:r>
        <w:rPr>
          <w:rFonts w:hint="eastAsia"/>
        </w:rPr>
        <w:t>字段从参数获取；天线经纬度、方向角等工参信息从台账中获取。</w:t>
      </w:r>
    </w:p>
    <w:p w:rsidR="00456F0C" w:rsidRDefault="00791F11" w:rsidP="000F51FC">
      <w:pPr>
        <w:pStyle w:val="a3"/>
        <w:numPr>
          <w:ilvl w:val="0"/>
          <w:numId w:val="2"/>
        </w:numPr>
        <w:ind w:firstLineChars="0"/>
      </w:pPr>
      <w:r>
        <w:rPr>
          <w:rFonts w:hint="eastAsia"/>
        </w:rPr>
        <w:t>外省边界载扇数据和伪基站载扇数据</w:t>
      </w:r>
    </w:p>
    <w:p w:rsidR="00D264A6" w:rsidRDefault="00D264A6" w:rsidP="00456F0C">
      <w:r>
        <w:rPr>
          <w:rFonts w:hint="eastAsia"/>
        </w:rPr>
        <w:tab/>
      </w:r>
      <w:r w:rsidR="00DD56F1">
        <w:rPr>
          <w:rFonts w:hint="eastAsia"/>
        </w:rPr>
        <w:tab/>
        <w:t xml:space="preserve"> </w:t>
      </w:r>
      <w:r>
        <w:rPr>
          <w:rFonts w:hint="eastAsia"/>
        </w:rPr>
        <w:t>外省边界载扇数据和伪基站载扇数据为用户根据实际需要，在台账维护的一份数</w:t>
      </w:r>
      <w:r w:rsidR="00DD56F1">
        <w:rPr>
          <w:rFonts w:hint="eastAsia"/>
        </w:rPr>
        <w:tab/>
        <w:t xml:space="preserve"> </w:t>
      </w:r>
      <w:r>
        <w:rPr>
          <w:rFonts w:hint="eastAsia"/>
        </w:rPr>
        <w:t>据。</w:t>
      </w:r>
    </w:p>
    <w:p w:rsidR="00791F11" w:rsidRDefault="00D126D0" w:rsidP="000F51FC">
      <w:pPr>
        <w:pStyle w:val="a3"/>
        <w:numPr>
          <w:ilvl w:val="0"/>
          <w:numId w:val="2"/>
        </w:numPr>
        <w:ind w:firstLineChars="0"/>
      </w:pPr>
      <w:r>
        <w:rPr>
          <w:rFonts w:hint="eastAsia"/>
        </w:rPr>
        <w:t>定位日志中</w:t>
      </w:r>
      <w:r w:rsidR="00791F11">
        <w:rPr>
          <w:rFonts w:hint="eastAsia"/>
        </w:rPr>
        <w:t>F</w:t>
      </w:r>
      <w:r w:rsidR="00791F11" w:rsidRPr="00E57CDB">
        <w:rPr>
          <w:rFonts w:hint="eastAsia"/>
        </w:rPr>
        <w:t>ound 0 matches</w:t>
      </w:r>
      <w:r w:rsidR="00791F11">
        <w:rPr>
          <w:rFonts w:hint="eastAsia"/>
        </w:rPr>
        <w:t>对应的数据</w:t>
      </w:r>
    </w:p>
    <w:p w:rsidR="00791F11" w:rsidRDefault="00DD56F1" w:rsidP="00DD56F1">
      <w:r>
        <w:rPr>
          <w:rFonts w:hint="eastAsia"/>
        </w:rPr>
        <w:tab/>
      </w:r>
      <w:r>
        <w:rPr>
          <w:rFonts w:hint="eastAsia"/>
        </w:rPr>
        <w:tab/>
        <w:t xml:space="preserve"> </w:t>
      </w:r>
      <w:r w:rsidR="00791F11">
        <w:rPr>
          <w:rFonts w:hint="eastAsia"/>
        </w:rPr>
        <w:t>从定位日志中取</w:t>
      </w:r>
      <w:r w:rsidR="00791F11">
        <w:rPr>
          <w:rFonts w:hint="eastAsia"/>
        </w:rPr>
        <w:t>Found 0 matches</w:t>
      </w:r>
      <w:r w:rsidR="00791F11">
        <w:rPr>
          <w:rFonts w:hint="eastAsia"/>
        </w:rPr>
        <w:t>的记录对应的载扇。</w:t>
      </w:r>
    </w:p>
    <w:p w:rsidR="00C92ADD" w:rsidRDefault="00336154" w:rsidP="000F51FC">
      <w:pPr>
        <w:pStyle w:val="a3"/>
        <w:numPr>
          <w:ilvl w:val="0"/>
          <w:numId w:val="2"/>
        </w:numPr>
        <w:ind w:firstLineChars="0"/>
      </w:pPr>
      <w:r>
        <w:rPr>
          <w:rFonts w:hint="eastAsia"/>
        </w:rPr>
        <w:t>通过客户端导入的</w:t>
      </w:r>
      <w:r>
        <w:rPr>
          <w:rFonts w:hint="eastAsia"/>
        </w:rPr>
        <w:t>BSA</w:t>
      </w:r>
      <w:r>
        <w:rPr>
          <w:rFonts w:hint="eastAsia"/>
        </w:rPr>
        <w:t>数据</w:t>
      </w:r>
      <w:r w:rsidR="001A16D6">
        <w:rPr>
          <w:rFonts w:hint="eastAsia"/>
        </w:rPr>
        <w:t>。</w:t>
      </w:r>
    </w:p>
    <w:p w:rsidR="00C92ADD" w:rsidRDefault="00C92ADD" w:rsidP="000F51FC">
      <w:pPr>
        <w:pStyle w:val="a3"/>
        <w:numPr>
          <w:ilvl w:val="0"/>
          <w:numId w:val="24"/>
        </w:numPr>
        <w:ind w:firstLineChars="0"/>
      </w:pPr>
      <w:r>
        <w:rPr>
          <w:rFonts w:hint="eastAsia"/>
        </w:rPr>
        <w:t>另外，</w:t>
      </w:r>
      <w:r>
        <w:rPr>
          <w:rFonts w:hint="eastAsia"/>
        </w:rPr>
        <w:t>BSA</w:t>
      </w:r>
      <w:r>
        <w:rPr>
          <w:rFonts w:hint="eastAsia"/>
        </w:rPr>
        <w:t>数据可以从如下几个部分更新：</w:t>
      </w:r>
    </w:p>
    <w:p w:rsidR="00C92ADD" w:rsidRDefault="007B1008" w:rsidP="000F51FC">
      <w:pPr>
        <w:pStyle w:val="a3"/>
        <w:numPr>
          <w:ilvl w:val="0"/>
          <w:numId w:val="25"/>
        </w:numPr>
        <w:ind w:firstLineChars="0"/>
      </w:pPr>
      <w:r>
        <w:rPr>
          <w:rFonts w:hint="eastAsia"/>
        </w:rPr>
        <w:t>从小区台账更新工参部分；</w:t>
      </w:r>
    </w:p>
    <w:p w:rsidR="007B1008" w:rsidRDefault="007B1008" w:rsidP="000F51FC">
      <w:pPr>
        <w:pStyle w:val="a3"/>
        <w:numPr>
          <w:ilvl w:val="0"/>
          <w:numId w:val="25"/>
        </w:numPr>
        <w:ind w:firstLineChars="0"/>
      </w:pPr>
      <w:r>
        <w:rPr>
          <w:rFonts w:hint="eastAsia"/>
        </w:rPr>
        <w:t>从特殊</w:t>
      </w:r>
      <w:r w:rsidR="00271CC6">
        <w:rPr>
          <w:rFonts w:hint="eastAsia"/>
        </w:rPr>
        <w:t>覆盖小区</w:t>
      </w:r>
      <w:r>
        <w:rPr>
          <w:rFonts w:hint="eastAsia"/>
        </w:rPr>
        <w:t>BSA</w:t>
      </w:r>
      <w:r>
        <w:rPr>
          <w:rFonts w:hint="eastAsia"/>
        </w:rPr>
        <w:t>台账更新工参部分；</w:t>
      </w:r>
    </w:p>
    <w:p w:rsidR="007B1008" w:rsidRDefault="007B1008" w:rsidP="000F51FC">
      <w:pPr>
        <w:pStyle w:val="a3"/>
        <w:numPr>
          <w:ilvl w:val="0"/>
          <w:numId w:val="25"/>
        </w:numPr>
        <w:ind w:firstLineChars="0"/>
      </w:pPr>
      <w:r>
        <w:rPr>
          <w:rFonts w:hint="eastAsia"/>
        </w:rPr>
        <w:t>从参数配置更新</w:t>
      </w:r>
      <w:r>
        <w:rPr>
          <w:rFonts w:hint="eastAsia"/>
        </w:rPr>
        <w:t>PN</w:t>
      </w:r>
      <w:r>
        <w:rPr>
          <w:rFonts w:hint="eastAsia"/>
        </w:rPr>
        <w:t>，</w:t>
      </w:r>
      <w:r>
        <w:rPr>
          <w:rFonts w:hint="eastAsia"/>
        </w:rPr>
        <w:t>PN_INC</w:t>
      </w:r>
      <w:r>
        <w:rPr>
          <w:rFonts w:hint="eastAsia"/>
        </w:rPr>
        <w:t>和</w:t>
      </w:r>
      <w:r>
        <w:rPr>
          <w:rFonts w:hint="eastAsia"/>
        </w:rPr>
        <w:t>Switch Num</w:t>
      </w:r>
      <w:r>
        <w:rPr>
          <w:rFonts w:hint="eastAsia"/>
        </w:rPr>
        <w:t>数据</w:t>
      </w:r>
    </w:p>
    <w:p w:rsidR="007B1008" w:rsidRDefault="007B1008" w:rsidP="000F51FC">
      <w:pPr>
        <w:pStyle w:val="a3"/>
        <w:numPr>
          <w:ilvl w:val="0"/>
          <w:numId w:val="25"/>
        </w:numPr>
        <w:ind w:firstLineChars="0"/>
      </w:pPr>
      <w:r>
        <w:rPr>
          <w:rFonts w:hint="eastAsia"/>
        </w:rPr>
        <w:t>从伪基站载扇</w:t>
      </w:r>
      <w:r>
        <w:rPr>
          <w:rFonts w:hint="eastAsia"/>
        </w:rPr>
        <w:t>BSA</w:t>
      </w:r>
      <w:r>
        <w:rPr>
          <w:rFonts w:hint="eastAsia"/>
        </w:rPr>
        <w:t>数据更新；</w:t>
      </w:r>
    </w:p>
    <w:p w:rsidR="007B1008" w:rsidRDefault="0045508B" w:rsidP="000F51FC">
      <w:pPr>
        <w:pStyle w:val="a3"/>
        <w:numPr>
          <w:ilvl w:val="0"/>
          <w:numId w:val="25"/>
        </w:numPr>
        <w:ind w:firstLineChars="0"/>
      </w:pPr>
      <w:r>
        <w:rPr>
          <w:rFonts w:hint="eastAsia"/>
        </w:rPr>
        <w:t>利用客户端功能“定位日志</w:t>
      </w:r>
      <w:r>
        <w:rPr>
          <w:rFonts w:hint="eastAsia"/>
        </w:rPr>
        <w:t>GIS</w:t>
      </w:r>
      <w:r>
        <w:rPr>
          <w:rFonts w:hint="eastAsia"/>
        </w:rPr>
        <w:t>分析”功能在</w:t>
      </w:r>
      <w:r>
        <w:rPr>
          <w:rFonts w:hint="eastAsia"/>
        </w:rPr>
        <w:t>GIS</w:t>
      </w:r>
      <w:r>
        <w:rPr>
          <w:rFonts w:hint="eastAsia"/>
        </w:rPr>
        <w:t>上</w:t>
      </w:r>
      <w:r w:rsidR="007B1008">
        <w:rPr>
          <w:rFonts w:hint="eastAsia"/>
        </w:rPr>
        <w:t>更新工参数据；</w:t>
      </w:r>
    </w:p>
    <w:p w:rsidR="0045508B" w:rsidRDefault="0045508B" w:rsidP="000F51FC">
      <w:pPr>
        <w:pStyle w:val="a3"/>
        <w:numPr>
          <w:ilvl w:val="0"/>
          <w:numId w:val="25"/>
        </w:numPr>
        <w:ind w:firstLineChars="0"/>
      </w:pPr>
      <w:r>
        <w:rPr>
          <w:rFonts w:hint="eastAsia"/>
        </w:rPr>
        <w:lastRenderedPageBreak/>
        <w:t>利用客户端功能“</w:t>
      </w:r>
      <w:r>
        <w:rPr>
          <w:rFonts w:hint="eastAsia"/>
        </w:rPr>
        <w:t>BSA</w:t>
      </w:r>
      <w:r>
        <w:rPr>
          <w:rFonts w:hint="eastAsia"/>
        </w:rPr>
        <w:t>数据维护”功能维护</w:t>
      </w:r>
      <w:r>
        <w:rPr>
          <w:rFonts w:hint="eastAsia"/>
        </w:rPr>
        <w:t>BSA</w:t>
      </w:r>
      <w:r>
        <w:rPr>
          <w:rFonts w:hint="eastAsia"/>
        </w:rPr>
        <w:t>数据</w:t>
      </w:r>
    </w:p>
    <w:p w:rsidR="0045508B" w:rsidRDefault="0045508B" w:rsidP="000F51FC">
      <w:pPr>
        <w:pStyle w:val="a3"/>
        <w:numPr>
          <w:ilvl w:val="0"/>
          <w:numId w:val="24"/>
        </w:numPr>
        <w:ind w:firstLineChars="0"/>
      </w:pPr>
      <w:r>
        <w:rPr>
          <w:rFonts w:hint="eastAsia"/>
        </w:rPr>
        <w:t>小区台账、特殊</w:t>
      </w:r>
      <w:r w:rsidR="00271CC6">
        <w:rPr>
          <w:rFonts w:hint="eastAsia"/>
        </w:rPr>
        <w:t>覆盖小区</w:t>
      </w:r>
      <w:r>
        <w:rPr>
          <w:rFonts w:hint="eastAsia"/>
        </w:rPr>
        <w:t>BSA</w:t>
      </w:r>
      <w:r>
        <w:rPr>
          <w:rFonts w:hint="eastAsia"/>
        </w:rPr>
        <w:t>台账需要用户利用客户端台账功能维护。数据维护后需立即更新对应的</w:t>
      </w:r>
      <w:r>
        <w:rPr>
          <w:rFonts w:hint="eastAsia"/>
        </w:rPr>
        <w:t>BSA</w:t>
      </w:r>
      <w:r>
        <w:rPr>
          <w:rFonts w:hint="eastAsia"/>
        </w:rPr>
        <w:t>数据。</w:t>
      </w:r>
    </w:p>
    <w:p w:rsidR="0045508B" w:rsidRDefault="0045508B" w:rsidP="000F51FC">
      <w:pPr>
        <w:pStyle w:val="a3"/>
        <w:numPr>
          <w:ilvl w:val="0"/>
          <w:numId w:val="24"/>
        </w:numPr>
        <w:ind w:firstLineChars="0"/>
      </w:pPr>
      <w:r>
        <w:rPr>
          <w:rFonts w:hint="eastAsia"/>
        </w:rPr>
        <w:t>伪基站载扇数据需要用户利用客户端功能“</w:t>
      </w:r>
      <w:r>
        <w:rPr>
          <w:rFonts w:hint="eastAsia"/>
        </w:rPr>
        <w:t>BSA</w:t>
      </w:r>
      <w:r>
        <w:rPr>
          <w:rFonts w:hint="eastAsia"/>
        </w:rPr>
        <w:t>数据维护”维护。</w:t>
      </w:r>
      <w:r w:rsidR="009054F2">
        <w:rPr>
          <w:rFonts w:hint="eastAsia"/>
        </w:rPr>
        <w:t>维护后需立即更新对应的</w:t>
      </w:r>
      <w:r w:rsidR="009054F2">
        <w:rPr>
          <w:rFonts w:hint="eastAsia"/>
        </w:rPr>
        <w:t>BSA</w:t>
      </w:r>
      <w:r w:rsidR="009054F2">
        <w:rPr>
          <w:rFonts w:hint="eastAsia"/>
        </w:rPr>
        <w:t>数据。</w:t>
      </w:r>
    </w:p>
    <w:p w:rsidR="0045508B" w:rsidRDefault="00A0670D" w:rsidP="000F51FC">
      <w:pPr>
        <w:pStyle w:val="a3"/>
        <w:numPr>
          <w:ilvl w:val="0"/>
          <w:numId w:val="24"/>
        </w:numPr>
        <w:ind w:firstLineChars="0"/>
      </w:pPr>
      <w:r>
        <w:rPr>
          <w:rFonts w:hint="eastAsia"/>
        </w:rPr>
        <w:t>从</w:t>
      </w:r>
      <w:r w:rsidR="00156E3B">
        <w:rPr>
          <w:rFonts w:hint="eastAsia"/>
        </w:rPr>
        <w:t>“</w:t>
      </w:r>
      <w:r w:rsidR="00156E3B">
        <w:rPr>
          <w:rFonts w:hint="eastAsia"/>
        </w:rPr>
        <w:t>BSA</w:t>
      </w:r>
      <w:r w:rsidR="00156E3B">
        <w:rPr>
          <w:rFonts w:hint="eastAsia"/>
        </w:rPr>
        <w:t>数据维护功能”和从“定位日志</w:t>
      </w:r>
      <w:r w:rsidR="00156E3B">
        <w:rPr>
          <w:rFonts w:hint="eastAsia"/>
        </w:rPr>
        <w:t>GIS</w:t>
      </w:r>
      <w:r w:rsidR="00156E3B">
        <w:rPr>
          <w:rFonts w:hint="eastAsia"/>
        </w:rPr>
        <w:t>分析”功能更新</w:t>
      </w:r>
      <w:r w:rsidR="00156E3B">
        <w:rPr>
          <w:rFonts w:hint="eastAsia"/>
        </w:rPr>
        <w:t>BSA</w:t>
      </w:r>
      <w:r w:rsidR="00156E3B">
        <w:rPr>
          <w:rFonts w:hint="eastAsia"/>
        </w:rPr>
        <w:t>数据后，需要更新对应台账中的数据和伪基站数据。</w:t>
      </w:r>
    </w:p>
    <w:p w:rsidR="0046707E" w:rsidRPr="0046707E" w:rsidRDefault="0046707E" w:rsidP="0046707E">
      <w:r>
        <w:rPr>
          <w:rFonts w:hint="eastAsia"/>
        </w:rPr>
        <w:t>下图为</w:t>
      </w:r>
      <w:r>
        <w:rPr>
          <w:rFonts w:hint="eastAsia"/>
        </w:rPr>
        <w:t>BSA</w:t>
      </w:r>
      <w:r>
        <w:rPr>
          <w:rFonts w:hint="eastAsia"/>
        </w:rPr>
        <w:t>数据的维护流程：</w:t>
      </w:r>
    </w:p>
    <w:p w:rsidR="0046707E" w:rsidRPr="004F41CC" w:rsidRDefault="00571C5B" w:rsidP="005E6660">
      <w:pPr>
        <w:pStyle w:val="a3"/>
        <w:ind w:leftChars="-330" w:hangingChars="330" w:hanging="693"/>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4.35pt;height:380.15pt">
            <v:imagedata r:id="rId8" o:title=""/>
          </v:shape>
        </w:pict>
      </w:r>
    </w:p>
    <w:p w:rsidR="004F41CC" w:rsidRDefault="0061276A" w:rsidP="000F51FC">
      <w:pPr>
        <w:pStyle w:val="2"/>
        <w:numPr>
          <w:ilvl w:val="1"/>
          <w:numId w:val="36"/>
        </w:numPr>
      </w:pPr>
      <w:r>
        <w:rPr>
          <w:rFonts w:hint="eastAsia"/>
        </w:rPr>
        <w:lastRenderedPageBreak/>
        <w:t>BSA</w:t>
      </w:r>
      <w:r>
        <w:rPr>
          <w:rFonts w:hint="eastAsia"/>
        </w:rPr>
        <w:t>数据维护流程</w:t>
      </w:r>
      <w:r w:rsidR="0046707E">
        <w:rPr>
          <w:rFonts w:hint="eastAsia"/>
        </w:rPr>
        <w:t>描述</w:t>
      </w:r>
    </w:p>
    <w:p w:rsidR="003622B9" w:rsidRDefault="00A857F5" w:rsidP="000F51FC">
      <w:pPr>
        <w:pStyle w:val="3"/>
        <w:numPr>
          <w:ilvl w:val="2"/>
          <w:numId w:val="36"/>
        </w:numPr>
      </w:pPr>
      <w:r>
        <w:rPr>
          <w:rFonts w:hint="eastAsia"/>
        </w:rPr>
        <w:t>主设备</w:t>
      </w:r>
      <w:r>
        <w:rPr>
          <w:rFonts w:hint="eastAsia"/>
        </w:rPr>
        <w:t>1X</w:t>
      </w:r>
      <w:r>
        <w:rPr>
          <w:rFonts w:hint="eastAsia"/>
        </w:rPr>
        <w:t>参数配置数据</w:t>
      </w:r>
      <w:ins w:id="962" w:author="Administrator" w:date="2012-08-17T10:17:00Z">
        <w:r w:rsidR="009214C4">
          <w:rPr>
            <w:rFonts w:hint="eastAsia"/>
          </w:rPr>
          <w:t>（数据库组）</w:t>
        </w:r>
      </w:ins>
    </w:p>
    <w:p w:rsidR="005D7210" w:rsidRPr="005D7210" w:rsidRDefault="00000D46" w:rsidP="005D7210">
      <w:r>
        <w:object w:dxaOrig="4605" w:dyaOrig="6178">
          <v:shape id="_x0000_i1027" type="#_x0000_t75" style="width:190.65pt;height:244.8pt" o:ole="">
            <v:imagedata r:id="rId9" o:title=""/>
          </v:shape>
          <o:OLEObject Type="Embed" ProgID="Visio.Drawing.11" ShapeID="_x0000_i1027" DrawAspect="Content" ObjectID="_1406707826" r:id="rId10"/>
        </w:object>
      </w:r>
    </w:p>
    <w:p w:rsidR="00A857F5" w:rsidRDefault="00B5255A" w:rsidP="003622B9">
      <w:r>
        <w:rPr>
          <w:rFonts w:hint="eastAsia"/>
        </w:rPr>
        <w:tab/>
      </w:r>
      <w:r w:rsidR="00A857F5">
        <w:rPr>
          <w:rFonts w:hint="eastAsia"/>
        </w:rPr>
        <w:t>BSA</w:t>
      </w:r>
      <w:r w:rsidR="00A857F5">
        <w:rPr>
          <w:rFonts w:hint="eastAsia"/>
        </w:rPr>
        <w:t>数据中大部分载扇从主设备的</w:t>
      </w:r>
      <w:r w:rsidR="00A857F5">
        <w:rPr>
          <w:rFonts w:hint="eastAsia"/>
        </w:rPr>
        <w:t>1X</w:t>
      </w:r>
      <w:r w:rsidR="00A857F5">
        <w:rPr>
          <w:rFonts w:hint="eastAsia"/>
        </w:rPr>
        <w:t>参数配置数据（即载扇网元表中的</w:t>
      </w:r>
      <w:r w:rsidR="00A857F5">
        <w:rPr>
          <w:rFonts w:hint="eastAsia"/>
        </w:rPr>
        <w:t>1X</w:t>
      </w:r>
      <w:r w:rsidR="00A857F5">
        <w:rPr>
          <w:rFonts w:hint="eastAsia"/>
        </w:rPr>
        <w:t>数据）获取。</w:t>
      </w:r>
      <w:r w:rsidR="00BB19B7">
        <w:rPr>
          <w:rFonts w:hint="eastAsia"/>
        </w:rPr>
        <w:t>这类数据要形成</w:t>
      </w:r>
      <w:r w:rsidR="00BB19B7">
        <w:rPr>
          <w:rFonts w:hint="eastAsia"/>
        </w:rPr>
        <w:t>BSA</w:t>
      </w:r>
      <w:r w:rsidR="00BB19B7">
        <w:rPr>
          <w:rFonts w:hint="eastAsia"/>
        </w:rPr>
        <w:t>表，需要进行如下</w:t>
      </w:r>
      <w:r w:rsidR="00A23DB9">
        <w:rPr>
          <w:rFonts w:hint="eastAsia"/>
        </w:rPr>
        <w:t>几步</w:t>
      </w:r>
      <w:r w:rsidR="00BB19B7">
        <w:rPr>
          <w:rFonts w:hint="eastAsia"/>
        </w:rPr>
        <w:t>处理：</w:t>
      </w:r>
    </w:p>
    <w:p w:rsidR="00BB19B7" w:rsidRDefault="00BB19B7" w:rsidP="000F51FC">
      <w:pPr>
        <w:pStyle w:val="a3"/>
        <w:numPr>
          <w:ilvl w:val="0"/>
          <w:numId w:val="3"/>
        </w:numPr>
        <w:ind w:firstLineChars="0"/>
      </w:pPr>
      <w:r>
        <w:rPr>
          <w:rFonts w:hint="eastAsia"/>
        </w:rPr>
        <w:t>从主设备</w:t>
      </w:r>
      <w:r>
        <w:rPr>
          <w:rFonts w:hint="eastAsia"/>
        </w:rPr>
        <w:t>1X</w:t>
      </w:r>
      <w:r>
        <w:rPr>
          <w:rFonts w:hint="eastAsia"/>
        </w:rPr>
        <w:t>参数配置数据中获取</w:t>
      </w:r>
      <w:r>
        <w:rPr>
          <w:rFonts w:hint="eastAsia"/>
        </w:rPr>
        <w:t>BSA</w:t>
      </w:r>
      <w:r w:rsidR="00204A2E">
        <w:rPr>
          <w:rFonts w:hint="eastAsia"/>
        </w:rPr>
        <w:t>工参表中</w:t>
      </w:r>
      <w:r>
        <w:rPr>
          <w:rFonts w:hint="eastAsia"/>
        </w:rPr>
        <w:t>缺的网元数据，可根据（</w:t>
      </w:r>
      <w:r>
        <w:rPr>
          <w:rFonts w:hint="eastAsia"/>
        </w:rPr>
        <w:t>SID,NID,Extend BID</w:t>
      </w:r>
      <w:r>
        <w:rPr>
          <w:rFonts w:hint="eastAsia"/>
        </w:rPr>
        <w:t>）判断。同时获取参数</w:t>
      </w:r>
      <w:r>
        <w:rPr>
          <w:rFonts w:hint="eastAsia"/>
        </w:rPr>
        <w:t>PN</w:t>
      </w:r>
      <w:r>
        <w:rPr>
          <w:rFonts w:hint="eastAsia"/>
        </w:rPr>
        <w:t>、</w:t>
      </w:r>
      <w:r>
        <w:rPr>
          <w:rFonts w:hint="eastAsia"/>
        </w:rPr>
        <w:t>PN_INC</w:t>
      </w:r>
      <w:r>
        <w:rPr>
          <w:rFonts w:hint="eastAsia"/>
        </w:rPr>
        <w:t>、</w:t>
      </w:r>
      <w:r>
        <w:rPr>
          <w:rFonts w:hint="eastAsia"/>
        </w:rPr>
        <w:t>Switch Num(SW)</w:t>
      </w:r>
      <w:r>
        <w:rPr>
          <w:rFonts w:hint="eastAsia"/>
        </w:rPr>
        <w:t>参数和</w:t>
      </w:r>
      <w:r w:rsidR="00B25370">
        <w:rPr>
          <w:rFonts w:hint="eastAsia"/>
        </w:rPr>
        <w:t>载频名称。</w:t>
      </w:r>
    </w:p>
    <w:tbl>
      <w:tblPr>
        <w:tblW w:w="7080" w:type="dxa"/>
        <w:tblInd w:w="250" w:type="dxa"/>
        <w:tblLook w:val="04A0"/>
      </w:tblPr>
      <w:tblGrid>
        <w:gridCol w:w="1420"/>
        <w:gridCol w:w="1540"/>
        <w:gridCol w:w="4120"/>
      </w:tblGrid>
      <w:tr w:rsidR="001A6126" w:rsidRPr="001A6126" w:rsidTr="001A6126">
        <w:trPr>
          <w:trHeight w:val="1125"/>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Pilot Sector Name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导频扇区名</w:t>
            </w:r>
          </w:p>
        </w:tc>
        <w:tc>
          <w:tcPr>
            <w:tcW w:w="4120" w:type="dxa"/>
            <w:tcBorders>
              <w:top w:val="single" w:sz="4" w:space="0" w:color="auto"/>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无线工参，但必须是英文命名，</w:t>
            </w:r>
            <w:r w:rsidRPr="001A6126">
              <w:rPr>
                <w:rFonts w:ascii="Calibri" w:eastAsia="宋体" w:hAnsi="Calibri" w:cs="Calibri"/>
                <w:color w:val="000000"/>
                <w:kern w:val="0"/>
                <w:sz w:val="16"/>
                <w:szCs w:val="16"/>
              </w:rPr>
              <w:t>50</w:t>
            </w:r>
            <w:r w:rsidRPr="001A6126">
              <w:rPr>
                <w:rFonts w:ascii="宋体" w:eastAsia="宋体" w:hAnsi="宋体" w:cs="宋体" w:hint="eastAsia"/>
                <w:color w:val="000000"/>
                <w:kern w:val="0"/>
                <w:sz w:val="16"/>
                <w:szCs w:val="16"/>
              </w:rPr>
              <w:t>字符以内。</w:t>
            </w:r>
            <w:r w:rsidRPr="001A6126">
              <w:rPr>
                <w:rFonts w:ascii="宋体" w:eastAsia="宋体" w:hAnsi="宋体" w:cs="宋体" w:hint="eastAsia"/>
                <w:color w:val="000000"/>
                <w:kern w:val="0"/>
                <w:sz w:val="16"/>
                <w:szCs w:val="16"/>
              </w:rPr>
              <w:br/>
              <w:t>规则</w:t>
            </w:r>
            <w:r w:rsidRPr="001A6126">
              <w:rPr>
                <w:rFonts w:ascii="Calibri" w:eastAsia="宋体" w:hAnsi="Calibri" w:cs="Calibri"/>
                <w:color w:val="000000"/>
                <w:kern w:val="0"/>
                <w:sz w:val="16"/>
                <w:szCs w:val="16"/>
              </w:rPr>
              <w:t>:”[</w:t>
            </w:r>
            <w:r w:rsidRPr="001A6126">
              <w:rPr>
                <w:rFonts w:ascii="宋体" w:eastAsia="宋体" w:hAnsi="宋体" w:cs="宋体" w:hint="eastAsia"/>
                <w:color w:val="000000"/>
                <w:kern w:val="0"/>
                <w:sz w:val="16"/>
                <w:szCs w:val="16"/>
              </w:rPr>
              <w:t>地市名称中各字拼音首字母</w:t>
            </w:r>
            <w:r w:rsidRPr="001A6126">
              <w:rPr>
                <w:rFonts w:ascii="Calibri" w:eastAsia="宋体" w:hAnsi="Calibri" w:cs="Calibri"/>
                <w:color w:val="000000"/>
                <w:kern w:val="0"/>
                <w:sz w:val="16"/>
                <w:szCs w:val="16"/>
              </w:rPr>
              <w:t>]-[BTS_ID/Cell_ID]-[Sector_id]-[carrier_id]-PN[PN]-[</w:t>
            </w:r>
            <w:r w:rsidRPr="001A6126">
              <w:rPr>
                <w:rFonts w:ascii="宋体" w:eastAsia="宋体" w:hAnsi="宋体" w:cs="宋体" w:hint="eastAsia"/>
                <w:color w:val="000000"/>
                <w:kern w:val="0"/>
                <w:sz w:val="16"/>
                <w:szCs w:val="16"/>
              </w:rPr>
              <w:t>基站中文名拼音</w:t>
            </w:r>
            <w:r w:rsidRPr="001A6126">
              <w:rPr>
                <w:rFonts w:ascii="Calibri" w:eastAsia="宋体" w:hAnsi="Calibri" w:cs="Calibri"/>
                <w:color w:val="000000"/>
                <w:kern w:val="0"/>
                <w:sz w:val="16"/>
                <w:szCs w:val="16"/>
              </w:rPr>
              <w:t>]“</w:t>
            </w:r>
            <w:r w:rsidRPr="001A6126">
              <w:rPr>
                <w:rFonts w:ascii="宋体" w:eastAsia="宋体" w:hAnsi="宋体" w:cs="宋体" w:hint="eastAsia"/>
                <w:color w:val="000000"/>
                <w:kern w:val="0"/>
                <w:sz w:val="16"/>
                <w:szCs w:val="16"/>
              </w:rPr>
              <w:t>。如果合成后超过</w:t>
            </w:r>
            <w:r w:rsidRPr="001A6126">
              <w:rPr>
                <w:rFonts w:ascii="Calibri" w:eastAsia="宋体" w:hAnsi="Calibri" w:cs="Calibri"/>
                <w:color w:val="000000"/>
                <w:kern w:val="0"/>
                <w:sz w:val="16"/>
                <w:szCs w:val="16"/>
              </w:rPr>
              <w:t>50</w:t>
            </w:r>
            <w:r w:rsidRPr="001A6126">
              <w:rPr>
                <w:rFonts w:ascii="宋体" w:eastAsia="宋体" w:hAnsi="宋体" w:cs="宋体" w:hint="eastAsia"/>
                <w:color w:val="000000"/>
                <w:kern w:val="0"/>
                <w:sz w:val="16"/>
                <w:szCs w:val="16"/>
              </w:rPr>
              <w:t>个字符，截取右边字符即可。如：“</w:t>
            </w:r>
            <w:r w:rsidRPr="001A6126">
              <w:rPr>
                <w:rFonts w:ascii="Calibri" w:eastAsia="宋体" w:hAnsi="Calibri" w:cs="Calibri"/>
                <w:color w:val="000000"/>
                <w:kern w:val="0"/>
                <w:sz w:val="16"/>
                <w:szCs w:val="16"/>
              </w:rPr>
              <w:t>NJ-13-0-160-houzaimen_BBU_9_C“</w:t>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SID</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SID</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唯一标识字段1</w:t>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NID</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NID</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唯一标识字段2</w:t>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Extend BID</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扩展基站</w:t>
            </w:r>
            <w:r w:rsidRPr="001A6126">
              <w:rPr>
                <w:rFonts w:ascii="Calibri" w:eastAsia="宋体" w:hAnsi="Calibri" w:cs="Calibri"/>
                <w:color w:val="000000"/>
                <w:kern w:val="0"/>
                <w:sz w:val="16"/>
                <w:szCs w:val="16"/>
              </w:rPr>
              <w:t>ID</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唯一标识字段3，等于65536*CDMA_FREQ+CI</w:t>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T-PN</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发射</w:t>
            </w:r>
            <w:r w:rsidRPr="001A6126">
              <w:rPr>
                <w:rFonts w:ascii="Calibri" w:eastAsia="宋体" w:hAnsi="Calibri" w:cs="Calibri"/>
                <w:color w:val="000000"/>
                <w:kern w:val="0"/>
                <w:sz w:val="16"/>
                <w:szCs w:val="16"/>
              </w:rPr>
              <w:t>PN</w:t>
            </w:r>
            <w:r w:rsidRPr="001A6126">
              <w:rPr>
                <w:rFonts w:ascii="宋体" w:eastAsia="宋体" w:hAnsi="宋体" w:cs="宋体" w:hint="eastAsia"/>
                <w:color w:val="000000"/>
                <w:kern w:val="0"/>
                <w:sz w:val="16"/>
                <w:szCs w:val="16"/>
              </w:rPr>
              <w:t>码</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p>
        </w:tc>
      </w:tr>
      <w:tr w:rsidR="001A6126" w:rsidRPr="005D152C" w:rsidTr="001A6126">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5D152C" w:rsidRDefault="001A6126" w:rsidP="001A6126">
            <w:pPr>
              <w:widowControl/>
              <w:jc w:val="left"/>
              <w:rPr>
                <w:rFonts w:ascii="宋体" w:eastAsia="宋体" w:hAnsi="宋体" w:cs="宋体"/>
                <w:color w:val="FF0000"/>
                <w:kern w:val="0"/>
                <w:sz w:val="16"/>
                <w:szCs w:val="16"/>
                <w:rPrChange w:id="963" w:author="Administrator" w:date="2012-08-17T10:23:00Z">
                  <w:rPr>
                    <w:rFonts w:ascii="宋体" w:eastAsia="宋体" w:hAnsi="宋体" w:cs="宋体"/>
                    <w:color w:val="000000"/>
                    <w:kern w:val="0"/>
                    <w:sz w:val="16"/>
                    <w:szCs w:val="16"/>
                  </w:rPr>
                </w:rPrChange>
              </w:rPr>
            </w:pPr>
            <w:r w:rsidRPr="005D152C">
              <w:rPr>
                <w:rFonts w:ascii="宋体" w:eastAsia="宋体" w:hAnsi="宋体" w:cs="宋体" w:hint="eastAsia"/>
                <w:color w:val="FF0000"/>
                <w:kern w:val="0"/>
                <w:sz w:val="16"/>
                <w:szCs w:val="16"/>
                <w:rPrChange w:id="964" w:author="Administrator" w:date="2012-08-17T10:23:00Z">
                  <w:rPr>
                    <w:rFonts w:ascii="宋体" w:eastAsia="宋体" w:hAnsi="宋体" w:cs="宋体" w:hint="eastAsia"/>
                    <w:color w:val="000000"/>
                    <w:kern w:val="0"/>
                    <w:sz w:val="16"/>
                    <w:szCs w:val="16"/>
                  </w:rPr>
                </w:rPrChange>
              </w:rPr>
              <w:t>PN Increment</w:t>
            </w:r>
          </w:p>
        </w:tc>
        <w:tc>
          <w:tcPr>
            <w:tcW w:w="1540" w:type="dxa"/>
            <w:tcBorders>
              <w:top w:val="nil"/>
              <w:left w:val="nil"/>
              <w:bottom w:val="single" w:sz="4" w:space="0" w:color="auto"/>
              <w:right w:val="single" w:sz="4" w:space="0" w:color="auto"/>
            </w:tcBorders>
            <w:shd w:val="clear" w:color="auto" w:fill="auto"/>
            <w:vAlign w:val="center"/>
            <w:hideMark/>
          </w:tcPr>
          <w:p w:rsidR="001A6126" w:rsidRPr="005D152C" w:rsidRDefault="001A6126" w:rsidP="001A6126">
            <w:pPr>
              <w:widowControl/>
              <w:jc w:val="left"/>
              <w:rPr>
                <w:rFonts w:ascii="宋体" w:eastAsia="宋体" w:hAnsi="宋体" w:cs="宋体"/>
                <w:color w:val="FF0000"/>
                <w:kern w:val="0"/>
                <w:sz w:val="16"/>
                <w:szCs w:val="16"/>
                <w:rPrChange w:id="965" w:author="Administrator" w:date="2012-08-17T10:23:00Z">
                  <w:rPr>
                    <w:rFonts w:ascii="宋体" w:eastAsia="宋体" w:hAnsi="宋体" w:cs="宋体"/>
                    <w:color w:val="000000"/>
                    <w:kern w:val="0"/>
                    <w:sz w:val="16"/>
                    <w:szCs w:val="16"/>
                  </w:rPr>
                </w:rPrChange>
              </w:rPr>
            </w:pPr>
            <w:r w:rsidRPr="005D152C">
              <w:rPr>
                <w:rFonts w:ascii="宋体" w:eastAsia="宋体" w:hAnsi="宋体" w:cs="宋体" w:hint="eastAsia"/>
                <w:color w:val="FF0000"/>
                <w:kern w:val="0"/>
                <w:sz w:val="16"/>
                <w:szCs w:val="16"/>
                <w:rPrChange w:id="966" w:author="Administrator" w:date="2012-08-17T10:23:00Z">
                  <w:rPr>
                    <w:rFonts w:ascii="宋体" w:eastAsia="宋体" w:hAnsi="宋体" w:cs="宋体" w:hint="eastAsia"/>
                    <w:color w:val="000000"/>
                    <w:kern w:val="0"/>
                    <w:sz w:val="16"/>
                    <w:szCs w:val="16"/>
                  </w:rPr>
                </w:rPrChange>
              </w:rPr>
              <w:t>PN增量</w:t>
            </w:r>
          </w:p>
        </w:tc>
        <w:tc>
          <w:tcPr>
            <w:tcW w:w="4120" w:type="dxa"/>
            <w:tcBorders>
              <w:top w:val="nil"/>
              <w:left w:val="nil"/>
              <w:bottom w:val="single" w:sz="4" w:space="0" w:color="auto"/>
              <w:right w:val="single" w:sz="4" w:space="0" w:color="auto"/>
            </w:tcBorders>
            <w:shd w:val="clear" w:color="auto" w:fill="auto"/>
            <w:vAlign w:val="center"/>
            <w:hideMark/>
          </w:tcPr>
          <w:p w:rsidR="001A6126" w:rsidRPr="005D152C" w:rsidRDefault="001A6126" w:rsidP="001A6126">
            <w:pPr>
              <w:widowControl/>
              <w:jc w:val="left"/>
              <w:rPr>
                <w:rFonts w:ascii="宋体" w:eastAsia="宋体" w:hAnsi="宋体" w:cs="宋体"/>
                <w:color w:val="FF0000"/>
                <w:kern w:val="0"/>
                <w:sz w:val="16"/>
                <w:szCs w:val="16"/>
                <w:rPrChange w:id="967" w:author="Administrator" w:date="2012-08-17T10:23:00Z">
                  <w:rPr>
                    <w:rFonts w:ascii="宋体" w:eastAsia="宋体" w:hAnsi="宋体" w:cs="宋体"/>
                    <w:color w:val="000000"/>
                    <w:kern w:val="0"/>
                    <w:sz w:val="16"/>
                    <w:szCs w:val="16"/>
                  </w:rPr>
                </w:rPrChange>
              </w:rPr>
            </w:pPr>
            <w:r w:rsidRPr="005D152C">
              <w:rPr>
                <w:rFonts w:ascii="宋体" w:eastAsia="宋体" w:hAnsi="宋体" w:cs="宋体" w:hint="eastAsia"/>
                <w:color w:val="FF0000"/>
                <w:kern w:val="0"/>
                <w:sz w:val="16"/>
                <w:szCs w:val="16"/>
                <w:rPrChange w:id="968" w:author="Administrator" w:date="2012-08-17T10:23:00Z">
                  <w:rPr>
                    <w:rFonts w:ascii="宋体" w:eastAsia="宋体" w:hAnsi="宋体" w:cs="宋体" w:hint="eastAsia"/>
                    <w:color w:val="000000"/>
                    <w:kern w:val="0"/>
                    <w:sz w:val="16"/>
                    <w:szCs w:val="16"/>
                  </w:rPr>
                </w:rPrChange>
              </w:rPr>
              <w:t>如果其PN_INC与其邻区的PN_INC不一致，取其PN_INC与其邻区PN_INC（邻区有多个）的最大公约数。</w:t>
            </w:r>
          </w:p>
        </w:tc>
      </w:tr>
      <w:tr w:rsidR="001A6126" w:rsidRPr="001A6126" w:rsidTr="001A612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Format Type</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格式类型</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默认填“1”</w:t>
            </w:r>
          </w:p>
        </w:tc>
      </w:tr>
      <w:tr w:rsidR="001A6126" w:rsidRPr="001A6126" w:rsidTr="001A6126">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Switch Num</w:t>
            </w:r>
          </w:p>
        </w:tc>
        <w:tc>
          <w:tcPr>
            <w:tcW w:w="154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r w:rsidRPr="001A6126">
              <w:rPr>
                <w:rFonts w:ascii="宋体" w:eastAsia="宋体" w:hAnsi="宋体" w:cs="宋体" w:hint="eastAsia"/>
                <w:color w:val="000000"/>
                <w:kern w:val="0"/>
                <w:sz w:val="16"/>
                <w:szCs w:val="16"/>
              </w:rPr>
              <w:t>MSC Switch Number</w:t>
            </w:r>
          </w:p>
        </w:tc>
        <w:tc>
          <w:tcPr>
            <w:tcW w:w="4120" w:type="dxa"/>
            <w:tcBorders>
              <w:top w:val="nil"/>
              <w:left w:val="nil"/>
              <w:bottom w:val="single" w:sz="4" w:space="0" w:color="auto"/>
              <w:right w:val="single" w:sz="4" w:space="0" w:color="auto"/>
            </w:tcBorders>
            <w:shd w:val="clear" w:color="auto" w:fill="auto"/>
            <w:vAlign w:val="center"/>
            <w:hideMark/>
          </w:tcPr>
          <w:p w:rsidR="001A6126" w:rsidRPr="001A6126" w:rsidRDefault="001A6126" w:rsidP="001A6126">
            <w:pPr>
              <w:widowControl/>
              <w:jc w:val="left"/>
              <w:rPr>
                <w:rFonts w:ascii="宋体" w:eastAsia="宋体" w:hAnsi="宋体" w:cs="宋体"/>
                <w:color w:val="000000"/>
                <w:kern w:val="0"/>
                <w:sz w:val="16"/>
                <w:szCs w:val="16"/>
              </w:rPr>
            </w:pPr>
          </w:p>
        </w:tc>
      </w:tr>
    </w:tbl>
    <w:p w:rsidR="001A6126" w:rsidRDefault="001A6126" w:rsidP="004A62AE">
      <w:pPr>
        <w:pStyle w:val="a3"/>
        <w:ind w:left="360" w:firstLineChars="0" w:firstLine="0"/>
        <w:rPr>
          <w:rFonts w:ascii="Calibri" w:eastAsia="宋体" w:hAnsi="Calibri" w:cs="Calibri"/>
          <w:color w:val="000000"/>
          <w:kern w:val="0"/>
          <w:sz w:val="16"/>
          <w:szCs w:val="16"/>
        </w:rPr>
      </w:pPr>
    </w:p>
    <w:p w:rsidR="006861D5" w:rsidRDefault="004A62AE" w:rsidP="004A62AE">
      <w:pPr>
        <w:pStyle w:val="a3"/>
        <w:ind w:left="360" w:firstLineChars="0" w:firstLine="0"/>
        <w:rPr>
          <w:rFonts w:ascii="Calibri" w:eastAsia="宋体" w:hAnsi="Calibri" w:cs="Calibri"/>
          <w:color w:val="000000"/>
          <w:kern w:val="0"/>
          <w:sz w:val="16"/>
          <w:szCs w:val="16"/>
        </w:rPr>
      </w:pPr>
      <w:r>
        <w:rPr>
          <w:rFonts w:ascii="Calibri" w:eastAsia="宋体" w:hAnsi="Calibri" w:cs="Calibri" w:hint="eastAsia"/>
          <w:color w:val="000000"/>
          <w:kern w:val="0"/>
          <w:sz w:val="16"/>
          <w:szCs w:val="16"/>
        </w:rPr>
        <w:t>注意：</w:t>
      </w:r>
    </w:p>
    <w:p w:rsidR="004A25B8" w:rsidRDefault="004A25B8"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上述数据为</w:t>
      </w:r>
      <w:r>
        <w:rPr>
          <w:rFonts w:ascii="Calibri" w:eastAsia="宋体" w:hAnsi="Calibri" w:cs="Calibri" w:hint="eastAsia"/>
          <w:color w:val="000000"/>
          <w:kern w:val="0"/>
          <w:sz w:val="16"/>
          <w:szCs w:val="16"/>
        </w:rPr>
        <w:t>1X</w:t>
      </w:r>
      <w:r>
        <w:rPr>
          <w:rFonts w:ascii="Calibri" w:eastAsia="宋体" w:hAnsi="Calibri" w:cs="Calibri" w:hint="eastAsia"/>
          <w:color w:val="000000"/>
          <w:kern w:val="0"/>
          <w:sz w:val="16"/>
          <w:szCs w:val="16"/>
        </w:rPr>
        <w:t>载扇数据。</w:t>
      </w:r>
    </w:p>
    <w:p w:rsidR="004A62AE" w:rsidRDefault="004A62AE"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上述导频载扇名总字符数不能超过</w:t>
      </w:r>
      <w:r>
        <w:rPr>
          <w:rFonts w:ascii="Calibri" w:eastAsia="宋体" w:hAnsi="Calibri" w:cs="Calibri" w:hint="eastAsia"/>
          <w:color w:val="000000"/>
          <w:kern w:val="0"/>
          <w:sz w:val="16"/>
          <w:szCs w:val="16"/>
        </w:rPr>
        <w:t>50</w:t>
      </w:r>
      <w:r>
        <w:rPr>
          <w:rFonts w:ascii="Calibri" w:eastAsia="宋体" w:hAnsi="Calibri" w:cs="Calibri" w:hint="eastAsia"/>
          <w:color w:val="000000"/>
          <w:kern w:val="0"/>
          <w:sz w:val="16"/>
          <w:szCs w:val="16"/>
        </w:rPr>
        <w:t>个，而且必须为英文字符。</w:t>
      </w:r>
    </w:p>
    <w:p w:rsidR="006861D5" w:rsidRDefault="006861D5"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华为和中兴</w:t>
      </w:r>
      <w:r>
        <w:rPr>
          <w:rFonts w:ascii="Calibri" w:eastAsia="宋体" w:hAnsi="Calibri" w:cs="Calibri" w:hint="eastAsia"/>
          <w:color w:val="000000"/>
          <w:kern w:val="0"/>
          <w:sz w:val="16"/>
          <w:szCs w:val="16"/>
        </w:rPr>
        <w:t>CI</w:t>
      </w:r>
      <w:r>
        <w:rPr>
          <w:rFonts w:ascii="Calibri" w:eastAsia="宋体" w:hAnsi="Calibri" w:cs="Calibri" w:hint="eastAsia"/>
          <w:color w:val="000000"/>
          <w:kern w:val="0"/>
          <w:sz w:val="16"/>
          <w:szCs w:val="16"/>
        </w:rPr>
        <w:t>值可直接从参数获取（</w:t>
      </w:r>
      <w:r w:rsidR="006E180C">
        <w:rPr>
          <w:rFonts w:ascii="Calibri" w:eastAsia="宋体" w:hAnsi="Calibri" w:cs="Calibri" w:hint="eastAsia"/>
          <w:color w:val="000000"/>
          <w:kern w:val="0"/>
          <w:sz w:val="16"/>
          <w:szCs w:val="16"/>
        </w:rPr>
        <w:t>华为</w:t>
      </w:r>
      <w:r>
        <w:rPr>
          <w:rFonts w:ascii="Calibri" w:eastAsia="宋体" w:hAnsi="Calibri" w:cs="Calibri" w:hint="eastAsia"/>
          <w:color w:val="000000"/>
          <w:kern w:val="0"/>
          <w:sz w:val="16"/>
          <w:szCs w:val="16"/>
        </w:rPr>
        <w:t>新网元汇总表总</w:t>
      </w:r>
      <w:r w:rsidR="006E180C">
        <w:rPr>
          <w:rFonts w:ascii="Calibri" w:eastAsia="宋体" w:hAnsi="Calibri" w:cs="Calibri" w:hint="eastAsia"/>
          <w:color w:val="000000"/>
          <w:kern w:val="0"/>
          <w:sz w:val="16"/>
          <w:szCs w:val="16"/>
        </w:rPr>
        <w:t>有</w:t>
      </w:r>
      <w:r w:rsidR="006E180C">
        <w:rPr>
          <w:rFonts w:ascii="Calibri" w:eastAsia="宋体" w:hAnsi="Calibri" w:cs="Calibri" w:hint="eastAsia"/>
          <w:color w:val="000000"/>
          <w:kern w:val="0"/>
          <w:sz w:val="16"/>
          <w:szCs w:val="16"/>
        </w:rPr>
        <w:t>CI</w:t>
      </w:r>
      <w:r w:rsidR="006E180C">
        <w:rPr>
          <w:rFonts w:ascii="Calibri" w:eastAsia="宋体" w:hAnsi="Calibri" w:cs="Calibri" w:hint="eastAsia"/>
          <w:color w:val="000000"/>
          <w:kern w:val="0"/>
          <w:sz w:val="16"/>
          <w:szCs w:val="16"/>
        </w:rPr>
        <w:t>字段，或者通过</w:t>
      </w:r>
      <w:r w:rsidR="006E180C">
        <w:rPr>
          <w:rFonts w:ascii="Calibri" w:eastAsia="宋体" w:hAnsi="Calibri" w:cs="Calibri" w:hint="eastAsia"/>
          <w:color w:val="000000"/>
          <w:kern w:val="0"/>
          <w:sz w:val="16"/>
          <w:szCs w:val="16"/>
        </w:rPr>
        <w:t>CI=LOCAL_CELL_ID*16+Sector_ID</w:t>
      </w:r>
      <w:r w:rsidR="006E180C">
        <w:rPr>
          <w:rFonts w:ascii="Calibri" w:eastAsia="宋体" w:hAnsi="Calibri" w:cs="Calibri" w:hint="eastAsia"/>
          <w:color w:val="000000"/>
          <w:kern w:val="0"/>
          <w:sz w:val="16"/>
          <w:szCs w:val="16"/>
        </w:rPr>
        <w:t>计算</w:t>
      </w:r>
      <w:r w:rsidR="009870D6">
        <w:rPr>
          <w:rFonts w:ascii="Calibri" w:eastAsia="宋体" w:hAnsi="Calibri" w:cs="Calibri" w:hint="eastAsia"/>
          <w:color w:val="000000"/>
          <w:kern w:val="0"/>
          <w:sz w:val="16"/>
          <w:szCs w:val="16"/>
        </w:rPr>
        <w:t>；中兴的</w:t>
      </w:r>
      <w:r w:rsidR="009870D6">
        <w:rPr>
          <w:rFonts w:ascii="Calibri" w:eastAsia="宋体" w:hAnsi="Calibri" w:cs="Calibri" w:hint="eastAsia"/>
          <w:color w:val="000000"/>
          <w:kern w:val="0"/>
          <w:sz w:val="16"/>
          <w:szCs w:val="16"/>
        </w:rPr>
        <w:t>CI</w:t>
      </w:r>
      <w:r w:rsidR="009870D6">
        <w:rPr>
          <w:rFonts w:ascii="Calibri" w:eastAsia="宋体" w:hAnsi="Calibri" w:cs="Calibri" w:hint="eastAsia"/>
          <w:color w:val="000000"/>
          <w:kern w:val="0"/>
          <w:sz w:val="16"/>
          <w:szCs w:val="16"/>
        </w:rPr>
        <w:t>在目前的网元表中已有</w:t>
      </w:r>
      <w:r>
        <w:rPr>
          <w:rFonts w:ascii="Calibri" w:eastAsia="宋体" w:hAnsi="Calibri" w:cs="Calibri" w:hint="eastAsia"/>
          <w:color w:val="000000"/>
          <w:kern w:val="0"/>
          <w:sz w:val="16"/>
          <w:szCs w:val="16"/>
        </w:rPr>
        <w:t>）</w:t>
      </w:r>
      <w:r w:rsidR="002519C1">
        <w:rPr>
          <w:rFonts w:ascii="Calibri" w:eastAsia="宋体" w:hAnsi="Calibri" w:cs="Calibri" w:hint="eastAsia"/>
          <w:color w:val="000000"/>
          <w:kern w:val="0"/>
          <w:sz w:val="16"/>
          <w:szCs w:val="16"/>
        </w:rPr>
        <w:t>；</w:t>
      </w:r>
      <w:r>
        <w:rPr>
          <w:rFonts w:ascii="Calibri" w:eastAsia="宋体" w:hAnsi="Calibri" w:cs="Calibri" w:hint="eastAsia"/>
          <w:color w:val="000000"/>
          <w:kern w:val="0"/>
          <w:sz w:val="16"/>
          <w:szCs w:val="16"/>
        </w:rPr>
        <w:t>阿朗的</w:t>
      </w:r>
      <w:r>
        <w:rPr>
          <w:rFonts w:ascii="Calibri" w:eastAsia="宋体" w:hAnsi="Calibri" w:cs="Calibri" w:hint="eastAsia"/>
          <w:color w:val="000000"/>
          <w:kern w:val="0"/>
          <w:sz w:val="16"/>
          <w:szCs w:val="16"/>
        </w:rPr>
        <w:t>CI</w:t>
      </w:r>
      <w:r>
        <w:rPr>
          <w:rFonts w:ascii="Calibri" w:eastAsia="宋体" w:hAnsi="Calibri" w:cs="Calibri" w:hint="eastAsia"/>
          <w:color w:val="000000"/>
          <w:kern w:val="0"/>
          <w:sz w:val="16"/>
          <w:szCs w:val="16"/>
        </w:rPr>
        <w:t>值</w:t>
      </w:r>
      <w:r w:rsidR="00613BED">
        <w:rPr>
          <w:rFonts w:ascii="Calibri" w:eastAsia="宋体" w:hAnsi="Calibri" w:cs="Calibri" w:hint="eastAsia"/>
          <w:color w:val="000000"/>
          <w:kern w:val="0"/>
          <w:sz w:val="16"/>
          <w:szCs w:val="16"/>
        </w:rPr>
        <w:t>可通过以下</w:t>
      </w:r>
      <w:r w:rsidR="0025206C">
        <w:rPr>
          <w:rFonts w:ascii="Calibri" w:eastAsia="宋体" w:hAnsi="Calibri" w:cs="Calibri" w:hint="eastAsia"/>
          <w:color w:val="000000"/>
          <w:kern w:val="0"/>
          <w:sz w:val="16"/>
          <w:szCs w:val="16"/>
        </w:rPr>
        <w:t>步</w:t>
      </w:r>
      <w:r w:rsidR="0025206C">
        <w:rPr>
          <w:rFonts w:ascii="Calibri" w:eastAsia="宋体" w:hAnsi="Calibri" w:cs="Calibri" w:hint="eastAsia"/>
          <w:color w:val="000000"/>
          <w:kern w:val="0"/>
          <w:sz w:val="16"/>
          <w:szCs w:val="16"/>
        </w:rPr>
        <w:lastRenderedPageBreak/>
        <w:t>骤</w:t>
      </w:r>
      <w:r w:rsidR="00613BED">
        <w:rPr>
          <w:rFonts w:ascii="Calibri" w:eastAsia="宋体" w:hAnsi="Calibri" w:cs="Calibri" w:hint="eastAsia"/>
          <w:color w:val="000000"/>
          <w:kern w:val="0"/>
          <w:sz w:val="16"/>
          <w:szCs w:val="16"/>
        </w:rPr>
        <w:t>计算：</w:t>
      </w:r>
    </w:p>
    <w:p w:rsidR="00E74D90" w:rsidRDefault="00613BED" w:rsidP="000F51FC">
      <w:pPr>
        <w:pStyle w:val="a3"/>
        <w:numPr>
          <w:ilvl w:val="1"/>
          <w:numId w:val="4"/>
        </w:numPr>
        <w:tabs>
          <w:tab w:val="left" w:pos="1701"/>
        </w:tabs>
        <w:ind w:left="1418" w:firstLineChars="0" w:hanging="284"/>
        <w:rPr>
          <w:rFonts w:ascii="Calibri" w:eastAsia="宋体" w:hAnsi="Calibri" w:cs="Calibri"/>
          <w:color w:val="000000"/>
          <w:kern w:val="0"/>
          <w:sz w:val="16"/>
          <w:szCs w:val="16"/>
        </w:rPr>
      </w:pPr>
      <w:r>
        <w:rPr>
          <w:rFonts w:ascii="Calibri" w:eastAsia="宋体" w:hAnsi="Calibri" w:cs="Calibri" w:hint="eastAsia"/>
          <w:color w:val="000000"/>
          <w:kern w:val="0"/>
          <w:sz w:val="16"/>
          <w:szCs w:val="16"/>
        </w:rPr>
        <w:t>将</w:t>
      </w:r>
      <w:r>
        <w:rPr>
          <w:rFonts w:ascii="Calibri" w:eastAsia="宋体" w:hAnsi="Calibri" w:cs="Calibri" w:hint="eastAsia"/>
          <w:color w:val="000000"/>
          <w:kern w:val="0"/>
          <w:sz w:val="16"/>
          <w:szCs w:val="16"/>
        </w:rPr>
        <w:t>BTS_ID</w:t>
      </w:r>
      <w:r>
        <w:rPr>
          <w:rFonts w:ascii="Calibri" w:eastAsia="宋体" w:hAnsi="Calibri" w:cs="Calibri" w:hint="eastAsia"/>
          <w:color w:val="000000"/>
          <w:kern w:val="0"/>
          <w:sz w:val="16"/>
          <w:szCs w:val="16"/>
        </w:rPr>
        <w:t>转换为</w:t>
      </w:r>
      <w:r>
        <w:rPr>
          <w:rFonts w:ascii="Calibri" w:eastAsia="宋体" w:hAnsi="Calibri" w:cs="Calibri" w:hint="eastAsia"/>
          <w:color w:val="000000"/>
          <w:kern w:val="0"/>
          <w:sz w:val="16"/>
          <w:szCs w:val="16"/>
        </w:rPr>
        <w:t>16</w:t>
      </w:r>
      <w:r>
        <w:rPr>
          <w:rFonts w:ascii="Calibri" w:eastAsia="宋体" w:hAnsi="Calibri" w:cs="Calibri" w:hint="eastAsia"/>
          <w:color w:val="000000"/>
          <w:kern w:val="0"/>
          <w:sz w:val="16"/>
          <w:szCs w:val="16"/>
        </w:rPr>
        <w:t>进制数为</w:t>
      </w:r>
      <w:r>
        <w:rPr>
          <w:rFonts w:ascii="Calibri" w:eastAsia="宋体" w:hAnsi="Calibri" w:cs="Calibri" w:hint="eastAsia"/>
          <w:color w:val="000000"/>
          <w:kern w:val="0"/>
          <w:sz w:val="16"/>
          <w:szCs w:val="16"/>
        </w:rPr>
        <w:t>0xabc</w:t>
      </w:r>
      <w:r w:rsidR="00E74D90">
        <w:rPr>
          <w:rFonts w:ascii="Calibri" w:eastAsia="宋体" w:hAnsi="Calibri" w:cs="Calibri" w:hint="eastAsia"/>
          <w:color w:val="000000"/>
          <w:kern w:val="0"/>
          <w:sz w:val="16"/>
          <w:szCs w:val="16"/>
        </w:rPr>
        <w:t>，不足三位的，左侧加</w:t>
      </w:r>
      <w:r w:rsidR="00E74D90">
        <w:rPr>
          <w:rFonts w:ascii="Calibri" w:eastAsia="宋体" w:hAnsi="Calibri" w:cs="Calibri" w:hint="eastAsia"/>
          <w:color w:val="000000"/>
          <w:kern w:val="0"/>
          <w:sz w:val="16"/>
          <w:szCs w:val="16"/>
        </w:rPr>
        <w:t>0</w:t>
      </w:r>
      <w:r w:rsidR="007E330A">
        <w:rPr>
          <w:rFonts w:ascii="Calibri" w:eastAsia="宋体" w:hAnsi="Calibri" w:cs="Calibri" w:hint="eastAsia"/>
          <w:color w:val="000000"/>
          <w:kern w:val="0"/>
          <w:sz w:val="16"/>
          <w:szCs w:val="16"/>
        </w:rPr>
        <w:t>补齐</w:t>
      </w:r>
      <w:r>
        <w:rPr>
          <w:rFonts w:ascii="Calibri" w:eastAsia="宋体" w:hAnsi="Calibri" w:cs="Calibri" w:hint="eastAsia"/>
          <w:color w:val="000000"/>
          <w:kern w:val="0"/>
          <w:sz w:val="16"/>
          <w:szCs w:val="16"/>
        </w:rPr>
        <w:t>（</w:t>
      </w:r>
      <w:r>
        <w:rPr>
          <w:rFonts w:ascii="Calibri" w:eastAsia="宋体" w:hAnsi="Calibri" w:cs="Calibri" w:hint="eastAsia"/>
          <w:color w:val="000000"/>
          <w:kern w:val="0"/>
          <w:sz w:val="16"/>
          <w:szCs w:val="16"/>
        </w:rPr>
        <w:t>BTS_ID</w:t>
      </w:r>
      <w:r w:rsidR="00E74D90">
        <w:rPr>
          <w:rFonts w:ascii="Calibri" w:eastAsia="宋体" w:hAnsi="Calibri" w:cs="Calibri" w:hint="eastAsia"/>
          <w:color w:val="000000"/>
          <w:kern w:val="0"/>
          <w:sz w:val="16"/>
          <w:szCs w:val="16"/>
        </w:rPr>
        <w:t>取值为</w:t>
      </w:r>
      <w:r w:rsidR="00E74D90">
        <w:rPr>
          <w:rFonts w:ascii="Calibri" w:eastAsia="宋体" w:hAnsi="Calibri" w:cs="Calibri" w:hint="eastAsia"/>
          <w:color w:val="000000"/>
          <w:kern w:val="0"/>
          <w:sz w:val="16"/>
          <w:szCs w:val="16"/>
        </w:rPr>
        <w:t>[1,4095]</w:t>
      </w:r>
      <w:r>
        <w:rPr>
          <w:rFonts w:ascii="Calibri" w:eastAsia="宋体" w:hAnsi="Calibri" w:cs="Calibri" w:hint="eastAsia"/>
          <w:color w:val="000000"/>
          <w:kern w:val="0"/>
          <w:sz w:val="16"/>
          <w:szCs w:val="16"/>
        </w:rPr>
        <w:t>不可能大于</w:t>
      </w:r>
      <w:r>
        <w:rPr>
          <w:rFonts w:ascii="Calibri" w:eastAsia="宋体" w:hAnsi="Calibri" w:cs="Calibri" w:hint="eastAsia"/>
          <w:color w:val="000000"/>
          <w:kern w:val="0"/>
          <w:sz w:val="16"/>
          <w:szCs w:val="16"/>
        </w:rPr>
        <w:t>4095</w:t>
      </w:r>
      <w:r>
        <w:rPr>
          <w:rFonts w:ascii="Calibri" w:eastAsia="宋体" w:hAnsi="Calibri" w:cs="Calibri" w:hint="eastAsia"/>
          <w:color w:val="000000"/>
          <w:kern w:val="0"/>
          <w:sz w:val="16"/>
          <w:szCs w:val="16"/>
        </w:rPr>
        <w:t>，故其</w:t>
      </w:r>
      <w:r>
        <w:rPr>
          <w:rFonts w:ascii="Calibri" w:eastAsia="宋体" w:hAnsi="Calibri" w:cs="Calibri" w:hint="eastAsia"/>
          <w:color w:val="000000"/>
          <w:kern w:val="0"/>
          <w:sz w:val="16"/>
          <w:szCs w:val="16"/>
        </w:rPr>
        <w:t>16</w:t>
      </w:r>
      <w:r>
        <w:rPr>
          <w:rFonts w:ascii="Calibri" w:eastAsia="宋体" w:hAnsi="Calibri" w:cs="Calibri" w:hint="eastAsia"/>
          <w:color w:val="000000"/>
          <w:kern w:val="0"/>
          <w:sz w:val="16"/>
          <w:szCs w:val="16"/>
        </w:rPr>
        <w:t>进制数</w:t>
      </w:r>
      <w:r w:rsidR="00E74D90">
        <w:rPr>
          <w:rFonts w:ascii="Calibri" w:eastAsia="宋体" w:hAnsi="Calibri" w:cs="Calibri" w:hint="eastAsia"/>
          <w:color w:val="000000"/>
          <w:kern w:val="0"/>
          <w:sz w:val="16"/>
          <w:szCs w:val="16"/>
        </w:rPr>
        <w:t>最多</w:t>
      </w:r>
      <w:r>
        <w:rPr>
          <w:rFonts w:ascii="Calibri" w:eastAsia="宋体" w:hAnsi="Calibri" w:cs="Calibri" w:hint="eastAsia"/>
          <w:color w:val="000000"/>
          <w:kern w:val="0"/>
          <w:sz w:val="16"/>
          <w:szCs w:val="16"/>
        </w:rPr>
        <w:t>3</w:t>
      </w:r>
      <w:r>
        <w:rPr>
          <w:rFonts w:ascii="Calibri" w:eastAsia="宋体" w:hAnsi="Calibri" w:cs="Calibri" w:hint="eastAsia"/>
          <w:color w:val="000000"/>
          <w:kern w:val="0"/>
          <w:sz w:val="16"/>
          <w:szCs w:val="16"/>
        </w:rPr>
        <w:t>位）</w:t>
      </w:r>
      <w:r w:rsidR="0025206C">
        <w:rPr>
          <w:rFonts w:ascii="Calibri" w:eastAsia="宋体" w:hAnsi="Calibri" w:cs="Calibri" w:hint="eastAsia"/>
          <w:color w:val="000000"/>
          <w:kern w:val="0"/>
          <w:sz w:val="16"/>
          <w:szCs w:val="16"/>
        </w:rPr>
        <w:t>；</w:t>
      </w:r>
    </w:p>
    <w:p w:rsidR="00E74D90" w:rsidRDefault="00613BED" w:rsidP="000F51FC">
      <w:pPr>
        <w:pStyle w:val="a3"/>
        <w:numPr>
          <w:ilvl w:val="1"/>
          <w:numId w:val="4"/>
        </w:numPr>
        <w:tabs>
          <w:tab w:val="left" w:pos="1701"/>
        </w:tabs>
        <w:ind w:left="1418" w:firstLineChars="0" w:hanging="284"/>
        <w:rPr>
          <w:rFonts w:ascii="Calibri" w:eastAsia="宋体" w:hAnsi="Calibri" w:cs="Calibri"/>
          <w:color w:val="000000"/>
          <w:kern w:val="0"/>
          <w:sz w:val="16"/>
          <w:szCs w:val="16"/>
        </w:rPr>
      </w:pPr>
      <w:r>
        <w:rPr>
          <w:rFonts w:ascii="Calibri" w:eastAsia="宋体" w:hAnsi="Calibri" w:cs="Calibri" w:hint="eastAsia"/>
          <w:color w:val="000000"/>
          <w:kern w:val="0"/>
          <w:sz w:val="16"/>
          <w:szCs w:val="16"/>
        </w:rPr>
        <w:t>取</w:t>
      </w:r>
      <w:r>
        <w:rPr>
          <w:rFonts w:ascii="Calibri" w:eastAsia="宋体" w:hAnsi="Calibri" w:cs="Calibri" w:hint="eastAsia"/>
          <w:color w:val="000000"/>
          <w:kern w:val="0"/>
          <w:sz w:val="16"/>
          <w:szCs w:val="16"/>
        </w:rPr>
        <w:t>0xabc</w:t>
      </w:r>
      <w:r>
        <w:rPr>
          <w:rFonts w:ascii="Calibri" w:eastAsia="宋体" w:hAnsi="Calibri" w:cs="Calibri" w:hint="eastAsia"/>
          <w:color w:val="000000"/>
          <w:kern w:val="0"/>
          <w:sz w:val="16"/>
          <w:szCs w:val="16"/>
        </w:rPr>
        <w:t>左边</w:t>
      </w:r>
      <w:r>
        <w:rPr>
          <w:rFonts w:ascii="Calibri" w:eastAsia="宋体" w:hAnsi="Calibri" w:cs="Calibri" w:hint="eastAsia"/>
          <w:color w:val="000000"/>
          <w:kern w:val="0"/>
          <w:sz w:val="16"/>
          <w:szCs w:val="16"/>
        </w:rPr>
        <w:t>1</w:t>
      </w:r>
      <w:r>
        <w:rPr>
          <w:rFonts w:ascii="Calibri" w:eastAsia="宋体" w:hAnsi="Calibri" w:cs="Calibri" w:hint="eastAsia"/>
          <w:color w:val="000000"/>
          <w:kern w:val="0"/>
          <w:sz w:val="16"/>
          <w:szCs w:val="16"/>
        </w:rPr>
        <w:t>位数</w:t>
      </w:r>
      <w:r>
        <w:rPr>
          <w:rFonts w:ascii="Calibri" w:eastAsia="宋体" w:hAnsi="Calibri" w:cs="Calibri" w:hint="eastAsia"/>
          <w:color w:val="000000"/>
          <w:kern w:val="0"/>
          <w:sz w:val="16"/>
          <w:szCs w:val="16"/>
        </w:rPr>
        <w:t>a</w:t>
      </w:r>
      <w:r>
        <w:rPr>
          <w:rFonts w:ascii="Calibri" w:eastAsia="宋体" w:hAnsi="Calibri" w:cs="Calibri" w:hint="eastAsia"/>
          <w:color w:val="000000"/>
          <w:kern w:val="0"/>
          <w:sz w:val="16"/>
          <w:szCs w:val="16"/>
        </w:rPr>
        <w:t>转换为十进制数</w:t>
      </w:r>
      <w:r>
        <w:rPr>
          <w:rFonts w:ascii="Calibri" w:eastAsia="宋体" w:hAnsi="Calibri" w:cs="Calibri" w:hint="eastAsia"/>
          <w:color w:val="000000"/>
          <w:kern w:val="0"/>
          <w:sz w:val="16"/>
          <w:szCs w:val="16"/>
        </w:rPr>
        <w:t>e</w:t>
      </w:r>
      <w:r>
        <w:rPr>
          <w:rFonts w:ascii="Calibri" w:eastAsia="宋体" w:hAnsi="Calibri" w:cs="Calibri" w:hint="eastAsia"/>
          <w:color w:val="000000"/>
          <w:kern w:val="0"/>
          <w:sz w:val="16"/>
          <w:szCs w:val="16"/>
        </w:rPr>
        <w:t>（</w:t>
      </w:r>
      <w:r>
        <w:rPr>
          <w:rFonts w:ascii="Calibri" w:eastAsia="宋体" w:hAnsi="Calibri" w:cs="Calibri" w:hint="eastAsia"/>
          <w:color w:val="000000"/>
          <w:kern w:val="0"/>
          <w:sz w:val="16"/>
          <w:szCs w:val="16"/>
        </w:rPr>
        <w:t>e=HEXTODEC(a)</w:t>
      </w:r>
      <w:r>
        <w:rPr>
          <w:rFonts w:ascii="Calibri" w:eastAsia="宋体" w:hAnsi="Calibri" w:cs="Calibri" w:hint="eastAsia"/>
          <w:color w:val="000000"/>
          <w:kern w:val="0"/>
          <w:sz w:val="16"/>
          <w:szCs w:val="16"/>
        </w:rPr>
        <w:t>）；取</w:t>
      </w:r>
      <w:r>
        <w:rPr>
          <w:rFonts w:ascii="Calibri" w:eastAsia="宋体" w:hAnsi="Calibri" w:cs="Calibri" w:hint="eastAsia"/>
          <w:color w:val="000000"/>
          <w:kern w:val="0"/>
          <w:sz w:val="16"/>
          <w:szCs w:val="16"/>
        </w:rPr>
        <w:t>0xabc</w:t>
      </w:r>
      <w:r>
        <w:rPr>
          <w:rFonts w:ascii="Calibri" w:eastAsia="宋体" w:hAnsi="Calibri" w:cs="Calibri" w:hint="eastAsia"/>
          <w:color w:val="000000"/>
          <w:kern w:val="0"/>
          <w:sz w:val="16"/>
          <w:szCs w:val="16"/>
        </w:rPr>
        <w:t>右两位数</w:t>
      </w:r>
      <w:r>
        <w:rPr>
          <w:rFonts w:ascii="Calibri" w:eastAsia="宋体" w:hAnsi="Calibri" w:cs="Calibri" w:hint="eastAsia"/>
          <w:color w:val="000000"/>
          <w:kern w:val="0"/>
          <w:sz w:val="16"/>
          <w:szCs w:val="16"/>
        </w:rPr>
        <w:t>bc</w:t>
      </w:r>
      <w:r>
        <w:rPr>
          <w:rFonts w:ascii="Calibri" w:eastAsia="宋体" w:hAnsi="Calibri" w:cs="Calibri" w:hint="eastAsia"/>
          <w:color w:val="000000"/>
          <w:kern w:val="0"/>
          <w:sz w:val="16"/>
          <w:szCs w:val="16"/>
        </w:rPr>
        <w:t>转换为十进制数</w:t>
      </w:r>
      <w:r>
        <w:rPr>
          <w:rFonts w:ascii="Calibri" w:eastAsia="宋体" w:hAnsi="Calibri" w:cs="Calibri" w:hint="eastAsia"/>
          <w:color w:val="000000"/>
          <w:kern w:val="0"/>
          <w:sz w:val="16"/>
          <w:szCs w:val="16"/>
        </w:rPr>
        <w:t>f</w:t>
      </w:r>
      <w:r>
        <w:rPr>
          <w:rFonts w:ascii="Calibri" w:eastAsia="宋体" w:hAnsi="Calibri" w:cs="Calibri" w:hint="eastAsia"/>
          <w:color w:val="000000"/>
          <w:kern w:val="0"/>
          <w:sz w:val="16"/>
          <w:szCs w:val="16"/>
        </w:rPr>
        <w:t>（</w:t>
      </w:r>
      <w:r>
        <w:rPr>
          <w:rFonts w:ascii="Calibri" w:eastAsia="宋体" w:hAnsi="Calibri" w:cs="Calibri" w:hint="eastAsia"/>
          <w:color w:val="000000"/>
          <w:kern w:val="0"/>
          <w:sz w:val="16"/>
          <w:szCs w:val="16"/>
        </w:rPr>
        <w:t>f=HEXTODEC(bc)</w:t>
      </w:r>
      <w:r>
        <w:rPr>
          <w:rFonts w:ascii="Calibri" w:eastAsia="宋体" w:hAnsi="Calibri" w:cs="Calibri" w:hint="eastAsia"/>
          <w:color w:val="000000"/>
          <w:kern w:val="0"/>
          <w:sz w:val="16"/>
          <w:szCs w:val="16"/>
        </w:rPr>
        <w:t>）。另外</w:t>
      </w:r>
      <w:r>
        <w:rPr>
          <w:rFonts w:ascii="Calibri" w:eastAsia="宋体" w:hAnsi="Calibri" w:cs="Calibri" w:hint="eastAsia"/>
          <w:color w:val="000000"/>
          <w:kern w:val="0"/>
          <w:sz w:val="16"/>
          <w:szCs w:val="16"/>
        </w:rPr>
        <w:t>Sector_id=g</w:t>
      </w:r>
      <w:r w:rsidR="0025206C">
        <w:rPr>
          <w:rFonts w:ascii="Calibri" w:eastAsia="宋体" w:hAnsi="Calibri" w:cs="Calibri" w:hint="eastAsia"/>
          <w:color w:val="000000"/>
          <w:kern w:val="0"/>
          <w:sz w:val="16"/>
          <w:szCs w:val="16"/>
        </w:rPr>
        <w:t>；</w:t>
      </w:r>
    </w:p>
    <w:p w:rsidR="00613BED" w:rsidRPr="003C248D" w:rsidRDefault="00613BED" w:rsidP="000F51FC">
      <w:pPr>
        <w:pStyle w:val="a3"/>
        <w:numPr>
          <w:ilvl w:val="1"/>
          <w:numId w:val="4"/>
        </w:numPr>
        <w:tabs>
          <w:tab w:val="left" w:pos="1701"/>
        </w:tabs>
        <w:ind w:left="1418" w:firstLineChars="0" w:hanging="284"/>
        <w:rPr>
          <w:rFonts w:ascii="Calibri" w:eastAsia="宋体" w:hAnsi="Calibri" w:cs="Calibri"/>
          <w:color w:val="000000"/>
          <w:kern w:val="0"/>
          <w:sz w:val="16"/>
          <w:szCs w:val="16"/>
        </w:rPr>
      </w:pPr>
      <w:r>
        <w:rPr>
          <w:rFonts w:ascii="Calibri" w:eastAsia="宋体" w:hAnsi="Calibri" w:cs="Calibri" w:hint="eastAsia"/>
          <w:color w:val="000000"/>
          <w:kern w:val="0"/>
          <w:sz w:val="16"/>
          <w:szCs w:val="16"/>
        </w:rPr>
        <w:t>则</w:t>
      </w:r>
      <w:r>
        <w:rPr>
          <w:rFonts w:ascii="Calibri" w:eastAsia="宋体" w:hAnsi="Calibri" w:cs="Calibri" w:hint="eastAsia"/>
          <w:color w:val="000000"/>
          <w:kern w:val="0"/>
          <w:sz w:val="16"/>
          <w:szCs w:val="16"/>
        </w:rPr>
        <w:t>CI=e*4096+g*256+f</w:t>
      </w:r>
    </w:p>
    <w:p w:rsidR="004A62AE" w:rsidRPr="003338D7" w:rsidRDefault="004A62AE" w:rsidP="000F51FC">
      <w:pPr>
        <w:pStyle w:val="a3"/>
        <w:numPr>
          <w:ilvl w:val="0"/>
          <w:numId w:val="4"/>
        </w:numPr>
        <w:tabs>
          <w:tab w:val="left" w:pos="1701"/>
        </w:tabs>
        <w:ind w:left="1134" w:firstLineChars="0" w:hanging="295"/>
        <w:rPr>
          <w:rFonts w:ascii="Calibri" w:eastAsia="宋体" w:hAnsi="Calibri" w:cs="Calibri"/>
          <w:color w:val="FF0000"/>
          <w:kern w:val="0"/>
          <w:sz w:val="16"/>
          <w:szCs w:val="16"/>
          <w:rPrChange w:id="969" w:author="Administrator" w:date="2012-08-17T10:22:00Z">
            <w:rPr>
              <w:rFonts w:ascii="Calibri" w:eastAsia="宋体" w:hAnsi="Calibri" w:cs="Calibri"/>
              <w:color w:val="000000"/>
              <w:kern w:val="0"/>
              <w:sz w:val="16"/>
              <w:szCs w:val="16"/>
            </w:rPr>
          </w:rPrChange>
        </w:rPr>
      </w:pPr>
      <w:r w:rsidRPr="003338D7">
        <w:rPr>
          <w:rFonts w:ascii="Calibri" w:eastAsia="宋体" w:hAnsi="Calibri" w:cs="Calibri" w:hint="eastAsia"/>
          <w:color w:val="FF0000"/>
          <w:kern w:val="0"/>
          <w:sz w:val="16"/>
          <w:szCs w:val="16"/>
          <w:rPrChange w:id="970" w:author="Administrator" w:date="2012-08-17T10:22:00Z">
            <w:rPr>
              <w:rFonts w:ascii="Calibri" w:eastAsia="宋体" w:hAnsi="Calibri" w:cs="Calibri" w:hint="eastAsia"/>
              <w:color w:val="000000"/>
              <w:kern w:val="0"/>
              <w:sz w:val="16"/>
              <w:szCs w:val="16"/>
            </w:rPr>
          </w:rPrChange>
        </w:rPr>
        <w:t>此处的</w:t>
      </w:r>
      <w:r w:rsidRPr="003338D7">
        <w:rPr>
          <w:rFonts w:ascii="Calibri" w:eastAsia="宋体" w:hAnsi="Calibri" w:cs="Calibri" w:hint="eastAsia"/>
          <w:color w:val="FF0000"/>
          <w:kern w:val="0"/>
          <w:sz w:val="16"/>
          <w:szCs w:val="16"/>
          <w:rPrChange w:id="971" w:author="Administrator" w:date="2012-08-17T10:22:00Z">
            <w:rPr>
              <w:rFonts w:ascii="Calibri" w:eastAsia="宋体" w:hAnsi="Calibri" w:cs="Calibri" w:hint="eastAsia"/>
              <w:color w:val="000000"/>
              <w:kern w:val="0"/>
              <w:sz w:val="16"/>
              <w:szCs w:val="16"/>
            </w:rPr>
          </w:rPrChange>
        </w:rPr>
        <w:t>PN</w:t>
      </w:r>
      <w:r w:rsidRPr="003338D7">
        <w:rPr>
          <w:rFonts w:ascii="Calibri" w:eastAsia="宋体" w:hAnsi="Calibri" w:cs="Calibri" w:hint="eastAsia"/>
          <w:color w:val="FF0000"/>
          <w:kern w:val="0"/>
          <w:sz w:val="16"/>
          <w:szCs w:val="16"/>
          <w:rPrChange w:id="972" w:author="Administrator" w:date="2012-08-17T10:22:00Z">
            <w:rPr>
              <w:rFonts w:ascii="Calibri" w:eastAsia="宋体" w:hAnsi="Calibri" w:cs="Calibri" w:hint="eastAsia"/>
              <w:color w:val="000000"/>
              <w:kern w:val="0"/>
              <w:sz w:val="16"/>
              <w:szCs w:val="16"/>
            </w:rPr>
          </w:rPrChange>
        </w:rPr>
        <w:t>增量字段，非直接取载扇的</w:t>
      </w:r>
      <w:r w:rsidRPr="003338D7">
        <w:rPr>
          <w:rFonts w:ascii="Calibri" w:eastAsia="宋体" w:hAnsi="Calibri" w:cs="Calibri" w:hint="eastAsia"/>
          <w:color w:val="FF0000"/>
          <w:kern w:val="0"/>
          <w:sz w:val="16"/>
          <w:szCs w:val="16"/>
          <w:rPrChange w:id="973" w:author="Administrator" w:date="2012-08-17T10:22:00Z">
            <w:rPr>
              <w:rFonts w:ascii="Calibri" w:eastAsia="宋体" w:hAnsi="Calibri" w:cs="Calibri" w:hint="eastAsia"/>
              <w:color w:val="000000"/>
              <w:kern w:val="0"/>
              <w:sz w:val="16"/>
              <w:szCs w:val="16"/>
            </w:rPr>
          </w:rPrChange>
        </w:rPr>
        <w:t>PN_INC</w:t>
      </w:r>
      <w:r w:rsidRPr="003338D7">
        <w:rPr>
          <w:rFonts w:ascii="Calibri" w:eastAsia="宋体" w:hAnsi="Calibri" w:cs="Calibri" w:hint="eastAsia"/>
          <w:color w:val="FF0000"/>
          <w:kern w:val="0"/>
          <w:sz w:val="16"/>
          <w:szCs w:val="16"/>
          <w:rPrChange w:id="974" w:author="Administrator" w:date="2012-08-17T10:22:00Z">
            <w:rPr>
              <w:rFonts w:ascii="Calibri" w:eastAsia="宋体" w:hAnsi="Calibri" w:cs="Calibri" w:hint="eastAsia"/>
              <w:color w:val="000000"/>
              <w:kern w:val="0"/>
              <w:sz w:val="16"/>
              <w:szCs w:val="16"/>
            </w:rPr>
          </w:rPrChange>
        </w:rPr>
        <w:t>参数，需要结合同频邻区表判断。判断方法：</w:t>
      </w:r>
    </w:p>
    <w:p w:rsidR="004A62AE" w:rsidRPr="003338D7" w:rsidRDefault="004A62AE" w:rsidP="000F51FC">
      <w:pPr>
        <w:pStyle w:val="a3"/>
        <w:numPr>
          <w:ilvl w:val="1"/>
          <w:numId w:val="5"/>
        </w:numPr>
        <w:ind w:left="1418" w:firstLineChars="0" w:hanging="284"/>
        <w:rPr>
          <w:rFonts w:ascii="Calibri" w:eastAsia="宋体" w:hAnsi="Calibri" w:cs="Calibri"/>
          <w:color w:val="FF0000"/>
          <w:kern w:val="0"/>
          <w:sz w:val="16"/>
          <w:szCs w:val="16"/>
          <w:rPrChange w:id="975" w:author="Administrator" w:date="2012-08-17T10:22:00Z">
            <w:rPr>
              <w:rFonts w:ascii="Calibri" w:eastAsia="宋体" w:hAnsi="Calibri" w:cs="Calibri"/>
              <w:color w:val="000000"/>
              <w:kern w:val="0"/>
              <w:sz w:val="16"/>
              <w:szCs w:val="16"/>
            </w:rPr>
          </w:rPrChange>
        </w:rPr>
      </w:pPr>
      <w:r w:rsidRPr="003338D7">
        <w:rPr>
          <w:rFonts w:ascii="Calibri" w:eastAsia="宋体" w:hAnsi="Calibri" w:cs="Calibri" w:hint="eastAsia"/>
          <w:color w:val="FF0000"/>
          <w:kern w:val="0"/>
          <w:sz w:val="16"/>
          <w:szCs w:val="16"/>
          <w:rPrChange w:id="976" w:author="Administrator" w:date="2012-08-17T10:22:00Z">
            <w:rPr>
              <w:rFonts w:ascii="Calibri" w:eastAsia="宋体" w:hAnsi="Calibri" w:cs="Calibri" w:hint="eastAsia"/>
              <w:color w:val="000000"/>
              <w:kern w:val="0"/>
              <w:sz w:val="16"/>
              <w:szCs w:val="16"/>
            </w:rPr>
          </w:rPrChange>
        </w:rPr>
        <w:t>以该载扇作为源小区，在同频邻区表中查询其同频邻区。</w:t>
      </w:r>
    </w:p>
    <w:p w:rsidR="004A62AE" w:rsidRPr="003338D7" w:rsidRDefault="004A62AE" w:rsidP="000F51FC">
      <w:pPr>
        <w:pStyle w:val="a3"/>
        <w:numPr>
          <w:ilvl w:val="1"/>
          <w:numId w:val="5"/>
        </w:numPr>
        <w:ind w:left="1418" w:firstLineChars="0" w:hanging="284"/>
        <w:rPr>
          <w:rFonts w:ascii="Calibri" w:eastAsia="宋体" w:hAnsi="Calibri" w:cs="Calibri"/>
          <w:color w:val="FF0000"/>
          <w:kern w:val="0"/>
          <w:sz w:val="16"/>
          <w:szCs w:val="16"/>
          <w:rPrChange w:id="977" w:author="Administrator" w:date="2012-08-17T10:22:00Z">
            <w:rPr>
              <w:rFonts w:ascii="Calibri" w:eastAsia="宋体" w:hAnsi="Calibri" w:cs="Calibri"/>
              <w:color w:val="000000"/>
              <w:kern w:val="0"/>
              <w:sz w:val="16"/>
              <w:szCs w:val="16"/>
            </w:rPr>
          </w:rPrChange>
        </w:rPr>
      </w:pPr>
      <w:r w:rsidRPr="003338D7">
        <w:rPr>
          <w:rFonts w:ascii="Calibri" w:eastAsia="宋体" w:hAnsi="Calibri" w:cs="Calibri" w:hint="eastAsia"/>
          <w:color w:val="FF0000"/>
          <w:kern w:val="0"/>
          <w:sz w:val="16"/>
          <w:szCs w:val="16"/>
          <w:rPrChange w:id="978" w:author="Administrator" w:date="2012-08-17T10:22:00Z">
            <w:rPr>
              <w:rFonts w:ascii="Calibri" w:eastAsia="宋体" w:hAnsi="Calibri" w:cs="Calibri" w:hint="eastAsia"/>
              <w:color w:val="000000"/>
              <w:kern w:val="0"/>
              <w:sz w:val="16"/>
              <w:szCs w:val="16"/>
            </w:rPr>
          </w:rPrChange>
        </w:rPr>
        <w:t>在网元表中查询源小区和其所有同频邻区的</w:t>
      </w:r>
      <w:r w:rsidRPr="003338D7">
        <w:rPr>
          <w:rFonts w:ascii="Calibri" w:eastAsia="宋体" w:hAnsi="Calibri" w:cs="Calibri" w:hint="eastAsia"/>
          <w:color w:val="FF0000"/>
          <w:kern w:val="0"/>
          <w:sz w:val="16"/>
          <w:szCs w:val="16"/>
          <w:rPrChange w:id="979" w:author="Administrator" w:date="2012-08-17T10:22:00Z">
            <w:rPr>
              <w:rFonts w:ascii="Calibri" w:eastAsia="宋体" w:hAnsi="Calibri" w:cs="Calibri" w:hint="eastAsia"/>
              <w:color w:val="000000"/>
              <w:kern w:val="0"/>
              <w:sz w:val="16"/>
              <w:szCs w:val="16"/>
            </w:rPr>
          </w:rPrChange>
        </w:rPr>
        <w:t>PN_INC</w:t>
      </w:r>
      <w:r w:rsidRPr="003338D7">
        <w:rPr>
          <w:rFonts w:ascii="Calibri" w:eastAsia="宋体" w:hAnsi="Calibri" w:cs="Calibri" w:hint="eastAsia"/>
          <w:color w:val="FF0000"/>
          <w:kern w:val="0"/>
          <w:sz w:val="16"/>
          <w:szCs w:val="16"/>
          <w:rPrChange w:id="980" w:author="Administrator" w:date="2012-08-17T10:22:00Z">
            <w:rPr>
              <w:rFonts w:ascii="Calibri" w:eastAsia="宋体" w:hAnsi="Calibri" w:cs="Calibri" w:hint="eastAsia"/>
              <w:color w:val="000000"/>
              <w:kern w:val="0"/>
              <w:sz w:val="16"/>
              <w:szCs w:val="16"/>
            </w:rPr>
          </w:rPrChange>
        </w:rPr>
        <w:t>值。</w:t>
      </w:r>
    </w:p>
    <w:p w:rsidR="0018135D" w:rsidRPr="003338D7" w:rsidRDefault="004A62AE" w:rsidP="000F51FC">
      <w:pPr>
        <w:pStyle w:val="a3"/>
        <w:numPr>
          <w:ilvl w:val="1"/>
          <w:numId w:val="5"/>
        </w:numPr>
        <w:ind w:left="1418" w:firstLineChars="0" w:hanging="284"/>
        <w:rPr>
          <w:rFonts w:ascii="Calibri" w:eastAsia="宋体" w:hAnsi="Calibri" w:cs="Calibri"/>
          <w:color w:val="FF0000"/>
          <w:kern w:val="0"/>
          <w:sz w:val="16"/>
          <w:szCs w:val="16"/>
          <w:rPrChange w:id="981" w:author="Administrator" w:date="2012-08-17T10:22:00Z">
            <w:rPr>
              <w:rFonts w:ascii="Calibri" w:eastAsia="宋体" w:hAnsi="Calibri" w:cs="Calibri"/>
              <w:color w:val="000000"/>
              <w:kern w:val="0"/>
              <w:sz w:val="16"/>
              <w:szCs w:val="16"/>
            </w:rPr>
          </w:rPrChange>
        </w:rPr>
      </w:pPr>
      <w:r w:rsidRPr="003338D7">
        <w:rPr>
          <w:rFonts w:ascii="Calibri" w:eastAsia="宋体" w:hAnsi="Calibri" w:cs="Calibri" w:hint="eastAsia"/>
          <w:color w:val="FF0000"/>
          <w:kern w:val="0"/>
          <w:sz w:val="16"/>
          <w:szCs w:val="16"/>
          <w:rPrChange w:id="982" w:author="Administrator" w:date="2012-08-17T10:22:00Z">
            <w:rPr>
              <w:rFonts w:ascii="Calibri" w:eastAsia="宋体" w:hAnsi="Calibri" w:cs="Calibri" w:hint="eastAsia"/>
              <w:color w:val="000000"/>
              <w:kern w:val="0"/>
              <w:sz w:val="16"/>
              <w:szCs w:val="16"/>
            </w:rPr>
          </w:rPrChange>
        </w:rPr>
        <w:t>计算</w:t>
      </w:r>
      <w:r w:rsidRPr="003338D7">
        <w:rPr>
          <w:rFonts w:ascii="Calibri" w:eastAsia="宋体" w:hAnsi="Calibri" w:cs="Calibri" w:hint="eastAsia"/>
          <w:color w:val="FF0000"/>
          <w:kern w:val="0"/>
          <w:sz w:val="16"/>
          <w:szCs w:val="16"/>
          <w:rPrChange w:id="983" w:author="Administrator" w:date="2012-08-17T10:22:00Z">
            <w:rPr>
              <w:rFonts w:ascii="Calibri" w:eastAsia="宋体" w:hAnsi="Calibri" w:cs="Calibri" w:hint="eastAsia"/>
              <w:color w:val="000000"/>
              <w:kern w:val="0"/>
              <w:sz w:val="16"/>
              <w:szCs w:val="16"/>
            </w:rPr>
          </w:rPrChange>
        </w:rPr>
        <w:t>2</w:t>
      </w:r>
      <w:r w:rsidRPr="003338D7">
        <w:rPr>
          <w:rFonts w:ascii="Calibri" w:eastAsia="宋体" w:hAnsi="Calibri" w:cs="Calibri" w:hint="eastAsia"/>
          <w:color w:val="FF0000"/>
          <w:kern w:val="0"/>
          <w:sz w:val="16"/>
          <w:szCs w:val="16"/>
          <w:rPrChange w:id="984" w:author="Administrator" w:date="2012-08-17T10:22:00Z">
            <w:rPr>
              <w:rFonts w:ascii="Calibri" w:eastAsia="宋体" w:hAnsi="Calibri" w:cs="Calibri" w:hint="eastAsia"/>
              <w:color w:val="000000"/>
              <w:kern w:val="0"/>
              <w:sz w:val="16"/>
              <w:szCs w:val="16"/>
            </w:rPr>
          </w:rPrChange>
        </w:rPr>
        <w:t>）中所有</w:t>
      </w:r>
      <w:r w:rsidRPr="003338D7">
        <w:rPr>
          <w:rFonts w:ascii="Calibri" w:eastAsia="宋体" w:hAnsi="Calibri" w:cs="Calibri" w:hint="eastAsia"/>
          <w:color w:val="FF0000"/>
          <w:kern w:val="0"/>
          <w:sz w:val="16"/>
          <w:szCs w:val="16"/>
          <w:rPrChange w:id="985" w:author="Administrator" w:date="2012-08-17T10:22:00Z">
            <w:rPr>
              <w:rFonts w:ascii="Calibri" w:eastAsia="宋体" w:hAnsi="Calibri" w:cs="Calibri" w:hint="eastAsia"/>
              <w:color w:val="000000"/>
              <w:kern w:val="0"/>
              <w:sz w:val="16"/>
              <w:szCs w:val="16"/>
            </w:rPr>
          </w:rPrChange>
        </w:rPr>
        <w:t>PN_INC</w:t>
      </w:r>
      <w:r w:rsidRPr="003338D7">
        <w:rPr>
          <w:rFonts w:ascii="Calibri" w:eastAsia="宋体" w:hAnsi="Calibri" w:cs="Calibri" w:hint="eastAsia"/>
          <w:color w:val="FF0000"/>
          <w:kern w:val="0"/>
          <w:sz w:val="16"/>
          <w:szCs w:val="16"/>
          <w:rPrChange w:id="986" w:author="Administrator" w:date="2012-08-17T10:22:00Z">
            <w:rPr>
              <w:rFonts w:ascii="Calibri" w:eastAsia="宋体" w:hAnsi="Calibri" w:cs="Calibri" w:hint="eastAsia"/>
              <w:color w:val="000000"/>
              <w:kern w:val="0"/>
              <w:sz w:val="16"/>
              <w:szCs w:val="16"/>
            </w:rPr>
          </w:rPrChange>
        </w:rPr>
        <w:t>的最大公约数。此最大公约数为源小区在</w:t>
      </w:r>
      <w:r w:rsidRPr="003338D7">
        <w:rPr>
          <w:rFonts w:ascii="Calibri" w:eastAsia="宋体" w:hAnsi="Calibri" w:cs="Calibri" w:hint="eastAsia"/>
          <w:color w:val="FF0000"/>
          <w:kern w:val="0"/>
          <w:sz w:val="16"/>
          <w:szCs w:val="16"/>
          <w:rPrChange w:id="987" w:author="Administrator" w:date="2012-08-17T10:22:00Z">
            <w:rPr>
              <w:rFonts w:ascii="Calibri" w:eastAsia="宋体" w:hAnsi="Calibri" w:cs="Calibri" w:hint="eastAsia"/>
              <w:color w:val="000000"/>
              <w:kern w:val="0"/>
              <w:sz w:val="16"/>
              <w:szCs w:val="16"/>
            </w:rPr>
          </w:rPrChange>
        </w:rPr>
        <w:t>BSA</w:t>
      </w:r>
      <w:r w:rsidRPr="003338D7">
        <w:rPr>
          <w:rFonts w:ascii="Calibri" w:eastAsia="宋体" w:hAnsi="Calibri" w:cs="Calibri" w:hint="eastAsia"/>
          <w:color w:val="FF0000"/>
          <w:kern w:val="0"/>
          <w:sz w:val="16"/>
          <w:szCs w:val="16"/>
          <w:rPrChange w:id="988" w:author="Administrator" w:date="2012-08-17T10:22:00Z">
            <w:rPr>
              <w:rFonts w:ascii="Calibri" w:eastAsia="宋体" w:hAnsi="Calibri" w:cs="Calibri" w:hint="eastAsia"/>
              <w:color w:val="000000"/>
              <w:kern w:val="0"/>
              <w:sz w:val="16"/>
              <w:szCs w:val="16"/>
            </w:rPr>
          </w:rPrChange>
        </w:rPr>
        <w:t>表中的</w:t>
      </w:r>
      <w:r w:rsidRPr="003338D7">
        <w:rPr>
          <w:rFonts w:ascii="Calibri" w:eastAsia="宋体" w:hAnsi="Calibri" w:cs="Calibri" w:hint="eastAsia"/>
          <w:color w:val="FF0000"/>
          <w:kern w:val="0"/>
          <w:sz w:val="16"/>
          <w:szCs w:val="16"/>
          <w:rPrChange w:id="989" w:author="Administrator" w:date="2012-08-17T10:22:00Z">
            <w:rPr>
              <w:rFonts w:ascii="Calibri" w:eastAsia="宋体" w:hAnsi="Calibri" w:cs="Calibri" w:hint="eastAsia"/>
              <w:color w:val="000000"/>
              <w:kern w:val="0"/>
              <w:sz w:val="16"/>
              <w:szCs w:val="16"/>
            </w:rPr>
          </w:rPrChange>
        </w:rPr>
        <w:t>PN</w:t>
      </w:r>
      <w:r w:rsidRPr="003338D7">
        <w:rPr>
          <w:rFonts w:ascii="Calibri" w:eastAsia="宋体" w:hAnsi="Calibri" w:cs="Calibri" w:hint="eastAsia"/>
          <w:color w:val="FF0000"/>
          <w:kern w:val="0"/>
          <w:sz w:val="16"/>
          <w:szCs w:val="16"/>
          <w:rPrChange w:id="990" w:author="Administrator" w:date="2012-08-17T10:22:00Z">
            <w:rPr>
              <w:rFonts w:ascii="Calibri" w:eastAsia="宋体" w:hAnsi="Calibri" w:cs="Calibri" w:hint="eastAsia"/>
              <w:color w:val="000000"/>
              <w:kern w:val="0"/>
              <w:sz w:val="16"/>
              <w:szCs w:val="16"/>
            </w:rPr>
          </w:rPrChange>
        </w:rPr>
        <w:t>增量值。</w:t>
      </w:r>
    </w:p>
    <w:p w:rsidR="003C248D" w:rsidRDefault="003C248D"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导频扇区名字段一旦生成，不用系统自动更新；</w:t>
      </w:r>
    </w:p>
    <w:p w:rsidR="003C248D" w:rsidRDefault="003C248D"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SID</w:t>
      </w:r>
      <w:r>
        <w:rPr>
          <w:rFonts w:ascii="Calibri" w:eastAsia="宋体" w:hAnsi="Calibri" w:cs="Calibri" w:hint="eastAsia"/>
          <w:color w:val="000000"/>
          <w:kern w:val="0"/>
          <w:sz w:val="16"/>
          <w:szCs w:val="16"/>
        </w:rPr>
        <w:t>、</w:t>
      </w:r>
      <w:r>
        <w:rPr>
          <w:rFonts w:ascii="Calibri" w:eastAsia="宋体" w:hAnsi="Calibri" w:cs="Calibri" w:hint="eastAsia"/>
          <w:color w:val="000000"/>
          <w:kern w:val="0"/>
          <w:sz w:val="16"/>
          <w:szCs w:val="16"/>
        </w:rPr>
        <w:t>NID</w:t>
      </w:r>
      <w:r>
        <w:rPr>
          <w:rFonts w:ascii="Calibri" w:eastAsia="宋体" w:hAnsi="Calibri" w:cs="Calibri" w:hint="eastAsia"/>
          <w:color w:val="000000"/>
          <w:kern w:val="0"/>
          <w:sz w:val="16"/>
          <w:szCs w:val="16"/>
        </w:rPr>
        <w:t>和</w:t>
      </w:r>
      <w:r>
        <w:rPr>
          <w:rFonts w:ascii="Calibri" w:eastAsia="宋体" w:hAnsi="Calibri" w:cs="Calibri" w:hint="eastAsia"/>
          <w:color w:val="000000"/>
          <w:kern w:val="0"/>
          <w:sz w:val="16"/>
          <w:szCs w:val="16"/>
        </w:rPr>
        <w:t>Extend BID</w:t>
      </w:r>
      <w:r w:rsidR="00541840">
        <w:rPr>
          <w:rFonts w:ascii="Calibri" w:eastAsia="宋体" w:hAnsi="Calibri" w:cs="Calibri" w:hint="eastAsia"/>
          <w:color w:val="000000"/>
          <w:kern w:val="0"/>
          <w:sz w:val="16"/>
          <w:szCs w:val="16"/>
        </w:rPr>
        <w:t>三个字段作为数据唯一标识字段；</w:t>
      </w:r>
    </w:p>
    <w:p w:rsidR="00541840" w:rsidRDefault="00541840" w:rsidP="000F51FC">
      <w:pPr>
        <w:pStyle w:val="a3"/>
        <w:numPr>
          <w:ilvl w:val="0"/>
          <w:numId w:val="4"/>
        </w:numPr>
        <w:tabs>
          <w:tab w:val="left" w:pos="1701"/>
        </w:tabs>
        <w:ind w:left="1134" w:firstLineChars="0" w:hanging="295"/>
        <w:rPr>
          <w:rFonts w:ascii="Calibri" w:eastAsia="宋体" w:hAnsi="Calibri" w:cs="Calibri"/>
          <w:color w:val="000000"/>
          <w:kern w:val="0"/>
          <w:sz w:val="16"/>
          <w:szCs w:val="16"/>
        </w:rPr>
      </w:pPr>
      <w:r>
        <w:rPr>
          <w:rFonts w:ascii="Calibri" w:eastAsia="宋体" w:hAnsi="Calibri" w:cs="Calibri" w:hint="eastAsia"/>
          <w:color w:val="000000"/>
          <w:kern w:val="0"/>
          <w:sz w:val="16"/>
          <w:szCs w:val="16"/>
        </w:rPr>
        <w:t>T-PN</w:t>
      </w:r>
      <w:r>
        <w:rPr>
          <w:rFonts w:ascii="Calibri" w:eastAsia="宋体" w:hAnsi="Calibri" w:cs="Calibri" w:hint="eastAsia"/>
          <w:color w:val="000000"/>
          <w:kern w:val="0"/>
          <w:sz w:val="16"/>
          <w:szCs w:val="16"/>
        </w:rPr>
        <w:t>即载扇对应扇区</w:t>
      </w:r>
      <w:r>
        <w:rPr>
          <w:rFonts w:ascii="Calibri" w:eastAsia="宋体" w:hAnsi="Calibri" w:cs="Calibri" w:hint="eastAsia"/>
          <w:color w:val="000000"/>
          <w:kern w:val="0"/>
          <w:sz w:val="16"/>
          <w:szCs w:val="16"/>
        </w:rPr>
        <w:t>PN</w:t>
      </w:r>
      <w:r>
        <w:rPr>
          <w:rFonts w:ascii="Calibri" w:eastAsia="宋体" w:hAnsi="Calibri" w:cs="Calibri" w:hint="eastAsia"/>
          <w:color w:val="000000"/>
          <w:kern w:val="0"/>
          <w:sz w:val="16"/>
          <w:szCs w:val="16"/>
        </w:rPr>
        <w:t>，</w:t>
      </w:r>
      <w:r>
        <w:rPr>
          <w:rFonts w:ascii="Calibri" w:eastAsia="宋体" w:hAnsi="Calibri" w:cs="Calibri" w:hint="eastAsia"/>
          <w:color w:val="000000"/>
          <w:kern w:val="0"/>
          <w:sz w:val="16"/>
          <w:szCs w:val="16"/>
        </w:rPr>
        <w:t>PN Increment</w:t>
      </w:r>
      <w:r>
        <w:rPr>
          <w:rFonts w:ascii="Calibri" w:eastAsia="宋体" w:hAnsi="Calibri" w:cs="Calibri" w:hint="eastAsia"/>
          <w:color w:val="000000"/>
          <w:kern w:val="0"/>
          <w:sz w:val="16"/>
          <w:szCs w:val="16"/>
        </w:rPr>
        <w:t>和</w:t>
      </w:r>
      <w:r>
        <w:rPr>
          <w:rFonts w:ascii="Calibri" w:eastAsia="宋体" w:hAnsi="Calibri" w:cs="Calibri" w:hint="eastAsia"/>
          <w:color w:val="000000"/>
          <w:kern w:val="0"/>
          <w:sz w:val="16"/>
          <w:szCs w:val="16"/>
        </w:rPr>
        <w:t>Switch Num</w:t>
      </w:r>
      <w:r>
        <w:rPr>
          <w:rFonts w:ascii="Calibri" w:eastAsia="宋体" w:hAnsi="Calibri" w:cs="Calibri" w:hint="eastAsia"/>
          <w:color w:val="000000"/>
          <w:kern w:val="0"/>
          <w:sz w:val="16"/>
          <w:szCs w:val="16"/>
        </w:rPr>
        <w:t>需要每天随参数更新，在参数采集完成后进行更新。</w:t>
      </w:r>
    </w:p>
    <w:p w:rsidR="00C830FA" w:rsidRPr="006D247D" w:rsidRDefault="00C830FA" w:rsidP="000F51FC">
      <w:pPr>
        <w:pStyle w:val="a3"/>
        <w:numPr>
          <w:ilvl w:val="0"/>
          <w:numId w:val="4"/>
        </w:numPr>
        <w:tabs>
          <w:tab w:val="left" w:pos="1701"/>
        </w:tabs>
        <w:ind w:left="1134" w:firstLineChars="0" w:hanging="295"/>
        <w:rPr>
          <w:rFonts w:ascii="Calibri" w:eastAsia="宋体" w:hAnsi="Calibri" w:cs="Calibri"/>
          <w:color w:val="FF0000"/>
          <w:kern w:val="0"/>
          <w:sz w:val="16"/>
          <w:szCs w:val="16"/>
          <w:rPrChange w:id="991" w:author="Administrator" w:date="2012-08-17T10:22:00Z">
            <w:rPr>
              <w:rFonts w:ascii="Calibri" w:eastAsia="宋体" w:hAnsi="Calibri" w:cs="Calibri"/>
              <w:color w:val="000000"/>
              <w:kern w:val="0"/>
              <w:sz w:val="16"/>
              <w:szCs w:val="16"/>
            </w:rPr>
          </w:rPrChange>
        </w:rPr>
      </w:pPr>
      <w:r w:rsidRPr="006D247D">
        <w:rPr>
          <w:rFonts w:ascii="Calibri" w:eastAsia="宋体" w:hAnsi="Calibri" w:cs="Calibri" w:hint="eastAsia"/>
          <w:color w:val="FF0000"/>
          <w:kern w:val="0"/>
          <w:sz w:val="16"/>
          <w:szCs w:val="16"/>
          <w:rPrChange w:id="992" w:author="Administrator" w:date="2012-08-17T10:22:00Z">
            <w:rPr>
              <w:rFonts w:ascii="Calibri" w:eastAsia="宋体" w:hAnsi="Calibri" w:cs="Calibri" w:hint="eastAsia"/>
              <w:color w:val="000000"/>
              <w:kern w:val="0"/>
              <w:sz w:val="16"/>
              <w:szCs w:val="16"/>
            </w:rPr>
          </w:rPrChange>
        </w:rPr>
        <w:t>需要注意，中兴</w:t>
      </w:r>
      <w:r w:rsidR="00BD2C65" w:rsidRPr="006D247D">
        <w:rPr>
          <w:rFonts w:ascii="Calibri" w:eastAsia="宋体" w:hAnsi="Calibri" w:cs="Calibri" w:hint="eastAsia"/>
          <w:color w:val="FF0000"/>
          <w:kern w:val="0"/>
          <w:sz w:val="16"/>
          <w:szCs w:val="16"/>
          <w:rPrChange w:id="993" w:author="Administrator" w:date="2012-08-17T10:22:00Z">
            <w:rPr>
              <w:rFonts w:ascii="Calibri" w:eastAsia="宋体" w:hAnsi="Calibri" w:cs="Calibri" w:hint="eastAsia"/>
              <w:color w:val="000000"/>
              <w:kern w:val="0"/>
              <w:sz w:val="16"/>
              <w:szCs w:val="16"/>
            </w:rPr>
          </w:rPrChange>
        </w:rPr>
        <w:t>同</w:t>
      </w:r>
      <w:r w:rsidR="00BD2C65" w:rsidRPr="006D247D">
        <w:rPr>
          <w:rFonts w:ascii="Calibri" w:eastAsia="宋体" w:hAnsi="Calibri" w:cs="Calibri" w:hint="eastAsia"/>
          <w:color w:val="FF0000"/>
          <w:kern w:val="0"/>
          <w:sz w:val="16"/>
          <w:szCs w:val="16"/>
          <w:rPrChange w:id="994" w:author="Administrator" w:date="2012-08-17T10:22:00Z">
            <w:rPr>
              <w:rFonts w:ascii="Calibri" w:eastAsia="宋体" w:hAnsi="Calibri" w:cs="Calibri" w:hint="eastAsia"/>
              <w:color w:val="000000"/>
              <w:kern w:val="0"/>
              <w:sz w:val="16"/>
              <w:szCs w:val="16"/>
            </w:rPr>
          </w:rPrChange>
        </w:rPr>
        <w:t>PN</w:t>
      </w:r>
      <w:r w:rsidR="00E04779" w:rsidRPr="006D247D">
        <w:rPr>
          <w:rFonts w:ascii="Calibri" w:eastAsia="宋体" w:hAnsi="Calibri" w:cs="Calibri" w:hint="eastAsia"/>
          <w:color w:val="FF0000"/>
          <w:kern w:val="0"/>
          <w:sz w:val="16"/>
          <w:szCs w:val="16"/>
          <w:rPrChange w:id="995" w:author="Administrator" w:date="2012-08-17T10:22:00Z">
            <w:rPr>
              <w:rFonts w:ascii="Calibri" w:eastAsia="宋体" w:hAnsi="Calibri" w:cs="Calibri" w:hint="eastAsia"/>
              <w:color w:val="000000"/>
              <w:kern w:val="0"/>
              <w:sz w:val="16"/>
              <w:szCs w:val="16"/>
            </w:rPr>
          </w:rPrChange>
        </w:rPr>
        <w:t>小区的非参考小区需要去掉：即去掉从参数配置表或者网元表获取的</w:t>
      </w:r>
      <w:r w:rsidR="00E04779" w:rsidRPr="006D247D">
        <w:rPr>
          <w:rFonts w:ascii="Calibri" w:eastAsia="宋体" w:hAnsi="Calibri" w:cs="Calibri" w:hint="eastAsia"/>
          <w:color w:val="FF0000"/>
          <w:kern w:val="0"/>
          <w:sz w:val="16"/>
          <w:szCs w:val="16"/>
          <w:rPrChange w:id="996" w:author="Administrator" w:date="2012-08-17T10:22:00Z">
            <w:rPr>
              <w:rFonts w:ascii="Calibri" w:eastAsia="宋体" w:hAnsi="Calibri" w:cs="Calibri" w:hint="eastAsia"/>
              <w:color w:val="000000"/>
              <w:kern w:val="0"/>
              <w:sz w:val="16"/>
              <w:szCs w:val="16"/>
            </w:rPr>
          </w:rPrChange>
        </w:rPr>
        <w:t>1X</w:t>
      </w:r>
      <w:r w:rsidR="00E04779" w:rsidRPr="006D247D">
        <w:rPr>
          <w:rFonts w:ascii="Calibri" w:eastAsia="宋体" w:hAnsi="Calibri" w:cs="Calibri" w:hint="eastAsia"/>
          <w:color w:val="FF0000"/>
          <w:kern w:val="0"/>
          <w:sz w:val="16"/>
          <w:szCs w:val="16"/>
          <w:rPrChange w:id="997" w:author="Administrator" w:date="2012-08-17T10:22:00Z">
            <w:rPr>
              <w:rFonts w:ascii="Calibri" w:eastAsia="宋体" w:hAnsi="Calibri" w:cs="Calibri" w:hint="eastAsia"/>
              <w:color w:val="000000"/>
              <w:kern w:val="0"/>
              <w:sz w:val="16"/>
              <w:szCs w:val="16"/>
            </w:rPr>
          </w:rPrChange>
        </w:rPr>
        <w:t>载扇中，</w:t>
      </w:r>
    </w:p>
    <w:p w:rsidR="00E04779" w:rsidRPr="006D247D" w:rsidRDefault="00944889" w:rsidP="00E04779">
      <w:pPr>
        <w:pStyle w:val="a3"/>
        <w:tabs>
          <w:tab w:val="left" w:pos="1701"/>
        </w:tabs>
        <w:ind w:left="1134" w:firstLineChars="0" w:firstLine="0"/>
        <w:rPr>
          <w:rFonts w:ascii="Calibri" w:eastAsia="宋体" w:hAnsi="Calibri" w:cs="Calibri"/>
          <w:color w:val="FF0000"/>
          <w:kern w:val="0"/>
          <w:sz w:val="16"/>
          <w:szCs w:val="16"/>
          <w:rPrChange w:id="998" w:author="Administrator" w:date="2012-08-17T10:22:00Z">
            <w:rPr>
              <w:rFonts w:ascii="Calibri" w:eastAsia="宋体" w:hAnsi="Calibri" w:cs="Calibri"/>
              <w:color w:val="000000"/>
              <w:kern w:val="0"/>
              <w:sz w:val="16"/>
              <w:szCs w:val="16"/>
            </w:rPr>
          </w:rPrChange>
        </w:rPr>
      </w:pPr>
      <w:r w:rsidRPr="006D247D">
        <w:rPr>
          <w:rFonts w:ascii="Calibri" w:eastAsia="宋体" w:hAnsi="Calibri" w:cs="Calibri" w:hint="eastAsia"/>
          <w:color w:val="FF0000"/>
          <w:kern w:val="0"/>
          <w:sz w:val="16"/>
          <w:szCs w:val="16"/>
          <w:rPrChange w:id="999" w:author="Administrator" w:date="2012-08-17T10:22:00Z">
            <w:rPr>
              <w:rFonts w:ascii="Calibri" w:eastAsia="宋体" w:hAnsi="Calibri" w:cs="Calibri" w:hint="eastAsia"/>
              <w:color w:val="000000"/>
              <w:kern w:val="0"/>
              <w:sz w:val="16"/>
              <w:szCs w:val="16"/>
            </w:rPr>
          </w:rPrChange>
        </w:rPr>
        <w:t>小区参数表</w:t>
      </w:r>
      <w:r w:rsidR="00E04779" w:rsidRPr="006D247D">
        <w:rPr>
          <w:rFonts w:ascii="Calibri" w:eastAsia="宋体" w:hAnsi="Calibri" w:cs="Calibri" w:hint="eastAsia"/>
          <w:color w:val="FF0000"/>
          <w:kern w:val="0"/>
          <w:sz w:val="16"/>
          <w:szCs w:val="16"/>
          <w:rPrChange w:id="1000" w:author="Administrator" w:date="2012-08-17T10:22:00Z">
            <w:rPr>
              <w:rFonts w:ascii="Calibri" w:eastAsia="宋体" w:hAnsi="Calibri" w:cs="Calibri" w:hint="eastAsia"/>
              <w:color w:val="000000"/>
              <w:kern w:val="0"/>
              <w:sz w:val="16"/>
              <w:szCs w:val="16"/>
            </w:rPr>
          </w:rPrChange>
        </w:rPr>
        <w:t>CLT_CM_R_3G_T_CELL_ZTE</w:t>
      </w:r>
      <w:r w:rsidR="00E04779" w:rsidRPr="006D247D">
        <w:rPr>
          <w:rFonts w:ascii="Calibri" w:eastAsia="宋体" w:hAnsi="Calibri" w:cs="Calibri" w:hint="eastAsia"/>
          <w:color w:val="FF0000"/>
          <w:kern w:val="0"/>
          <w:sz w:val="16"/>
          <w:szCs w:val="16"/>
          <w:rPrChange w:id="1001" w:author="Administrator" w:date="2012-08-17T10:22:00Z">
            <w:rPr>
              <w:rFonts w:ascii="Calibri" w:eastAsia="宋体" w:hAnsi="Calibri" w:cs="Calibri" w:hint="eastAsia"/>
              <w:color w:val="000000"/>
              <w:kern w:val="0"/>
              <w:sz w:val="16"/>
              <w:szCs w:val="16"/>
            </w:rPr>
          </w:rPrChange>
        </w:rPr>
        <w:t>中</w:t>
      </w:r>
      <w:r w:rsidR="00E04779" w:rsidRPr="006D247D">
        <w:rPr>
          <w:rFonts w:ascii="Calibri" w:eastAsia="宋体" w:hAnsi="Calibri" w:cs="Calibri" w:hint="eastAsia"/>
          <w:color w:val="FF0000"/>
          <w:kern w:val="0"/>
          <w:sz w:val="16"/>
          <w:szCs w:val="16"/>
          <w:rPrChange w:id="1002" w:author="Administrator" w:date="2012-08-17T10:22:00Z">
            <w:rPr>
              <w:rFonts w:ascii="Calibri" w:eastAsia="宋体" w:hAnsi="Calibri" w:cs="Calibri" w:hint="eastAsia"/>
              <w:color w:val="000000"/>
              <w:kern w:val="0"/>
              <w:sz w:val="16"/>
              <w:szCs w:val="16"/>
            </w:rPr>
          </w:rPrChange>
        </w:rPr>
        <w:t>REFCELLID&lt;&gt;CELLID</w:t>
      </w:r>
      <w:r w:rsidR="009F4B66" w:rsidRPr="006D247D">
        <w:rPr>
          <w:rFonts w:ascii="Calibri" w:eastAsia="宋体" w:hAnsi="Calibri" w:cs="Calibri" w:hint="eastAsia"/>
          <w:color w:val="FF0000"/>
          <w:kern w:val="0"/>
          <w:sz w:val="16"/>
          <w:szCs w:val="16"/>
          <w:rPrChange w:id="1003" w:author="Administrator" w:date="2012-08-17T10:22:00Z">
            <w:rPr>
              <w:rFonts w:ascii="Calibri" w:eastAsia="宋体" w:hAnsi="Calibri" w:cs="Calibri" w:hint="eastAsia"/>
              <w:color w:val="000000"/>
              <w:kern w:val="0"/>
              <w:sz w:val="16"/>
              <w:szCs w:val="16"/>
            </w:rPr>
          </w:rPrChange>
        </w:rPr>
        <w:t>的</w:t>
      </w:r>
      <w:r w:rsidR="00E04779" w:rsidRPr="006D247D">
        <w:rPr>
          <w:rFonts w:ascii="Calibri" w:eastAsia="宋体" w:hAnsi="Calibri" w:cs="Calibri" w:hint="eastAsia"/>
          <w:color w:val="FF0000"/>
          <w:kern w:val="0"/>
          <w:sz w:val="16"/>
          <w:szCs w:val="16"/>
          <w:rPrChange w:id="1004" w:author="Administrator" w:date="2012-08-17T10:22:00Z">
            <w:rPr>
              <w:rFonts w:ascii="Calibri" w:eastAsia="宋体" w:hAnsi="Calibri" w:cs="Calibri" w:hint="eastAsia"/>
              <w:color w:val="000000"/>
              <w:kern w:val="0"/>
              <w:sz w:val="16"/>
              <w:szCs w:val="16"/>
            </w:rPr>
          </w:rPrChange>
        </w:rPr>
        <w:t>小区下的载扇。</w:t>
      </w:r>
      <w:r w:rsidRPr="006D247D">
        <w:rPr>
          <w:rFonts w:ascii="Calibri" w:eastAsia="宋体" w:hAnsi="Calibri" w:cs="Calibri" w:hint="eastAsia"/>
          <w:color w:val="FF0000"/>
          <w:kern w:val="0"/>
          <w:sz w:val="16"/>
          <w:szCs w:val="16"/>
          <w:rPrChange w:id="1005" w:author="Administrator" w:date="2012-08-17T10:22:00Z">
            <w:rPr>
              <w:rFonts w:ascii="Calibri" w:eastAsia="宋体" w:hAnsi="Calibri" w:cs="Calibri" w:hint="eastAsia"/>
              <w:color w:val="000000"/>
              <w:kern w:val="0"/>
              <w:sz w:val="16"/>
              <w:szCs w:val="16"/>
            </w:rPr>
          </w:rPrChange>
        </w:rPr>
        <w:t>(CLT_CM_R_3G_T_CELL_ZTE</w:t>
      </w:r>
      <w:r w:rsidRPr="006D247D">
        <w:rPr>
          <w:rFonts w:ascii="Calibri" w:eastAsia="宋体" w:hAnsi="Calibri" w:cs="Calibri" w:hint="eastAsia"/>
          <w:color w:val="FF0000"/>
          <w:kern w:val="0"/>
          <w:sz w:val="16"/>
          <w:szCs w:val="16"/>
          <w:rPrChange w:id="1006" w:author="Administrator" w:date="2012-08-17T10:22:00Z">
            <w:rPr>
              <w:rFonts w:ascii="Calibri" w:eastAsia="宋体" w:hAnsi="Calibri" w:cs="Calibri" w:hint="eastAsia"/>
              <w:color w:val="000000"/>
              <w:kern w:val="0"/>
              <w:sz w:val="16"/>
              <w:szCs w:val="16"/>
            </w:rPr>
          </w:rPrChange>
        </w:rPr>
        <w:t>中含小区的</w:t>
      </w:r>
      <w:r w:rsidRPr="006D247D">
        <w:rPr>
          <w:rFonts w:ascii="Calibri" w:eastAsia="宋体" w:hAnsi="Calibri" w:cs="Calibri" w:hint="eastAsia"/>
          <w:color w:val="FF0000"/>
          <w:kern w:val="0"/>
          <w:sz w:val="16"/>
          <w:szCs w:val="16"/>
          <w:rPrChange w:id="1007" w:author="Administrator" w:date="2012-08-17T10:22:00Z">
            <w:rPr>
              <w:rFonts w:ascii="Calibri" w:eastAsia="宋体" w:hAnsi="Calibri" w:cs="Calibri" w:hint="eastAsia"/>
              <w:color w:val="000000"/>
              <w:kern w:val="0"/>
              <w:sz w:val="16"/>
              <w:szCs w:val="16"/>
            </w:rPr>
          </w:rPrChange>
        </w:rPr>
        <w:t>CI</w:t>
      </w:r>
      <w:r w:rsidRPr="006D247D">
        <w:rPr>
          <w:rFonts w:ascii="Calibri" w:eastAsia="宋体" w:hAnsi="Calibri" w:cs="Calibri" w:hint="eastAsia"/>
          <w:color w:val="FF0000"/>
          <w:kern w:val="0"/>
          <w:sz w:val="16"/>
          <w:szCs w:val="16"/>
          <w:rPrChange w:id="1008" w:author="Administrator" w:date="2012-08-17T10:22:00Z">
            <w:rPr>
              <w:rFonts w:ascii="Calibri" w:eastAsia="宋体" w:hAnsi="Calibri" w:cs="Calibri" w:hint="eastAsia"/>
              <w:color w:val="000000"/>
              <w:kern w:val="0"/>
              <w:sz w:val="16"/>
              <w:szCs w:val="16"/>
            </w:rPr>
          </w:rPrChange>
        </w:rPr>
        <w:t>字段，</w:t>
      </w:r>
      <w:r w:rsidR="007D24C6" w:rsidRPr="006D247D">
        <w:rPr>
          <w:rFonts w:ascii="Calibri" w:eastAsia="宋体" w:hAnsi="Calibri" w:cs="Calibri" w:hint="eastAsia"/>
          <w:color w:val="FF0000"/>
          <w:kern w:val="0"/>
          <w:sz w:val="16"/>
          <w:szCs w:val="16"/>
          <w:rPrChange w:id="1009" w:author="Administrator" w:date="2012-08-17T10:22:00Z">
            <w:rPr>
              <w:rFonts w:ascii="Calibri" w:eastAsia="宋体" w:hAnsi="Calibri" w:cs="Calibri" w:hint="eastAsia"/>
              <w:color w:val="000000"/>
              <w:kern w:val="0"/>
              <w:sz w:val="16"/>
              <w:szCs w:val="16"/>
            </w:rPr>
          </w:rPrChange>
        </w:rPr>
        <w:t>所属</w:t>
      </w:r>
      <w:r w:rsidR="007D24C6" w:rsidRPr="006D247D">
        <w:rPr>
          <w:rFonts w:ascii="Calibri" w:eastAsia="宋体" w:hAnsi="Calibri" w:cs="Calibri" w:hint="eastAsia"/>
          <w:color w:val="FF0000"/>
          <w:kern w:val="0"/>
          <w:sz w:val="16"/>
          <w:szCs w:val="16"/>
          <w:rPrChange w:id="1010" w:author="Administrator" w:date="2012-08-17T10:22:00Z">
            <w:rPr>
              <w:rFonts w:ascii="Calibri" w:eastAsia="宋体" w:hAnsi="Calibri" w:cs="Calibri" w:hint="eastAsia"/>
              <w:color w:val="000000"/>
              <w:kern w:val="0"/>
              <w:sz w:val="16"/>
              <w:szCs w:val="16"/>
            </w:rPr>
          </w:rPrChange>
        </w:rPr>
        <w:t>SID,NID</w:t>
      </w:r>
      <w:r w:rsidR="007D24C6" w:rsidRPr="006D247D">
        <w:rPr>
          <w:rFonts w:ascii="Calibri" w:eastAsia="宋体" w:hAnsi="Calibri" w:cs="Calibri" w:hint="eastAsia"/>
          <w:color w:val="FF0000"/>
          <w:kern w:val="0"/>
          <w:sz w:val="16"/>
          <w:szCs w:val="16"/>
          <w:rPrChange w:id="1011" w:author="Administrator" w:date="2012-08-17T10:22:00Z">
            <w:rPr>
              <w:rFonts w:ascii="Calibri" w:eastAsia="宋体" w:hAnsi="Calibri" w:cs="Calibri" w:hint="eastAsia"/>
              <w:color w:val="000000"/>
              <w:kern w:val="0"/>
              <w:sz w:val="16"/>
              <w:szCs w:val="16"/>
            </w:rPr>
          </w:rPrChange>
        </w:rPr>
        <w:t>等字段</w:t>
      </w:r>
      <w:r w:rsidRPr="006D247D">
        <w:rPr>
          <w:rFonts w:ascii="Calibri" w:eastAsia="宋体" w:hAnsi="Calibri" w:cs="Calibri" w:hint="eastAsia"/>
          <w:color w:val="FF0000"/>
          <w:kern w:val="0"/>
          <w:sz w:val="16"/>
          <w:szCs w:val="16"/>
          <w:rPrChange w:id="1012" w:author="Administrator" w:date="2012-08-17T10:22:00Z">
            <w:rPr>
              <w:rFonts w:ascii="Calibri" w:eastAsia="宋体" w:hAnsi="Calibri" w:cs="Calibri" w:hint="eastAsia"/>
              <w:color w:val="000000"/>
              <w:kern w:val="0"/>
              <w:sz w:val="16"/>
              <w:szCs w:val="16"/>
            </w:rPr>
          </w:rPrChange>
        </w:rPr>
        <w:t>)</w:t>
      </w:r>
    </w:p>
    <w:p w:rsidR="006861D5" w:rsidRDefault="006861D5" w:rsidP="00B25370">
      <w:pPr>
        <w:pStyle w:val="a3"/>
        <w:ind w:left="360" w:firstLineChars="0" w:firstLine="0"/>
      </w:pPr>
    </w:p>
    <w:p w:rsidR="009C47C6" w:rsidRDefault="00F27365" w:rsidP="000F51FC">
      <w:pPr>
        <w:pStyle w:val="a3"/>
        <w:numPr>
          <w:ilvl w:val="0"/>
          <w:numId w:val="3"/>
        </w:numPr>
        <w:ind w:firstLineChars="0"/>
      </w:pPr>
      <w:r>
        <w:rPr>
          <w:rFonts w:hint="eastAsia"/>
        </w:rPr>
        <w:t>从台账更新除可五项推导的其它字段</w:t>
      </w:r>
    </w:p>
    <w:p w:rsidR="00B5255A" w:rsidRDefault="00B5255A" w:rsidP="00B5255A">
      <w:pPr>
        <w:pStyle w:val="a3"/>
        <w:ind w:left="360" w:firstLineChars="0" w:firstLine="0"/>
      </w:pPr>
      <w:r>
        <w:rPr>
          <w:rFonts w:hint="eastAsia"/>
        </w:rPr>
        <w:t>从台账需更新如下数据</w:t>
      </w:r>
      <w:r>
        <w:rPr>
          <w:rFonts w:hint="eastAsia"/>
        </w:rPr>
        <w:t>:</w:t>
      </w:r>
    </w:p>
    <w:tbl>
      <w:tblPr>
        <w:tblW w:w="7080" w:type="dxa"/>
        <w:tblInd w:w="250" w:type="dxa"/>
        <w:tblLook w:val="04A0"/>
      </w:tblPr>
      <w:tblGrid>
        <w:gridCol w:w="1420"/>
        <w:gridCol w:w="1540"/>
        <w:gridCol w:w="4120"/>
      </w:tblGrid>
      <w:tr w:rsidR="002C6081" w:rsidRPr="002C6081" w:rsidTr="002C6081">
        <w:trPr>
          <w:trHeight w:val="27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Lati</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天线纬度</w:t>
            </w:r>
          </w:p>
        </w:tc>
        <w:tc>
          <w:tcPr>
            <w:tcW w:w="4120" w:type="dxa"/>
            <w:tcBorders>
              <w:top w:val="single" w:sz="4" w:space="0" w:color="auto"/>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Longi</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天线经度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Alti</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天线高度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Loc Accu</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天线位置精度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Orientation</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天线方向</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Antenna Opening</w:t>
            </w:r>
          </w:p>
        </w:tc>
        <w:tc>
          <w:tcPr>
            <w:tcW w:w="154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天线张角</w:t>
            </w:r>
          </w:p>
        </w:tc>
        <w:tc>
          <w:tcPr>
            <w:tcW w:w="4120" w:type="dxa"/>
            <w:tcBorders>
              <w:top w:val="nil"/>
              <w:left w:val="nil"/>
              <w:bottom w:val="single" w:sz="4" w:space="0" w:color="auto"/>
              <w:right w:val="single" w:sz="4" w:space="0" w:color="auto"/>
            </w:tcBorders>
            <w:shd w:val="clear" w:color="auto" w:fill="auto"/>
            <w:vAlign w:val="center"/>
            <w:hideMark/>
          </w:tcPr>
          <w:p w:rsidR="002C6081" w:rsidRPr="002C6081" w:rsidRDefault="002C6081" w:rsidP="002C6081">
            <w:pPr>
              <w:widowControl/>
              <w:jc w:val="left"/>
              <w:rPr>
                <w:rFonts w:ascii="宋体" w:eastAsia="宋体" w:hAnsi="宋体" w:cs="宋体"/>
                <w:color w:val="000000"/>
                <w:kern w:val="0"/>
                <w:sz w:val="16"/>
                <w:szCs w:val="16"/>
              </w:rPr>
            </w:pPr>
            <w:r w:rsidRPr="002C6081">
              <w:rPr>
                <w:rFonts w:ascii="宋体" w:eastAsia="宋体" w:hAnsi="宋体" w:cs="宋体" w:hint="eastAsia"/>
                <w:color w:val="000000"/>
                <w:kern w:val="0"/>
                <w:sz w:val="16"/>
                <w:szCs w:val="16"/>
              </w:rPr>
              <w:t xml:space="preserve">　</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13"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14" w:author="Administrator" w:date="2012-08-17T10:26:00Z">
                  <w:rPr>
                    <w:rFonts w:ascii="宋体" w:eastAsia="宋体" w:hAnsi="宋体" w:cs="宋体" w:hint="eastAsia"/>
                    <w:color w:val="000000"/>
                    <w:kern w:val="0"/>
                    <w:sz w:val="16"/>
                    <w:szCs w:val="16"/>
                  </w:rPr>
                </w:rPrChange>
              </w:rPr>
              <w:t>Max Antenna Range</w:t>
            </w:r>
          </w:p>
        </w:tc>
        <w:tc>
          <w:tcPr>
            <w:tcW w:w="154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15"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16" w:author="Administrator" w:date="2012-08-17T10:26:00Z">
                  <w:rPr>
                    <w:rFonts w:ascii="宋体" w:eastAsia="宋体" w:hAnsi="宋体" w:cs="宋体" w:hint="eastAsia"/>
                    <w:color w:val="000000"/>
                    <w:kern w:val="0"/>
                    <w:sz w:val="16"/>
                    <w:szCs w:val="16"/>
                  </w:rPr>
                </w:rPrChange>
              </w:rPr>
              <w:t>天线最大覆盖范围</w:t>
            </w:r>
          </w:p>
        </w:tc>
        <w:tc>
          <w:tcPr>
            <w:tcW w:w="412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17"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18" w:author="Administrator" w:date="2012-08-17T10:26:00Z">
                  <w:rPr>
                    <w:rFonts w:ascii="宋体" w:eastAsia="宋体" w:hAnsi="宋体" w:cs="宋体" w:hint="eastAsia"/>
                    <w:color w:val="000000"/>
                    <w:kern w:val="0"/>
                    <w:sz w:val="16"/>
                    <w:szCs w:val="16"/>
                  </w:rPr>
                </w:rPrChange>
              </w:rPr>
              <w:t>即MAR值</w:t>
            </w:r>
          </w:p>
        </w:tc>
      </w:tr>
      <w:tr w:rsidR="002C6081" w:rsidRPr="002C6081" w:rsidTr="002C6081">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19"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20" w:author="Administrator" w:date="2012-08-17T10:26:00Z">
                  <w:rPr>
                    <w:rFonts w:ascii="宋体" w:eastAsia="宋体" w:hAnsi="宋体" w:cs="宋体" w:hint="eastAsia"/>
                    <w:color w:val="000000"/>
                    <w:kern w:val="0"/>
                    <w:sz w:val="16"/>
                    <w:szCs w:val="16"/>
                  </w:rPr>
                </w:rPrChange>
              </w:rPr>
              <w:t>Potential Repeater</w:t>
            </w:r>
          </w:p>
        </w:tc>
        <w:tc>
          <w:tcPr>
            <w:tcW w:w="154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21"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22" w:author="Administrator" w:date="2012-08-17T10:26:00Z">
                  <w:rPr>
                    <w:rFonts w:ascii="宋体" w:eastAsia="宋体" w:hAnsi="宋体" w:cs="宋体" w:hint="eastAsia"/>
                    <w:color w:val="000000"/>
                    <w:kern w:val="0"/>
                    <w:sz w:val="16"/>
                    <w:szCs w:val="16"/>
                  </w:rPr>
                </w:rPrChange>
              </w:rPr>
              <w:t>直放站信息</w:t>
            </w:r>
          </w:p>
        </w:tc>
        <w:tc>
          <w:tcPr>
            <w:tcW w:w="412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23"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24" w:author="Administrator" w:date="2012-08-17T10:26:00Z">
                  <w:rPr>
                    <w:rFonts w:ascii="宋体" w:eastAsia="宋体" w:hAnsi="宋体" w:cs="宋体" w:hint="eastAsia"/>
                    <w:color w:val="000000"/>
                    <w:kern w:val="0"/>
                    <w:sz w:val="16"/>
                    <w:szCs w:val="16"/>
                  </w:rPr>
                </w:rPrChange>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25"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26" w:author="Administrator" w:date="2012-08-17T10:26:00Z">
                  <w:rPr>
                    <w:rFonts w:ascii="宋体" w:eastAsia="宋体" w:hAnsi="宋体" w:cs="宋体" w:hint="eastAsia"/>
                    <w:color w:val="000000"/>
                    <w:kern w:val="0"/>
                    <w:sz w:val="16"/>
                    <w:szCs w:val="16"/>
                  </w:rPr>
                </w:rPrChange>
              </w:rPr>
              <w:t>FWD Calib</w:t>
            </w:r>
          </w:p>
        </w:tc>
        <w:tc>
          <w:tcPr>
            <w:tcW w:w="154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27"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28" w:author="Administrator" w:date="2012-08-17T10:26:00Z">
                  <w:rPr>
                    <w:rFonts w:ascii="宋体" w:eastAsia="宋体" w:hAnsi="宋体" w:cs="宋体" w:hint="eastAsia"/>
                    <w:color w:val="000000"/>
                    <w:kern w:val="0"/>
                    <w:sz w:val="16"/>
                    <w:szCs w:val="16"/>
                  </w:rPr>
                </w:rPrChange>
              </w:rPr>
              <w:t>FWD链路校准</w:t>
            </w:r>
          </w:p>
        </w:tc>
        <w:tc>
          <w:tcPr>
            <w:tcW w:w="412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29"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30" w:author="Administrator" w:date="2012-08-17T10:26:00Z">
                  <w:rPr>
                    <w:rFonts w:ascii="宋体" w:eastAsia="宋体" w:hAnsi="宋体" w:cs="宋体" w:hint="eastAsia"/>
                    <w:color w:val="000000"/>
                    <w:kern w:val="0"/>
                    <w:sz w:val="16"/>
                    <w:szCs w:val="16"/>
                  </w:rPr>
                </w:rPrChange>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31"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32" w:author="Administrator" w:date="2012-08-17T10:26:00Z">
                  <w:rPr>
                    <w:rFonts w:ascii="宋体" w:eastAsia="宋体" w:hAnsi="宋体" w:cs="宋体" w:hint="eastAsia"/>
                    <w:color w:val="000000"/>
                    <w:kern w:val="0"/>
                    <w:sz w:val="16"/>
                    <w:szCs w:val="16"/>
                  </w:rPr>
                </w:rPrChange>
              </w:rPr>
              <w:t>FWD Calib Accu</w:t>
            </w:r>
          </w:p>
        </w:tc>
        <w:tc>
          <w:tcPr>
            <w:tcW w:w="154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33"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34" w:author="Administrator" w:date="2012-08-17T10:26:00Z">
                  <w:rPr>
                    <w:rFonts w:ascii="宋体" w:eastAsia="宋体" w:hAnsi="宋体" w:cs="宋体" w:hint="eastAsia"/>
                    <w:color w:val="000000"/>
                    <w:kern w:val="0"/>
                    <w:sz w:val="16"/>
                    <w:szCs w:val="16"/>
                  </w:rPr>
                </w:rPrChange>
              </w:rPr>
              <w:t>FWD链路校准精度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35"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36" w:author="Administrator" w:date="2012-08-17T10:26:00Z">
                  <w:rPr>
                    <w:rFonts w:ascii="宋体" w:eastAsia="宋体" w:hAnsi="宋体" w:cs="宋体" w:hint="eastAsia"/>
                    <w:color w:val="000000"/>
                    <w:kern w:val="0"/>
                    <w:sz w:val="16"/>
                    <w:szCs w:val="16"/>
                  </w:rPr>
                </w:rPrChange>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37"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38" w:author="Administrator" w:date="2012-08-17T10:26:00Z">
                  <w:rPr>
                    <w:rFonts w:ascii="宋体" w:eastAsia="宋体" w:hAnsi="宋体" w:cs="宋体" w:hint="eastAsia"/>
                    <w:color w:val="000000"/>
                    <w:kern w:val="0"/>
                    <w:sz w:val="16"/>
                    <w:szCs w:val="16"/>
                  </w:rPr>
                </w:rPrChange>
              </w:rPr>
              <w:t>RTD Calib</w:t>
            </w:r>
          </w:p>
        </w:tc>
        <w:tc>
          <w:tcPr>
            <w:tcW w:w="154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39"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40" w:author="Administrator" w:date="2012-08-17T10:26:00Z">
                  <w:rPr>
                    <w:rFonts w:ascii="宋体" w:eastAsia="宋体" w:hAnsi="宋体" w:cs="宋体" w:hint="eastAsia"/>
                    <w:color w:val="000000"/>
                    <w:kern w:val="0"/>
                    <w:sz w:val="16"/>
                    <w:szCs w:val="16"/>
                  </w:rPr>
                </w:rPrChange>
              </w:rPr>
              <w:t>RTD校准</w:t>
            </w:r>
          </w:p>
        </w:tc>
        <w:tc>
          <w:tcPr>
            <w:tcW w:w="412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41"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42" w:author="Administrator" w:date="2012-08-17T10:26:00Z">
                  <w:rPr>
                    <w:rFonts w:ascii="宋体" w:eastAsia="宋体" w:hAnsi="宋体" w:cs="宋体" w:hint="eastAsia"/>
                    <w:color w:val="000000"/>
                    <w:kern w:val="0"/>
                    <w:sz w:val="16"/>
                    <w:szCs w:val="16"/>
                  </w:rPr>
                </w:rPrChange>
              </w:rPr>
              <w:t xml:space="preserve">　</w:t>
            </w:r>
          </w:p>
        </w:tc>
      </w:tr>
      <w:tr w:rsidR="002C6081" w:rsidRPr="002C6081" w:rsidTr="002C6081">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43"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44" w:author="Administrator" w:date="2012-08-17T10:26:00Z">
                  <w:rPr>
                    <w:rFonts w:ascii="宋体" w:eastAsia="宋体" w:hAnsi="宋体" w:cs="宋体" w:hint="eastAsia"/>
                    <w:color w:val="000000"/>
                    <w:kern w:val="0"/>
                    <w:sz w:val="16"/>
                    <w:szCs w:val="16"/>
                  </w:rPr>
                </w:rPrChange>
              </w:rPr>
              <w:t>RTD Calib Accu</w:t>
            </w:r>
          </w:p>
        </w:tc>
        <w:tc>
          <w:tcPr>
            <w:tcW w:w="154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45"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46" w:author="Administrator" w:date="2012-08-17T10:26:00Z">
                  <w:rPr>
                    <w:rFonts w:ascii="宋体" w:eastAsia="宋体" w:hAnsi="宋体" w:cs="宋体" w:hint="eastAsia"/>
                    <w:color w:val="000000"/>
                    <w:kern w:val="0"/>
                    <w:sz w:val="16"/>
                    <w:szCs w:val="16"/>
                  </w:rPr>
                </w:rPrChange>
              </w:rPr>
              <w:t>RTD校准精度</w:t>
            </w:r>
          </w:p>
        </w:tc>
        <w:tc>
          <w:tcPr>
            <w:tcW w:w="4120" w:type="dxa"/>
            <w:tcBorders>
              <w:top w:val="nil"/>
              <w:left w:val="nil"/>
              <w:bottom w:val="single" w:sz="4" w:space="0" w:color="auto"/>
              <w:right w:val="single" w:sz="4" w:space="0" w:color="auto"/>
            </w:tcBorders>
            <w:shd w:val="clear" w:color="auto" w:fill="auto"/>
            <w:vAlign w:val="center"/>
            <w:hideMark/>
          </w:tcPr>
          <w:p w:rsidR="002C6081" w:rsidRPr="002424FC" w:rsidRDefault="002C6081" w:rsidP="002C6081">
            <w:pPr>
              <w:widowControl/>
              <w:jc w:val="left"/>
              <w:rPr>
                <w:rFonts w:ascii="宋体" w:eastAsia="宋体" w:hAnsi="宋体" w:cs="宋体"/>
                <w:color w:val="FF0000"/>
                <w:kern w:val="0"/>
                <w:sz w:val="16"/>
                <w:szCs w:val="16"/>
                <w:rPrChange w:id="1047" w:author="Administrator" w:date="2012-08-17T10:26:00Z">
                  <w:rPr>
                    <w:rFonts w:ascii="宋体" w:eastAsia="宋体" w:hAnsi="宋体" w:cs="宋体"/>
                    <w:color w:val="000000"/>
                    <w:kern w:val="0"/>
                    <w:sz w:val="16"/>
                    <w:szCs w:val="16"/>
                  </w:rPr>
                </w:rPrChange>
              </w:rPr>
            </w:pPr>
            <w:r w:rsidRPr="002424FC">
              <w:rPr>
                <w:rFonts w:ascii="宋体" w:eastAsia="宋体" w:hAnsi="宋体" w:cs="宋体" w:hint="eastAsia"/>
                <w:color w:val="FF0000"/>
                <w:kern w:val="0"/>
                <w:sz w:val="16"/>
                <w:szCs w:val="16"/>
                <w:rPrChange w:id="1048" w:author="Administrator" w:date="2012-08-17T10:26:00Z">
                  <w:rPr>
                    <w:rFonts w:ascii="宋体" w:eastAsia="宋体" w:hAnsi="宋体" w:cs="宋体" w:hint="eastAsia"/>
                    <w:color w:val="000000"/>
                    <w:kern w:val="0"/>
                    <w:sz w:val="16"/>
                    <w:szCs w:val="16"/>
                  </w:rPr>
                </w:rPrChange>
              </w:rPr>
              <w:t xml:space="preserve">　</w:t>
            </w:r>
          </w:p>
        </w:tc>
      </w:tr>
    </w:tbl>
    <w:p w:rsidR="004A62AE" w:rsidRDefault="004A62AE" w:rsidP="004A62AE">
      <w:pPr>
        <w:pStyle w:val="a3"/>
        <w:ind w:left="360" w:firstLineChars="0" w:firstLine="0"/>
      </w:pPr>
    </w:p>
    <w:p w:rsidR="00A3398F" w:rsidRDefault="00A3398F" w:rsidP="004A62AE">
      <w:pPr>
        <w:pStyle w:val="a3"/>
        <w:ind w:left="360" w:firstLineChars="0" w:firstLine="0"/>
      </w:pPr>
      <w:r>
        <w:rPr>
          <w:rFonts w:hint="eastAsia"/>
        </w:rPr>
        <w:t>台账中有两种数据用于此处更新：</w:t>
      </w:r>
    </w:p>
    <w:p w:rsidR="00A3398F" w:rsidRDefault="00A3398F" w:rsidP="000F51FC">
      <w:pPr>
        <w:pStyle w:val="a3"/>
        <w:numPr>
          <w:ilvl w:val="0"/>
          <w:numId w:val="6"/>
        </w:numPr>
        <w:ind w:firstLineChars="0"/>
      </w:pPr>
      <w:r>
        <w:rPr>
          <w:rFonts w:hint="eastAsia"/>
        </w:rPr>
        <w:t>小区台账</w:t>
      </w:r>
    </w:p>
    <w:p w:rsidR="0012449B" w:rsidRPr="00D31105" w:rsidRDefault="0012449B" w:rsidP="00A3398F">
      <w:pPr>
        <w:pStyle w:val="a3"/>
        <w:ind w:left="780" w:firstLineChars="0" w:firstLine="0"/>
      </w:pPr>
    </w:p>
    <w:p w:rsidR="00A3398F" w:rsidRDefault="00BF1484" w:rsidP="000F51FC">
      <w:pPr>
        <w:pStyle w:val="a3"/>
        <w:numPr>
          <w:ilvl w:val="0"/>
          <w:numId w:val="6"/>
        </w:numPr>
        <w:ind w:firstLineChars="0"/>
      </w:pPr>
      <w:r w:rsidRPr="00BF1484">
        <w:rPr>
          <w:rFonts w:hint="eastAsia"/>
        </w:rPr>
        <w:t>特殊覆盖</w:t>
      </w:r>
      <w:r w:rsidR="00271CC6">
        <w:rPr>
          <w:rFonts w:hint="eastAsia"/>
        </w:rPr>
        <w:t>小区</w:t>
      </w:r>
      <w:r w:rsidR="00A3398F">
        <w:rPr>
          <w:rFonts w:hint="eastAsia"/>
        </w:rPr>
        <w:t>BSA</w:t>
      </w:r>
      <w:r w:rsidR="00E3008B">
        <w:rPr>
          <w:rFonts w:hint="eastAsia"/>
        </w:rPr>
        <w:t>工参</w:t>
      </w:r>
    </w:p>
    <w:p w:rsidR="00C60CD8" w:rsidRDefault="006043E0" w:rsidP="00C60CD8">
      <w:pPr>
        <w:pStyle w:val="a3"/>
        <w:ind w:left="780" w:firstLineChars="0" w:firstLine="0"/>
      </w:pPr>
      <w:r>
        <w:rPr>
          <w:rFonts w:hint="eastAsia"/>
        </w:rPr>
        <w:t xml:space="preserve"> </w:t>
      </w:r>
      <w:r w:rsidR="00C60CD8">
        <w:rPr>
          <w:rFonts w:hint="eastAsia"/>
        </w:rPr>
        <w:t>“</w:t>
      </w:r>
      <w:r w:rsidR="00BF1484" w:rsidRPr="00BF1484">
        <w:rPr>
          <w:rFonts w:hint="eastAsia"/>
        </w:rPr>
        <w:t>特殊覆盖</w:t>
      </w:r>
      <w:r w:rsidR="00271CC6">
        <w:rPr>
          <w:rFonts w:hint="eastAsia"/>
        </w:rPr>
        <w:t>小区</w:t>
      </w:r>
      <w:r w:rsidR="00BF1484">
        <w:rPr>
          <w:rFonts w:hint="eastAsia"/>
        </w:rPr>
        <w:t>BSA</w:t>
      </w:r>
      <w:r w:rsidR="00BF1484">
        <w:rPr>
          <w:rFonts w:hint="eastAsia"/>
        </w:rPr>
        <w:t>工参</w:t>
      </w:r>
      <w:r w:rsidR="00C60CD8">
        <w:rPr>
          <w:rFonts w:hint="eastAsia"/>
        </w:rPr>
        <w:t>”，供同</w:t>
      </w:r>
      <w:r w:rsidR="00C60CD8">
        <w:rPr>
          <w:rFonts w:hint="eastAsia"/>
        </w:rPr>
        <w:t>PN</w:t>
      </w:r>
      <w:r w:rsidR="00C60CD8">
        <w:rPr>
          <w:rFonts w:hint="eastAsia"/>
        </w:rPr>
        <w:t>小区、扇区分裂、加挂直放站等特殊覆盖场景</w:t>
      </w:r>
      <w:r w:rsidR="00920BE0">
        <w:rPr>
          <w:rFonts w:hint="eastAsia"/>
        </w:rPr>
        <w:t>下，填写</w:t>
      </w:r>
      <w:r w:rsidR="000D1C22">
        <w:rPr>
          <w:rFonts w:hint="eastAsia"/>
        </w:rPr>
        <w:t>特殊</w:t>
      </w:r>
      <w:r w:rsidR="00920BE0">
        <w:rPr>
          <w:rFonts w:hint="eastAsia"/>
        </w:rPr>
        <w:t>BSA</w:t>
      </w:r>
      <w:r w:rsidR="00271CC6">
        <w:rPr>
          <w:rFonts w:hint="eastAsia"/>
        </w:rPr>
        <w:t>小区</w:t>
      </w:r>
      <w:r w:rsidR="00920BE0">
        <w:rPr>
          <w:rFonts w:hint="eastAsia"/>
        </w:rPr>
        <w:t>工参信息。</w:t>
      </w:r>
      <w:r>
        <w:rPr>
          <w:rFonts w:hint="eastAsia"/>
        </w:rPr>
        <w:t>含如下信息：</w:t>
      </w:r>
    </w:p>
    <w:tbl>
      <w:tblPr>
        <w:tblW w:w="4106" w:type="dxa"/>
        <w:tblInd w:w="822" w:type="dxa"/>
        <w:tblLook w:val="04A0"/>
      </w:tblPr>
      <w:tblGrid>
        <w:gridCol w:w="1960"/>
        <w:gridCol w:w="2146"/>
      </w:tblGrid>
      <w:tr w:rsidR="0048320E" w:rsidRPr="0048320E" w:rsidTr="0012449B">
        <w:trPr>
          <w:trHeight w:val="270"/>
        </w:trPr>
        <w:tc>
          <w:tcPr>
            <w:tcW w:w="1960" w:type="dxa"/>
            <w:tcBorders>
              <w:top w:val="single" w:sz="4" w:space="0" w:color="auto"/>
              <w:left w:val="single" w:sz="4" w:space="0" w:color="auto"/>
              <w:bottom w:val="single" w:sz="4" w:space="0" w:color="auto"/>
              <w:right w:val="single" w:sz="4" w:space="0" w:color="auto"/>
            </w:tcBorders>
            <w:shd w:val="clear" w:color="000000" w:fill="FFC000"/>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字段英文名</w:t>
            </w:r>
          </w:p>
        </w:tc>
        <w:tc>
          <w:tcPr>
            <w:tcW w:w="2146" w:type="dxa"/>
            <w:tcBorders>
              <w:top w:val="single" w:sz="4" w:space="0" w:color="auto"/>
              <w:left w:val="nil"/>
              <w:bottom w:val="single" w:sz="4" w:space="0" w:color="auto"/>
              <w:right w:val="single" w:sz="4" w:space="0" w:color="auto"/>
            </w:tcBorders>
            <w:shd w:val="clear" w:color="000000" w:fill="FFC000"/>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字段中文名</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lastRenderedPageBreak/>
              <w:t>CITY_ID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CITY_ID</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BSC_ID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所属BSCID</w:t>
            </w:r>
          </w:p>
        </w:tc>
      </w:tr>
      <w:tr w:rsidR="0048320E" w:rsidRPr="0048320E" w:rsidTr="0012449B">
        <w:trPr>
          <w:trHeight w:val="45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BTS_ID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所属基站BTSID</w:t>
            </w:r>
          </w:p>
        </w:tc>
      </w:tr>
      <w:tr w:rsidR="0048320E" w:rsidRPr="0048320E" w:rsidTr="0012449B">
        <w:trPr>
          <w:trHeight w:val="417"/>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CELL_ID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厂商侧CELLID</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Sector_ID</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厂商侧sector编号</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BSC_NAME</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所属BSC名称</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BTS_NAME</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所属基站中文名</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Lati</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天线纬度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Longi</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天线经度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Alti</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天线高度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Loc Accu</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天线位置精度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Orientation</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天线方向</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Antenna Opening</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天线张角</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Max Antenna Range</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天线最大覆盖范围</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Potential Repeater</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直放站信息</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FWD Calib</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FWD链路校准</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FWD Calib Accu</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FWD链路校准精度</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RTD Calib</w:t>
            </w:r>
          </w:p>
        </w:tc>
        <w:tc>
          <w:tcPr>
            <w:tcW w:w="2146" w:type="dxa"/>
            <w:tcBorders>
              <w:top w:val="nil"/>
              <w:left w:val="nil"/>
              <w:bottom w:val="single" w:sz="4" w:space="0" w:color="auto"/>
              <w:right w:val="single" w:sz="4" w:space="0" w:color="auto"/>
            </w:tcBorders>
            <w:shd w:val="clear" w:color="auto" w:fill="auto"/>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RTD校准</w:t>
            </w:r>
          </w:p>
        </w:tc>
      </w:tr>
      <w:tr w:rsidR="0048320E" w:rsidRPr="0048320E" w:rsidTr="0012449B">
        <w:trPr>
          <w:trHeight w:val="270"/>
        </w:trPr>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RTD Calib Accu</w:t>
            </w:r>
          </w:p>
        </w:tc>
        <w:tc>
          <w:tcPr>
            <w:tcW w:w="2146" w:type="dxa"/>
            <w:tcBorders>
              <w:top w:val="nil"/>
              <w:left w:val="nil"/>
              <w:bottom w:val="single" w:sz="4" w:space="0" w:color="auto"/>
              <w:right w:val="single" w:sz="4" w:space="0" w:color="auto"/>
            </w:tcBorders>
            <w:shd w:val="clear" w:color="auto" w:fill="auto"/>
            <w:noWrap/>
            <w:vAlign w:val="center"/>
            <w:hideMark/>
          </w:tcPr>
          <w:p w:rsidR="0048320E" w:rsidRPr="0048320E" w:rsidRDefault="0048320E" w:rsidP="0048320E">
            <w:pPr>
              <w:widowControl/>
              <w:jc w:val="left"/>
              <w:rPr>
                <w:rFonts w:ascii="宋体" w:eastAsia="宋体" w:hAnsi="宋体" w:cs="宋体"/>
                <w:color w:val="000000"/>
                <w:kern w:val="0"/>
                <w:sz w:val="18"/>
                <w:szCs w:val="18"/>
              </w:rPr>
            </w:pPr>
            <w:r w:rsidRPr="0048320E">
              <w:rPr>
                <w:rFonts w:ascii="宋体" w:eastAsia="宋体" w:hAnsi="宋体" w:cs="宋体" w:hint="eastAsia"/>
                <w:color w:val="000000"/>
                <w:kern w:val="0"/>
                <w:sz w:val="18"/>
                <w:szCs w:val="18"/>
              </w:rPr>
              <w:t>RTD校准精度</w:t>
            </w:r>
          </w:p>
        </w:tc>
      </w:tr>
    </w:tbl>
    <w:p w:rsidR="0048320E" w:rsidRDefault="0048320E" w:rsidP="00C60CD8">
      <w:pPr>
        <w:pStyle w:val="a3"/>
        <w:ind w:left="780" w:firstLineChars="0" w:firstLine="0"/>
      </w:pPr>
    </w:p>
    <w:p w:rsidR="00A3398F" w:rsidRPr="0012449B" w:rsidRDefault="0048320E" w:rsidP="0012449B">
      <w:pPr>
        <w:pStyle w:val="a3"/>
        <w:ind w:left="360" w:firstLine="440"/>
        <w:rPr>
          <w:rFonts w:ascii="宋体" w:eastAsia="宋体" w:hAnsi="宋体" w:cs="宋体"/>
          <w:color w:val="000000"/>
          <w:kern w:val="0"/>
          <w:sz w:val="22"/>
        </w:rPr>
      </w:pPr>
      <w:r>
        <w:rPr>
          <w:rFonts w:ascii="宋体" w:eastAsia="宋体" w:hAnsi="宋体" w:cs="宋体" w:hint="eastAsia"/>
          <w:color w:val="000000"/>
          <w:kern w:val="0"/>
          <w:sz w:val="22"/>
        </w:rPr>
        <w:tab/>
      </w:r>
      <w:r>
        <w:rPr>
          <w:rFonts w:ascii="宋体" w:eastAsia="宋体" w:hAnsi="宋体" w:cs="宋体" w:hint="eastAsia"/>
          <w:color w:val="000000"/>
          <w:kern w:val="0"/>
          <w:sz w:val="22"/>
        </w:rPr>
        <w:tab/>
      </w:r>
    </w:p>
    <w:p w:rsidR="00F33E80" w:rsidRPr="00F33E80" w:rsidRDefault="00F33E80" w:rsidP="004A62AE">
      <w:pPr>
        <w:pStyle w:val="a3"/>
        <w:ind w:left="360" w:firstLineChars="0" w:firstLine="0"/>
        <w:rPr>
          <w:rFonts w:ascii="宋体" w:eastAsia="宋体" w:hAnsi="宋体" w:cs="宋体"/>
          <w:b/>
          <w:color w:val="000000"/>
          <w:kern w:val="0"/>
          <w:sz w:val="16"/>
          <w:szCs w:val="16"/>
        </w:rPr>
      </w:pPr>
      <w:r w:rsidRPr="00F33E80">
        <w:rPr>
          <w:rFonts w:ascii="宋体" w:eastAsia="宋体" w:hAnsi="宋体" w:cs="宋体" w:hint="eastAsia"/>
          <w:b/>
          <w:color w:val="000000"/>
          <w:kern w:val="0"/>
          <w:sz w:val="16"/>
          <w:szCs w:val="16"/>
        </w:rPr>
        <w:t>注意：</w:t>
      </w:r>
    </w:p>
    <w:p w:rsidR="006950EB" w:rsidRDefault="00C4471B" w:rsidP="000F51FC">
      <w:pPr>
        <w:pStyle w:val="a3"/>
        <w:numPr>
          <w:ilvl w:val="0"/>
          <w:numId w:val="7"/>
        </w:numPr>
        <w:ind w:firstLineChars="0"/>
        <w:rPr>
          <w:rFonts w:ascii="宋体" w:eastAsia="宋体" w:hAnsi="宋体" w:cs="宋体"/>
          <w:color w:val="000000"/>
          <w:kern w:val="0"/>
          <w:sz w:val="16"/>
          <w:szCs w:val="16"/>
        </w:rPr>
      </w:pPr>
      <w:r>
        <w:rPr>
          <w:rFonts w:ascii="宋体" w:eastAsia="宋体" w:hAnsi="宋体" w:cs="宋体" w:hint="eastAsia"/>
          <w:color w:val="000000"/>
          <w:kern w:val="0"/>
          <w:sz w:val="16"/>
          <w:szCs w:val="16"/>
        </w:rPr>
        <w:t>上述台账数据由客户维护</w:t>
      </w:r>
      <w:r w:rsidR="00BF1484">
        <w:rPr>
          <w:rFonts w:ascii="宋体" w:eastAsia="宋体" w:hAnsi="宋体" w:cs="宋体" w:hint="eastAsia"/>
          <w:color w:val="000000"/>
          <w:kern w:val="0"/>
          <w:sz w:val="16"/>
          <w:szCs w:val="16"/>
        </w:rPr>
        <w:t>，客户维护后，可在台账功能功能中通过按钮的方式将修改后的涉及到BSA数据的字段值同步到BSA工参数据</w:t>
      </w:r>
      <w:r w:rsidR="00F33E80">
        <w:rPr>
          <w:rFonts w:ascii="宋体" w:eastAsia="宋体" w:hAnsi="宋体" w:cs="宋体" w:hint="eastAsia"/>
          <w:color w:val="000000"/>
          <w:kern w:val="0"/>
          <w:sz w:val="16"/>
          <w:szCs w:val="16"/>
        </w:rPr>
        <w:t>表</w:t>
      </w:r>
      <w:r w:rsidR="00BF1484">
        <w:rPr>
          <w:rFonts w:ascii="宋体" w:eastAsia="宋体" w:hAnsi="宋体" w:cs="宋体" w:hint="eastAsia"/>
          <w:color w:val="000000"/>
          <w:kern w:val="0"/>
          <w:sz w:val="16"/>
          <w:szCs w:val="16"/>
        </w:rPr>
        <w:t>中</w:t>
      </w:r>
      <w:r w:rsidR="006C4FA9">
        <w:rPr>
          <w:rFonts w:ascii="宋体" w:eastAsia="宋体" w:hAnsi="宋体" w:cs="宋体" w:hint="eastAsia"/>
          <w:color w:val="000000"/>
          <w:kern w:val="0"/>
          <w:sz w:val="16"/>
          <w:szCs w:val="16"/>
        </w:rPr>
        <w:t>相关载扇数据</w:t>
      </w:r>
      <w:r w:rsidR="00BF1484">
        <w:rPr>
          <w:rFonts w:ascii="宋体" w:eastAsia="宋体" w:hAnsi="宋体" w:cs="宋体" w:hint="eastAsia"/>
          <w:color w:val="000000"/>
          <w:kern w:val="0"/>
          <w:sz w:val="16"/>
          <w:szCs w:val="16"/>
        </w:rPr>
        <w:t>。</w:t>
      </w:r>
    </w:p>
    <w:p w:rsidR="00F24059" w:rsidRPr="00F24059" w:rsidRDefault="00D72A24" w:rsidP="000F51FC">
      <w:pPr>
        <w:pStyle w:val="a3"/>
        <w:numPr>
          <w:ilvl w:val="0"/>
          <w:numId w:val="7"/>
        </w:numPr>
        <w:ind w:firstLineChars="0"/>
        <w:rPr>
          <w:rFonts w:ascii="宋体" w:eastAsia="宋体" w:hAnsi="宋体" w:cs="宋体"/>
          <w:color w:val="000000"/>
          <w:kern w:val="0"/>
          <w:sz w:val="16"/>
          <w:szCs w:val="16"/>
        </w:rPr>
      </w:pPr>
      <w:r>
        <w:rPr>
          <w:rFonts w:ascii="宋体" w:eastAsia="宋体" w:hAnsi="宋体" w:cs="宋体" w:hint="eastAsia"/>
          <w:color w:val="000000"/>
          <w:kern w:val="0"/>
          <w:sz w:val="16"/>
          <w:szCs w:val="16"/>
        </w:rPr>
        <w:t>特殊覆盖小区</w:t>
      </w:r>
      <w:r w:rsidR="00F24059" w:rsidRPr="00F24059">
        <w:rPr>
          <w:rFonts w:ascii="宋体" w:eastAsia="宋体" w:hAnsi="宋体" w:cs="宋体" w:hint="eastAsia"/>
          <w:color w:val="000000"/>
          <w:kern w:val="0"/>
          <w:sz w:val="16"/>
          <w:szCs w:val="16"/>
        </w:rPr>
        <w:t>BSA工参优先级高于小区台账。</w:t>
      </w:r>
    </w:p>
    <w:p w:rsidR="006C4FA9" w:rsidRDefault="006C4FA9" w:rsidP="000F51FC">
      <w:pPr>
        <w:pStyle w:val="a3"/>
        <w:numPr>
          <w:ilvl w:val="0"/>
          <w:numId w:val="7"/>
        </w:numPr>
        <w:ind w:firstLineChars="0"/>
        <w:rPr>
          <w:rFonts w:ascii="宋体" w:eastAsia="宋体" w:hAnsi="宋体" w:cs="宋体"/>
          <w:color w:val="000000"/>
          <w:kern w:val="0"/>
          <w:sz w:val="16"/>
          <w:szCs w:val="16"/>
        </w:rPr>
      </w:pPr>
      <w:r>
        <w:rPr>
          <w:rFonts w:ascii="宋体" w:eastAsia="宋体" w:hAnsi="宋体" w:cs="宋体" w:hint="eastAsia"/>
          <w:color w:val="000000"/>
          <w:kern w:val="0"/>
          <w:sz w:val="16"/>
          <w:szCs w:val="16"/>
        </w:rPr>
        <w:t>如果从载扇基础信息表从将不存在于BSA数据中的数据加入BSA工参表中时，需要先从</w:t>
      </w:r>
      <w:r w:rsidR="00D72A24">
        <w:rPr>
          <w:rFonts w:ascii="宋体" w:eastAsia="宋体" w:hAnsi="宋体" w:cs="宋体" w:hint="eastAsia"/>
          <w:color w:val="000000"/>
          <w:kern w:val="0"/>
          <w:sz w:val="16"/>
          <w:szCs w:val="16"/>
        </w:rPr>
        <w:t>特殊覆盖小区</w:t>
      </w:r>
      <w:r>
        <w:rPr>
          <w:rFonts w:ascii="宋体" w:eastAsia="宋体" w:hAnsi="宋体" w:cs="宋体" w:hint="eastAsia"/>
          <w:color w:val="000000"/>
          <w:kern w:val="0"/>
          <w:sz w:val="16"/>
          <w:szCs w:val="16"/>
        </w:rPr>
        <w:t>BSA工参中取工参信息；如果取不到，再从小区台账中更新。</w:t>
      </w:r>
    </w:p>
    <w:p w:rsidR="00F24059" w:rsidRDefault="00F24059" w:rsidP="000F51FC">
      <w:pPr>
        <w:pStyle w:val="a3"/>
        <w:numPr>
          <w:ilvl w:val="0"/>
          <w:numId w:val="7"/>
        </w:numPr>
        <w:ind w:firstLineChars="0"/>
        <w:rPr>
          <w:rFonts w:ascii="宋体" w:eastAsia="宋体" w:hAnsi="宋体" w:cs="宋体"/>
          <w:color w:val="000000"/>
          <w:kern w:val="0"/>
          <w:sz w:val="16"/>
          <w:szCs w:val="16"/>
        </w:rPr>
      </w:pPr>
      <w:r w:rsidRPr="00F24059">
        <w:rPr>
          <w:rFonts w:ascii="宋体" w:eastAsia="宋体" w:hAnsi="宋体" w:cs="宋体" w:hint="eastAsia"/>
          <w:color w:val="000000"/>
          <w:kern w:val="0"/>
          <w:sz w:val="16"/>
          <w:szCs w:val="16"/>
        </w:rPr>
        <w:t>如果BSA工参表中一个载扇存在于</w:t>
      </w:r>
      <w:r w:rsidR="00D72A24">
        <w:rPr>
          <w:rFonts w:ascii="宋体" w:eastAsia="宋体" w:hAnsi="宋体" w:cs="宋体" w:hint="eastAsia"/>
          <w:color w:val="000000"/>
          <w:kern w:val="0"/>
          <w:sz w:val="16"/>
          <w:szCs w:val="16"/>
        </w:rPr>
        <w:t>特殊覆盖小区</w:t>
      </w:r>
      <w:r w:rsidRPr="00F24059">
        <w:rPr>
          <w:rFonts w:ascii="宋体" w:eastAsia="宋体" w:hAnsi="宋体" w:cs="宋体" w:hint="eastAsia"/>
          <w:color w:val="000000"/>
          <w:kern w:val="0"/>
          <w:sz w:val="16"/>
          <w:szCs w:val="16"/>
        </w:rPr>
        <w:t>BSA工参表</w:t>
      </w:r>
      <w:r>
        <w:rPr>
          <w:rFonts w:ascii="宋体" w:eastAsia="宋体" w:hAnsi="宋体" w:cs="宋体" w:hint="eastAsia"/>
          <w:color w:val="000000"/>
          <w:kern w:val="0"/>
          <w:sz w:val="16"/>
          <w:szCs w:val="16"/>
        </w:rPr>
        <w:t>中，则其必须与</w:t>
      </w:r>
      <w:r w:rsidR="00D72A24">
        <w:rPr>
          <w:rFonts w:ascii="宋体" w:eastAsia="宋体" w:hAnsi="宋体" w:cs="宋体" w:hint="eastAsia"/>
          <w:color w:val="000000"/>
          <w:kern w:val="0"/>
          <w:sz w:val="16"/>
          <w:szCs w:val="16"/>
        </w:rPr>
        <w:t>特殊覆盖小区</w:t>
      </w:r>
      <w:r w:rsidRPr="00F24059">
        <w:rPr>
          <w:rFonts w:ascii="宋体" w:eastAsia="宋体" w:hAnsi="宋体" w:cs="宋体" w:hint="eastAsia"/>
          <w:color w:val="000000"/>
          <w:kern w:val="0"/>
          <w:sz w:val="16"/>
          <w:szCs w:val="16"/>
        </w:rPr>
        <w:t>BSA工参表</w:t>
      </w:r>
      <w:r>
        <w:rPr>
          <w:rFonts w:ascii="宋体" w:eastAsia="宋体" w:hAnsi="宋体" w:cs="宋体" w:hint="eastAsia"/>
          <w:color w:val="000000"/>
          <w:kern w:val="0"/>
          <w:sz w:val="16"/>
          <w:szCs w:val="16"/>
        </w:rPr>
        <w:t>中的数据保持一致。无论小区台账中该载扇对应的小区工参如何修改，只要</w:t>
      </w:r>
      <w:r w:rsidR="00D72A24">
        <w:rPr>
          <w:rFonts w:ascii="宋体" w:eastAsia="宋体" w:hAnsi="宋体" w:cs="宋体" w:hint="eastAsia"/>
          <w:color w:val="000000"/>
          <w:kern w:val="0"/>
          <w:sz w:val="16"/>
          <w:szCs w:val="16"/>
        </w:rPr>
        <w:t>特殊覆盖小区</w:t>
      </w:r>
      <w:r w:rsidRPr="00F24059">
        <w:rPr>
          <w:rFonts w:ascii="宋体" w:eastAsia="宋体" w:hAnsi="宋体" w:cs="宋体" w:hint="eastAsia"/>
          <w:color w:val="000000"/>
          <w:kern w:val="0"/>
          <w:sz w:val="16"/>
          <w:szCs w:val="16"/>
        </w:rPr>
        <w:t>BSA工参表</w:t>
      </w:r>
      <w:r>
        <w:rPr>
          <w:rFonts w:ascii="宋体" w:eastAsia="宋体" w:hAnsi="宋体" w:cs="宋体" w:hint="eastAsia"/>
          <w:color w:val="000000"/>
          <w:kern w:val="0"/>
          <w:sz w:val="16"/>
          <w:szCs w:val="16"/>
        </w:rPr>
        <w:t>中的数据不变，则该载扇在BSA工参表中的工参数据不变。</w:t>
      </w:r>
    </w:p>
    <w:p w:rsidR="0012449B" w:rsidRPr="0012449B" w:rsidRDefault="0012449B" w:rsidP="000F51FC">
      <w:pPr>
        <w:pStyle w:val="a3"/>
        <w:numPr>
          <w:ilvl w:val="0"/>
          <w:numId w:val="7"/>
        </w:numPr>
        <w:ind w:firstLineChars="0"/>
        <w:rPr>
          <w:rFonts w:ascii="宋体" w:eastAsia="宋体" w:hAnsi="宋体" w:cs="宋体"/>
          <w:color w:val="000000"/>
          <w:kern w:val="0"/>
          <w:sz w:val="16"/>
          <w:szCs w:val="16"/>
        </w:rPr>
      </w:pPr>
      <w:r w:rsidRPr="0012449B">
        <w:rPr>
          <w:rFonts w:ascii="宋体" w:eastAsia="宋体" w:hAnsi="宋体" w:cs="宋体" w:hint="eastAsia"/>
          <w:color w:val="000000"/>
          <w:kern w:val="0"/>
          <w:sz w:val="16"/>
          <w:szCs w:val="16"/>
        </w:rPr>
        <w:t>用台账更新BSA工参表时网元关联需通过网元表进行：</w:t>
      </w:r>
    </w:p>
    <w:p w:rsidR="0012449B" w:rsidRPr="0012449B" w:rsidRDefault="0012449B" w:rsidP="000F51FC">
      <w:pPr>
        <w:pStyle w:val="a3"/>
        <w:numPr>
          <w:ilvl w:val="1"/>
          <w:numId w:val="7"/>
        </w:numPr>
        <w:ind w:firstLineChars="0"/>
        <w:rPr>
          <w:rFonts w:ascii="宋体" w:eastAsia="宋体" w:hAnsi="宋体" w:cs="宋体"/>
          <w:color w:val="000000"/>
          <w:kern w:val="0"/>
          <w:sz w:val="16"/>
          <w:szCs w:val="16"/>
        </w:rPr>
      </w:pPr>
      <w:r w:rsidRPr="0012449B">
        <w:rPr>
          <w:rFonts w:ascii="宋体" w:eastAsia="宋体" w:hAnsi="宋体" w:cs="宋体"/>
          <w:color w:val="000000"/>
          <w:kern w:val="0"/>
          <w:sz w:val="16"/>
          <w:szCs w:val="16"/>
        </w:rPr>
        <w:t>BSA</w:t>
      </w:r>
      <w:r w:rsidRPr="0012449B">
        <w:rPr>
          <w:rFonts w:ascii="宋体" w:eastAsia="宋体" w:hAnsi="宋体" w:cs="宋体" w:hint="eastAsia"/>
          <w:color w:val="000000"/>
          <w:kern w:val="0"/>
          <w:sz w:val="16"/>
          <w:szCs w:val="16"/>
        </w:rPr>
        <w:t>表</w:t>
      </w:r>
      <w:r w:rsidRPr="0012449B">
        <w:rPr>
          <w:rFonts w:ascii="宋体" w:eastAsia="宋体" w:hAnsi="宋体" w:cs="宋体"/>
          <w:color w:val="000000"/>
          <w:kern w:val="0"/>
          <w:sz w:val="16"/>
          <w:szCs w:val="16"/>
        </w:rPr>
        <w:t xml:space="preserve">(sid,nid, Extend BID) </w:t>
      </w:r>
      <w:r w:rsidR="00000D46" w:rsidRPr="00000D46">
        <w:rPr>
          <w:rFonts w:ascii="宋体" w:eastAsia="宋体" w:hAnsi="宋体" w:cs="宋体"/>
          <w:color w:val="000000"/>
          <w:kern w:val="0"/>
          <w:sz w:val="16"/>
          <w:szCs w:val="16"/>
        </w:rPr>
        <w:sym w:font="Wingdings" w:char="F0F3"/>
      </w:r>
      <w:r w:rsidRPr="0012449B">
        <w:rPr>
          <w:rFonts w:ascii="宋体" w:eastAsia="宋体" w:hAnsi="宋体" w:cs="宋体"/>
          <w:color w:val="000000"/>
          <w:kern w:val="0"/>
          <w:sz w:val="16"/>
          <w:szCs w:val="16"/>
        </w:rPr>
        <w:t xml:space="preserve"> </w:t>
      </w:r>
      <w:r w:rsidRPr="0012449B">
        <w:rPr>
          <w:rFonts w:ascii="宋体" w:eastAsia="宋体" w:hAnsi="宋体" w:cs="宋体" w:hint="eastAsia"/>
          <w:color w:val="000000"/>
          <w:kern w:val="0"/>
          <w:sz w:val="16"/>
          <w:szCs w:val="16"/>
        </w:rPr>
        <w:t>载扇网元表</w:t>
      </w:r>
      <w:r w:rsidRPr="0012449B">
        <w:rPr>
          <w:rFonts w:ascii="宋体" w:eastAsia="宋体" w:hAnsi="宋体" w:cs="宋体"/>
          <w:color w:val="000000"/>
          <w:kern w:val="0"/>
          <w:sz w:val="16"/>
          <w:szCs w:val="16"/>
        </w:rPr>
        <w:t>(SID,NID,carrier_id*65536+ci),</w:t>
      </w:r>
    </w:p>
    <w:p w:rsidR="0012449B" w:rsidRPr="00F24059" w:rsidRDefault="0012449B" w:rsidP="000F51FC">
      <w:pPr>
        <w:pStyle w:val="a3"/>
        <w:numPr>
          <w:ilvl w:val="1"/>
          <w:numId w:val="7"/>
        </w:numPr>
        <w:ind w:firstLineChars="0"/>
        <w:rPr>
          <w:rFonts w:ascii="宋体" w:eastAsia="宋体" w:hAnsi="宋体" w:cs="宋体"/>
          <w:color w:val="000000"/>
          <w:kern w:val="0"/>
          <w:sz w:val="16"/>
          <w:szCs w:val="16"/>
        </w:rPr>
      </w:pPr>
      <w:r w:rsidRPr="0012449B">
        <w:rPr>
          <w:rFonts w:ascii="宋体" w:eastAsia="宋体" w:hAnsi="宋体" w:cs="宋体" w:hint="eastAsia"/>
          <w:color w:val="000000"/>
          <w:kern w:val="0"/>
          <w:sz w:val="16"/>
          <w:szCs w:val="16"/>
        </w:rPr>
        <w:t>载扇网元表</w:t>
      </w:r>
      <w:r w:rsidRPr="0012449B">
        <w:rPr>
          <w:rFonts w:ascii="宋体" w:eastAsia="宋体" w:hAnsi="宋体" w:cs="宋体"/>
          <w:color w:val="000000"/>
          <w:kern w:val="0"/>
          <w:sz w:val="16"/>
          <w:szCs w:val="16"/>
        </w:rPr>
        <w:t xml:space="preserve">(city_id,bsc_name,bts_id,sector_id) </w:t>
      </w:r>
      <w:r w:rsidR="00000D46" w:rsidRPr="00000D46">
        <w:rPr>
          <w:rFonts w:ascii="宋体" w:eastAsia="宋体" w:hAnsi="宋体" w:cs="宋体"/>
          <w:color w:val="000000"/>
          <w:kern w:val="0"/>
          <w:sz w:val="16"/>
          <w:szCs w:val="16"/>
        </w:rPr>
        <w:sym w:font="Wingdings" w:char="F0F3"/>
      </w:r>
      <w:r w:rsidRPr="0012449B">
        <w:rPr>
          <w:rFonts w:ascii="宋体" w:eastAsia="宋体" w:hAnsi="宋体" w:cs="宋体"/>
          <w:color w:val="000000"/>
          <w:kern w:val="0"/>
          <w:sz w:val="16"/>
          <w:szCs w:val="16"/>
        </w:rPr>
        <w:t xml:space="preserve"> </w:t>
      </w:r>
      <w:r w:rsidRPr="0012449B">
        <w:rPr>
          <w:rFonts w:ascii="宋体" w:eastAsia="宋体" w:hAnsi="宋体" w:cs="宋体" w:hint="eastAsia"/>
          <w:color w:val="000000"/>
          <w:kern w:val="0"/>
          <w:sz w:val="16"/>
          <w:szCs w:val="16"/>
        </w:rPr>
        <w:t>小区台账</w:t>
      </w:r>
      <w:r w:rsidR="00000D46">
        <w:rPr>
          <w:rFonts w:ascii="宋体" w:eastAsia="宋体" w:hAnsi="宋体" w:cs="宋体"/>
          <w:color w:val="000000"/>
          <w:kern w:val="0"/>
          <w:sz w:val="16"/>
          <w:szCs w:val="16"/>
        </w:rPr>
        <w:br/>
      </w:r>
      <w:r w:rsidRPr="0012449B">
        <w:rPr>
          <w:rFonts w:ascii="宋体" w:eastAsia="宋体" w:hAnsi="宋体" w:cs="宋体"/>
          <w:color w:val="000000"/>
          <w:kern w:val="0"/>
          <w:sz w:val="16"/>
          <w:szCs w:val="16"/>
        </w:rPr>
        <w:t>(city_id,bsc_name,bts_id,sector_id)</w:t>
      </w:r>
      <w:r w:rsidRPr="0012449B">
        <w:rPr>
          <w:rFonts w:ascii="宋体" w:eastAsia="宋体" w:hAnsi="宋体" w:cs="宋体" w:hint="eastAsia"/>
          <w:color w:val="000000"/>
          <w:kern w:val="0"/>
          <w:sz w:val="16"/>
          <w:szCs w:val="16"/>
        </w:rPr>
        <w:t>。</w:t>
      </w:r>
    </w:p>
    <w:p w:rsidR="00DC5B11" w:rsidRDefault="00DC5B11" w:rsidP="000F51FC">
      <w:pPr>
        <w:pStyle w:val="a3"/>
        <w:numPr>
          <w:ilvl w:val="0"/>
          <w:numId w:val="3"/>
        </w:numPr>
        <w:ind w:firstLineChars="0"/>
      </w:pPr>
      <w:r>
        <w:rPr>
          <w:rFonts w:hint="eastAsia"/>
        </w:rPr>
        <w:t>用</w:t>
      </w:r>
      <w:r>
        <w:rPr>
          <w:rFonts w:hint="eastAsia"/>
        </w:rPr>
        <w:t>SnapCell</w:t>
      </w:r>
      <w:r>
        <w:rPr>
          <w:rFonts w:hint="eastAsia"/>
        </w:rPr>
        <w:t>工具进行五项推导，运算出其余五个字段。</w:t>
      </w:r>
    </w:p>
    <w:p w:rsidR="009C47C6" w:rsidRDefault="005C5DE6" w:rsidP="00B25370">
      <w:pPr>
        <w:pStyle w:val="a3"/>
        <w:ind w:left="360" w:firstLineChars="0" w:firstLine="0"/>
      </w:pPr>
      <w:r>
        <w:rPr>
          <w:rFonts w:hint="eastAsia"/>
        </w:rPr>
        <w:t>参见“</w:t>
      </w:r>
      <w:r>
        <w:rPr>
          <w:rFonts w:hint="eastAsia"/>
        </w:rPr>
        <w:t>SnapCell</w:t>
      </w:r>
      <w:r>
        <w:rPr>
          <w:rFonts w:hint="eastAsia"/>
        </w:rPr>
        <w:t>工具五项推导”章节。</w:t>
      </w:r>
    </w:p>
    <w:p w:rsidR="00932D74" w:rsidRDefault="00932D74" w:rsidP="000F51FC">
      <w:pPr>
        <w:pStyle w:val="a3"/>
        <w:numPr>
          <w:ilvl w:val="0"/>
          <w:numId w:val="3"/>
        </w:numPr>
        <w:ind w:firstLineChars="0"/>
      </w:pPr>
      <w:r>
        <w:rPr>
          <w:rFonts w:hint="eastAsia"/>
        </w:rPr>
        <w:t>记录更新日志，相见“记录更新日志”章节。</w:t>
      </w:r>
    </w:p>
    <w:p w:rsidR="009E584B" w:rsidRDefault="009E584B" w:rsidP="000F51FC">
      <w:pPr>
        <w:pStyle w:val="3"/>
        <w:numPr>
          <w:ilvl w:val="2"/>
          <w:numId w:val="36"/>
        </w:numPr>
      </w:pPr>
      <w:r>
        <w:rPr>
          <w:rFonts w:hint="eastAsia"/>
        </w:rPr>
        <w:t>伪基站载扇</w:t>
      </w:r>
      <w:r>
        <w:rPr>
          <w:rFonts w:hint="eastAsia"/>
        </w:rPr>
        <w:t>BSA</w:t>
      </w:r>
      <w:r>
        <w:rPr>
          <w:rFonts w:hint="eastAsia"/>
        </w:rPr>
        <w:t>数据维护</w:t>
      </w:r>
      <w:ins w:id="1049" w:author="Administrator" w:date="2012-08-17T10:37:00Z">
        <w:r w:rsidR="00E2016D">
          <w:rPr>
            <w:rFonts w:hint="eastAsia"/>
          </w:rPr>
          <w:t xml:space="preserve"> </w:t>
        </w:r>
        <w:r w:rsidR="00E2016D">
          <w:rPr>
            <w:rFonts w:hint="eastAsia"/>
          </w:rPr>
          <w:t>（前台应用）</w:t>
        </w:r>
      </w:ins>
    </w:p>
    <w:p w:rsidR="005C5DE6" w:rsidRPr="009E584B" w:rsidRDefault="005C5DE6" w:rsidP="009E584B"/>
    <w:p w:rsidR="00991799" w:rsidRPr="00991799" w:rsidRDefault="00991799" w:rsidP="00991799">
      <w:r>
        <w:object w:dxaOrig="3755" w:dyaOrig="6377">
          <v:shape id="_x0000_i1028" type="#_x0000_t75" style="width:187.8pt;height:319.1pt" o:ole="">
            <v:imagedata r:id="rId11" o:title=""/>
          </v:shape>
          <o:OLEObject Type="Embed" ProgID="Visio.Drawing.11" ShapeID="_x0000_i1028" DrawAspect="Content" ObjectID="_1406707827" r:id="rId12"/>
        </w:object>
      </w:r>
    </w:p>
    <w:p w:rsidR="00FF077A" w:rsidRDefault="00FC0D4E" w:rsidP="00FC0D4E">
      <w:r>
        <w:rPr>
          <w:rFonts w:hint="eastAsia"/>
        </w:rPr>
        <w:tab/>
      </w:r>
      <w:r w:rsidR="00991799">
        <w:rPr>
          <w:rFonts w:hint="eastAsia"/>
        </w:rPr>
        <w:t>伪基站载扇</w:t>
      </w:r>
      <w:r w:rsidR="00991799">
        <w:rPr>
          <w:rFonts w:hint="eastAsia"/>
        </w:rPr>
        <w:t>BSA</w:t>
      </w:r>
      <w:r w:rsidR="00991799">
        <w:rPr>
          <w:rFonts w:hint="eastAsia"/>
        </w:rPr>
        <w:t>数据需要用户在“</w:t>
      </w:r>
      <w:r w:rsidR="00991799">
        <w:rPr>
          <w:rFonts w:hint="eastAsia"/>
        </w:rPr>
        <w:t>BSA</w:t>
      </w:r>
      <w:r w:rsidR="00991799">
        <w:rPr>
          <w:rFonts w:hint="eastAsia"/>
        </w:rPr>
        <w:t>数据维护”功能导入，然后更新平台伪基站载扇</w:t>
      </w:r>
      <w:r w:rsidR="00991799">
        <w:rPr>
          <w:rFonts w:hint="eastAsia"/>
        </w:rPr>
        <w:t>BSA</w:t>
      </w:r>
      <w:r w:rsidR="00991799">
        <w:rPr>
          <w:rFonts w:hint="eastAsia"/>
        </w:rPr>
        <w:t>数和平台</w:t>
      </w:r>
      <w:r w:rsidR="00991799">
        <w:rPr>
          <w:rFonts w:hint="eastAsia"/>
        </w:rPr>
        <w:t>BSA</w:t>
      </w:r>
      <w:r w:rsidR="00991799">
        <w:rPr>
          <w:rFonts w:hint="eastAsia"/>
        </w:rPr>
        <w:t>数据。</w:t>
      </w:r>
      <w:r w:rsidR="00991799">
        <w:t> </w:t>
      </w:r>
    </w:p>
    <w:p w:rsidR="00FC0D4E" w:rsidRDefault="00FF077A" w:rsidP="00FC0D4E">
      <w:r>
        <w:rPr>
          <w:rFonts w:hint="eastAsia"/>
        </w:rPr>
        <w:tab/>
      </w:r>
      <w:r w:rsidR="00EF0199">
        <w:rPr>
          <w:rFonts w:hint="eastAsia"/>
        </w:rPr>
        <w:t>此部分数据为</w:t>
      </w:r>
      <w:r w:rsidR="00EF0199">
        <w:rPr>
          <w:rFonts w:hint="eastAsia"/>
        </w:rPr>
        <w:t>BSA</w:t>
      </w:r>
      <w:r w:rsidR="00EF0199">
        <w:rPr>
          <w:rFonts w:hint="eastAsia"/>
        </w:rPr>
        <w:t>全字段数据：数据</w:t>
      </w:r>
      <w:r w:rsidR="00EF1B1C">
        <w:rPr>
          <w:rFonts w:hint="eastAsia"/>
        </w:rPr>
        <w:t>此部分</w:t>
      </w:r>
      <w:r w:rsidR="00EF1B1C">
        <w:rPr>
          <w:rFonts w:hint="eastAsia"/>
        </w:rPr>
        <w:t>BSA</w:t>
      </w:r>
      <w:r w:rsidR="00EF1B1C">
        <w:rPr>
          <w:rFonts w:hint="eastAsia"/>
        </w:rPr>
        <w:t>网元数据的</w:t>
      </w:r>
      <w:r w:rsidR="00942D4D">
        <w:rPr>
          <w:rFonts w:hint="eastAsia"/>
        </w:rPr>
        <w:t>除五项推导外的其他</w:t>
      </w:r>
      <w:r w:rsidR="00EF1B1C">
        <w:rPr>
          <w:rFonts w:hint="eastAsia"/>
        </w:rPr>
        <w:t>字段由客户在客户端上维护</w:t>
      </w:r>
      <w:r w:rsidR="00942D4D">
        <w:rPr>
          <w:rFonts w:hint="eastAsia"/>
        </w:rPr>
        <w:t>，五项推导字段由系统计算。</w:t>
      </w:r>
    </w:p>
    <w:p w:rsidR="00E56F6A" w:rsidRDefault="00E56F6A" w:rsidP="00FC0D4E">
      <w:r>
        <w:rPr>
          <w:rFonts w:hint="eastAsia"/>
        </w:rPr>
        <w:tab/>
      </w:r>
      <w:r w:rsidR="00FF077A">
        <w:rPr>
          <w:rFonts w:hint="eastAsia"/>
        </w:rPr>
        <w:t>导入文件处理步骤</w:t>
      </w:r>
      <w:r>
        <w:rPr>
          <w:rFonts w:hint="eastAsia"/>
        </w:rPr>
        <w:t>：</w:t>
      </w:r>
    </w:p>
    <w:p w:rsidR="00EF0199" w:rsidRDefault="00FF077A" w:rsidP="000F51FC">
      <w:pPr>
        <w:pStyle w:val="a3"/>
        <w:numPr>
          <w:ilvl w:val="0"/>
          <w:numId w:val="8"/>
        </w:numPr>
        <w:ind w:firstLineChars="0"/>
      </w:pPr>
      <w:r>
        <w:rPr>
          <w:rFonts w:hint="eastAsia"/>
        </w:rPr>
        <w:t>检查数据合法性：</w:t>
      </w:r>
    </w:p>
    <w:p w:rsidR="00FF077A" w:rsidRDefault="00FF077A" w:rsidP="000F51FC">
      <w:pPr>
        <w:pStyle w:val="a3"/>
        <w:numPr>
          <w:ilvl w:val="0"/>
          <w:numId w:val="27"/>
        </w:numPr>
        <w:ind w:firstLineChars="0"/>
      </w:pPr>
      <w:r>
        <w:rPr>
          <w:rFonts w:hint="eastAsia"/>
        </w:rPr>
        <w:t>除五项推导字段外，其它字段不应该为空。</w:t>
      </w:r>
    </w:p>
    <w:p w:rsidR="00FF077A" w:rsidRDefault="00FF077A" w:rsidP="000F51FC">
      <w:pPr>
        <w:pStyle w:val="a3"/>
        <w:numPr>
          <w:ilvl w:val="0"/>
          <w:numId w:val="27"/>
        </w:numPr>
        <w:ind w:firstLineChars="0"/>
      </w:pPr>
      <w:r>
        <w:rPr>
          <w:rFonts w:hint="eastAsia"/>
        </w:rPr>
        <w:t>第一个字段</w:t>
      </w:r>
      <w:r>
        <w:rPr>
          <w:rFonts w:hint="eastAsia"/>
        </w:rPr>
        <w:t>Pilot Sector Name</w:t>
      </w:r>
      <w:r>
        <w:rPr>
          <w:rFonts w:hint="eastAsia"/>
        </w:rPr>
        <w:t>为字符型，长度不超过</w:t>
      </w:r>
      <w:r>
        <w:rPr>
          <w:rFonts w:hint="eastAsia"/>
        </w:rPr>
        <w:t>50</w:t>
      </w:r>
      <w:r>
        <w:rPr>
          <w:rFonts w:hint="eastAsia"/>
        </w:rPr>
        <w:t>个；其它字段为数字型；</w:t>
      </w:r>
    </w:p>
    <w:p w:rsidR="00FF077A" w:rsidRDefault="00FF077A" w:rsidP="000F51FC">
      <w:pPr>
        <w:pStyle w:val="a3"/>
        <w:numPr>
          <w:ilvl w:val="0"/>
          <w:numId w:val="27"/>
        </w:numPr>
        <w:ind w:firstLineChars="0"/>
      </w:pPr>
      <w:r>
        <w:rPr>
          <w:rFonts w:hint="eastAsia"/>
        </w:rPr>
        <w:t>数据中</w:t>
      </w:r>
      <w:r>
        <w:rPr>
          <w:rFonts w:hint="eastAsia"/>
        </w:rPr>
        <w:t>SID</w:t>
      </w:r>
      <w:r>
        <w:rPr>
          <w:rFonts w:hint="eastAsia"/>
        </w:rPr>
        <w:t>所属地市在客户端界面所选地市中；</w:t>
      </w:r>
    </w:p>
    <w:p w:rsidR="00FF077A" w:rsidRDefault="00FF077A" w:rsidP="000F51FC">
      <w:pPr>
        <w:pStyle w:val="a3"/>
        <w:numPr>
          <w:ilvl w:val="0"/>
          <w:numId w:val="27"/>
        </w:numPr>
        <w:ind w:firstLineChars="0"/>
      </w:pPr>
      <w:r>
        <w:rPr>
          <w:rFonts w:hint="eastAsia"/>
        </w:rPr>
        <w:t>NID</w:t>
      </w:r>
      <w:r>
        <w:rPr>
          <w:rFonts w:hint="eastAsia"/>
        </w:rPr>
        <w:t>不为</w:t>
      </w:r>
      <w:r>
        <w:rPr>
          <w:rFonts w:hint="eastAsia"/>
        </w:rPr>
        <w:t>SID</w:t>
      </w:r>
      <w:r>
        <w:rPr>
          <w:rFonts w:hint="eastAsia"/>
        </w:rPr>
        <w:t>所属地市（通过网元表判断）；</w:t>
      </w:r>
    </w:p>
    <w:p w:rsidR="00FF077A" w:rsidRDefault="00FF077A" w:rsidP="000F51FC">
      <w:pPr>
        <w:pStyle w:val="a3"/>
        <w:numPr>
          <w:ilvl w:val="0"/>
          <w:numId w:val="27"/>
        </w:numPr>
        <w:ind w:firstLineChars="0"/>
      </w:pPr>
      <w:r>
        <w:rPr>
          <w:rFonts w:hint="eastAsia"/>
        </w:rPr>
        <w:t>检查“</w:t>
      </w:r>
      <w:r>
        <w:rPr>
          <w:rFonts w:hint="eastAsia"/>
        </w:rPr>
        <w:t>BSA</w:t>
      </w:r>
      <w:r>
        <w:rPr>
          <w:rFonts w:hint="eastAsia"/>
        </w:rPr>
        <w:t>工参数据合法性检查”中的第</w:t>
      </w:r>
      <w:r>
        <w:rPr>
          <w:rFonts w:hint="eastAsia"/>
        </w:rPr>
        <w:t>3),4),5),7),8),9),10)</w:t>
      </w:r>
      <w:r>
        <w:rPr>
          <w:rFonts w:hint="eastAsia"/>
        </w:rPr>
        <w:t>项；</w:t>
      </w:r>
    </w:p>
    <w:p w:rsidR="00FF077A" w:rsidRDefault="00FF077A" w:rsidP="000F51FC">
      <w:pPr>
        <w:pStyle w:val="a3"/>
        <w:numPr>
          <w:ilvl w:val="0"/>
          <w:numId w:val="8"/>
        </w:numPr>
        <w:ind w:firstLineChars="0"/>
      </w:pPr>
      <w:r>
        <w:rPr>
          <w:rFonts w:hint="eastAsia"/>
        </w:rPr>
        <w:t>如果所有检查项目都通过，则继续；否则</w:t>
      </w:r>
      <w:r w:rsidR="00210B52">
        <w:rPr>
          <w:rFonts w:hint="eastAsia"/>
        </w:rPr>
        <w:t>已表格文件形式</w:t>
      </w:r>
      <w:r>
        <w:rPr>
          <w:rFonts w:hint="eastAsia"/>
        </w:rPr>
        <w:t>提醒用户</w:t>
      </w:r>
      <w:r w:rsidR="00210B52">
        <w:rPr>
          <w:rFonts w:hint="eastAsia"/>
        </w:rPr>
        <w:t>数据错误需要</w:t>
      </w:r>
      <w:r>
        <w:rPr>
          <w:rFonts w:hint="eastAsia"/>
        </w:rPr>
        <w:t>修改；</w:t>
      </w:r>
    </w:p>
    <w:p w:rsidR="00FF077A" w:rsidRDefault="00FF077A" w:rsidP="000F51FC">
      <w:pPr>
        <w:pStyle w:val="a3"/>
        <w:numPr>
          <w:ilvl w:val="0"/>
          <w:numId w:val="8"/>
        </w:numPr>
        <w:ind w:firstLineChars="0"/>
      </w:pPr>
      <w:r>
        <w:rPr>
          <w:rFonts w:hint="eastAsia"/>
        </w:rPr>
        <w:t>利用导入的数据维护伪基站载扇</w:t>
      </w:r>
      <w:r>
        <w:rPr>
          <w:rFonts w:hint="eastAsia"/>
        </w:rPr>
        <w:t>BSA</w:t>
      </w:r>
      <w:r>
        <w:rPr>
          <w:rFonts w:hint="eastAsia"/>
        </w:rPr>
        <w:t>数据，对于不存在的载扇则新增；对应存在的网元，则修改。利用</w:t>
      </w:r>
      <w:r>
        <w:rPr>
          <w:rFonts w:hint="eastAsia"/>
        </w:rPr>
        <w:t>SnapCell</w:t>
      </w:r>
      <w:r>
        <w:rPr>
          <w:rFonts w:hint="eastAsia"/>
        </w:rPr>
        <w:t>推导五项值，填入伪基站载扇</w:t>
      </w:r>
      <w:r>
        <w:rPr>
          <w:rFonts w:hint="eastAsia"/>
        </w:rPr>
        <w:t>BSA</w:t>
      </w:r>
      <w:r>
        <w:rPr>
          <w:rFonts w:hint="eastAsia"/>
        </w:rPr>
        <w:t>数据中。</w:t>
      </w:r>
    </w:p>
    <w:p w:rsidR="004B0B68" w:rsidRDefault="005C65FA" w:rsidP="000F51FC">
      <w:pPr>
        <w:pStyle w:val="a3"/>
        <w:numPr>
          <w:ilvl w:val="0"/>
          <w:numId w:val="8"/>
        </w:numPr>
        <w:ind w:firstLineChars="0"/>
      </w:pPr>
      <w:r>
        <w:rPr>
          <w:rFonts w:hint="eastAsia"/>
        </w:rPr>
        <w:t>将伪基站载扇</w:t>
      </w:r>
      <w:r>
        <w:rPr>
          <w:rFonts w:hint="eastAsia"/>
        </w:rPr>
        <w:t>BSA</w:t>
      </w:r>
      <w:r>
        <w:rPr>
          <w:rFonts w:hint="eastAsia"/>
        </w:rPr>
        <w:t>数据表中的所有修改同步到平台</w:t>
      </w:r>
      <w:r>
        <w:rPr>
          <w:rFonts w:hint="eastAsia"/>
        </w:rPr>
        <w:t>BSA</w:t>
      </w:r>
      <w:r>
        <w:rPr>
          <w:rFonts w:hint="eastAsia"/>
        </w:rPr>
        <w:t>数据中。</w:t>
      </w:r>
    </w:p>
    <w:p w:rsidR="008E59D4" w:rsidRPr="004B0B68" w:rsidRDefault="008E59D4" w:rsidP="000F51FC">
      <w:pPr>
        <w:pStyle w:val="a3"/>
        <w:numPr>
          <w:ilvl w:val="0"/>
          <w:numId w:val="8"/>
        </w:numPr>
        <w:ind w:firstLineChars="0"/>
      </w:pPr>
      <w:r>
        <w:rPr>
          <w:rFonts w:hint="eastAsia"/>
        </w:rPr>
        <w:t>记录更新日志，相见“记录更新日志”章节。</w:t>
      </w:r>
    </w:p>
    <w:p w:rsidR="005C5DE6" w:rsidRDefault="005C5DE6" w:rsidP="000F51FC">
      <w:pPr>
        <w:pStyle w:val="3"/>
        <w:numPr>
          <w:ilvl w:val="2"/>
          <w:numId w:val="36"/>
        </w:numPr>
      </w:pPr>
      <w:r>
        <w:rPr>
          <w:rFonts w:hint="eastAsia"/>
        </w:rPr>
        <w:lastRenderedPageBreak/>
        <w:t>定位日志中获取缺失的</w:t>
      </w:r>
      <w:r>
        <w:rPr>
          <w:rFonts w:hint="eastAsia"/>
        </w:rPr>
        <w:t>BSA</w:t>
      </w:r>
      <w:r>
        <w:rPr>
          <w:rFonts w:hint="eastAsia"/>
        </w:rPr>
        <w:t>工参网元</w:t>
      </w:r>
      <w:ins w:id="1050" w:author="Administrator" w:date="2012-08-17T10:38:00Z">
        <w:r w:rsidR="00F9080B">
          <w:rPr>
            <w:rFonts w:hint="eastAsia"/>
          </w:rPr>
          <w:t xml:space="preserve"> </w:t>
        </w:r>
        <w:r w:rsidR="00F9080B">
          <w:rPr>
            <w:rFonts w:hint="eastAsia"/>
          </w:rPr>
          <w:t>（</w:t>
        </w:r>
      </w:ins>
      <w:ins w:id="1051" w:author="Administrator" w:date="2012-08-17T10:39:00Z">
        <w:r w:rsidR="009D18A3">
          <w:rPr>
            <w:rFonts w:hint="eastAsia"/>
          </w:rPr>
          <w:t>数据库组</w:t>
        </w:r>
      </w:ins>
      <w:ins w:id="1052" w:author="Administrator" w:date="2012-08-17T10:38:00Z">
        <w:r w:rsidR="00F9080B">
          <w:rPr>
            <w:rFonts w:hint="eastAsia"/>
          </w:rPr>
          <w:t>）</w:t>
        </w:r>
      </w:ins>
    </w:p>
    <w:p w:rsidR="00F21B0F" w:rsidRPr="00F21B0F" w:rsidRDefault="00F80646" w:rsidP="00F21B0F">
      <w:r>
        <w:object w:dxaOrig="6321" w:dyaOrig="7044">
          <v:shape id="_x0000_i1029" type="#_x0000_t75" style="width:241.35pt;height:268.4pt" o:ole="">
            <v:imagedata r:id="rId13" o:title=""/>
          </v:shape>
          <o:OLEObject Type="Embed" ProgID="Visio.Drawing.11" ShapeID="_x0000_i1029" DrawAspect="Content" ObjectID="_1406707828" r:id="rId14"/>
        </w:object>
      </w:r>
    </w:p>
    <w:p w:rsidR="00153B9A" w:rsidRDefault="006D03D4" w:rsidP="006D03D4">
      <w:r>
        <w:rPr>
          <w:rFonts w:hint="eastAsia"/>
        </w:rPr>
        <w:tab/>
      </w:r>
      <w:r w:rsidR="00153B9A">
        <w:rPr>
          <w:rFonts w:hint="eastAsia"/>
        </w:rPr>
        <w:t>将定位日志中</w:t>
      </w:r>
      <w:r w:rsidR="00153B9A">
        <w:rPr>
          <w:rFonts w:hint="eastAsia"/>
        </w:rPr>
        <w:t>BS</w:t>
      </w:r>
      <w:r w:rsidR="00153B9A">
        <w:rPr>
          <w:rFonts w:hint="eastAsia"/>
        </w:rPr>
        <w:t>查找失败的载扇加入到</w:t>
      </w:r>
      <w:r w:rsidR="00153B9A">
        <w:rPr>
          <w:rFonts w:hint="eastAsia"/>
        </w:rPr>
        <w:t>BSA</w:t>
      </w:r>
      <w:r w:rsidR="00153B9A">
        <w:rPr>
          <w:rFonts w:hint="eastAsia"/>
        </w:rPr>
        <w:t>工参数据中：</w:t>
      </w:r>
    </w:p>
    <w:p w:rsidR="00153B9A" w:rsidRPr="00153B9A" w:rsidRDefault="00153B9A" w:rsidP="000F51FC">
      <w:pPr>
        <w:pStyle w:val="a3"/>
        <w:numPr>
          <w:ilvl w:val="0"/>
          <w:numId w:val="26"/>
        </w:numPr>
        <w:ind w:firstLineChars="0"/>
      </w:pPr>
      <w:r>
        <w:rPr>
          <w:rFonts w:hint="eastAsia"/>
        </w:rPr>
        <w:t>获取数据：</w:t>
      </w:r>
    </w:p>
    <w:p w:rsidR="00153B9A" w:rsidRDefault="00153B9A" w:rsidP="006D03D4">
      <w:r>
        <w:rPr>
          <w:rFonts w:hint="eastAsia"/>
        </w:rPr>
        <w:tab/>
      </w:r>
      <w:r w:rsidR="007414DC">
        <w:rPr>
          <w:rFonts w:hint="eastAsia"/>
        </w:rPr>
        <w:t>此处数据为定位日志</w:t>
      </w:r>
      <w:r w:rsidR="007414DC">
        <w:rPr>
          <w:rFonts w:hint="eastAsia"/>
        </w:rPr>
        <w:t>fix</w:t>
      </w:r>
      <w:r w:rsidR="007414DC">
        <w:rPr>
          <w:rFonts w:hint="eastAsia"/>
        </w:rPr>
        <w:t>文件中</w:t>
      </w:r>
      <w:r w:rsidR="007414DC">
        <w:rPr>
          <w:rFonts w:hint="eastAsia"/>
        </w:rPr>
        <w:t>Found 0 match</w:t>
      </w:r>
      <w:r w:rsidR="007414DC">
        <w:rPr>
          <w:rFonts w:hint="eastAsia"/>
        </w:rPr>
        <w:t>对应的载扇数据。具体为定位日志</w:t>
      </w:r>
      <w:r w:rsidR="00BF1096">
        <w:rPr>
          <w:rFonts w:hint="eastAsia"/>
        </w:rPr>
        <w:t>采集</w:t>
      </w:r>
      <w:r w:rsidR="007414DC">
        <w:rPr>
          <w:rFonts w:hint="eastAsia"/>
        </w:rPr>
        <w:t>主表中</w:t>
      </w:r>
      <w:r w:rsidR="007414DC" w:rsidRPr="00A46F2A">
        <w:rPr>
          <w:rFonts w:hint="eastAsia"/>
        </w:rPr>
        <w:t>Serving BS Found Matches</w:t>
      </w:r>
      <w:r w:rsidR="007414DC" w:rsidRPr="00A46F2A">
        <w:rPr>
          <w:rFonts w:hint="eastAsia"/>
        </w:rPr>
        <w:t>字段为</w:t>
      </w:r>
      <w:r w:rsidR="007414DC" w:rsidRPr="00A46F2A">
        <w:rPr>
          <w:rFonts w:hint="eastAsia"/>
        </w:rPr>
        <w:t>0</w:t>
      </w:r>
      <w:r w:rsidR="007414DC" w:rsidRPr="00A46F2A">
        <w:rPr>
          <w:rFonts w:hint="eastAsia"/>
        </w:rPr>
        <w:t>时对应记录的网元</w:t>
      </w:r>
      <w:r>
        <w:rPr>
          <w:rFonts w:hint="eastAsia"/>
        </w:rPr>
        <w:t>。</w:t>
      </w:r>
    </w:p>
    <w:p w:rsidR="00153B9A" w:rsidRPr="00153B9A" w:rsidRDefault="00153B9A" w:rsidP="006D03D4">
      <w:r>
        <w:rPr>
          <w:rFonts w:hint="eastAsia"/>
        </w:rPr>
        <w:tab/>
      </w:r>
      <w:r w:rsidR="00E5028A">
        <w:rPr>
          <w:rFonts w:hint="eastAsia"/>
        </w:rPr>
        <w:tab/>
      </w:r>
      <w:r>
        <w:rPr>
          <w:rFonts w:hint="eastAsia"/>
        </w:rPr>
        <w:t>网元标识：</w:t>
      </w:r>
    </w:p>
    <w:p w:rsidR="00153B9A" w:rsidRDefault="00E5028A" w:rsidP="006D03D4">
      <w:r>
        <w:rPr>
          <w:rFonts w:hint="eastAsia"/>
        </w:rPr>
        <w:tab/>
      </w:r>
      <w:r w:rsidR="00BF1096" w:rsidRPr="00A46F2A">
        <w:rPr>
          <w:rFonts w:hint="eastAsia"/>
        </w:rPr>
        <w:t>（</w:t>
      </w:r>
      <w:r w:rsidR="00BF1096" w:rsidRPr="00A46F2A">
        <w:rPr>
          <w:rFonts w:hint="eastAsia"/>
        </w:rPr>
        <w:t>PILOT_PHASE_DATA SID</w:t>
      </w:r>
      <w:r w:rsidR="00BF1096" w:rsidRPr="00A46F2A">
        <w:rPr>
          <w:rFonts w:hint="eastAsia"/>
        </w:rPr>
        <w:t>，</w:t>
      </w:r>
      <w:r w:rsidR="00BF1096" w:rsidRPr="00A46F2A">
        <w:rPr>
          <w:rFonts w:hint="eastAsia"/>
        </w:rPr>
        <w:t>PILOT_PHASE_DATA NID</w:t>
      </w:r>
      <w:r w:rsidR="00BF1096" w:rsidRPr="00A46F2A">
        <w:rPr>
          <w:rFonts w:hint="eastAsia"/>
        </w:rPr>
        <w:t>，</w:t>
      </w:r>
      <w:r w:rsidR="00BF1096" w:rsidRPr="00A46F2A">
        <w:rPr>
          <w:rFonts w:hint="eastAsia"/>
        </w:rPr>
        <w:t>PILOT_PHASE_DATA SRV_BS</w:t>
      </w:r>
      <w:r w:rsidR="00BF1096" w:rsidRPr="00A46F2A">
        <w:rPr>
          <w:rFonts w:hint="eastAsia"/>
        </w:rPr>
        <w:t>，</w:t>
      </w:r>
      <w:r w:rsidR="00BF1096" w:rsidRPr="00A46F2A">
        <w:rPr>
          <w:rFonts w:hint="eastAsia"/>
        </w:rPr>
        <w:t>PILOT_PHASE_DATA BAND/FREQ</w:t>
      </w:r>
      <w:r w:rsidR="00BF1096" w:rsidRPr="00A46F2A">
        <w:rPr>
          <w:rFonts w:hint="eastAsia"/>
        </w:rPr>
        <w:t>）</w:t>
      </w:r>
      <w:r w:rsidR="007414DC" w:rsidRPr="00A46F2A">
        <w:rPr>
          <w:rFonts w:hint="eastAsia"/>
        </w:rPr>
        <w:t>。</w:t>
      </w:r>
    </w:p>
    <w:p w:rsidR="006D03D4" w:rsidRDefault="00153B9A" w:rsidP="006D03D4">
      <w:pPr>
        <w:rPr>
          <w:rFonts w:ascii="宋体" w:hAnsi="宋体" w:cs="宋体"/>
          <w:color w:val="000000"/>
          <w:kern w:val="0"/>
          <w:sz w:val="22"/>
        </w:rPr>
      </w:pPr>
      <w:r>
        <w:rPr>
          <w:rFonts w:hint="eastAsia"/>
        </w:rPr>
        <w:tab/>
      </w:r>
      <w:r w:rsidR="00BF1096" w:rsidRPr="00A46F2A">
        <w:rPr>
          <w:rFonts w:hint="eastAsia"/>
        </w:rPr>
        <w:t>这四个字段分别为缺失</w:t>
      </w:r>
      <w:r>
        <w:rPr>
          <w:rFonts w:hint="eastAsia"/>
        </w:rPr>
        <w:t>BS</w:t>
      </w:r>
      <w:r w:rsidR="00BF1096" w:rsidRPr="00A46F2A">
        <w:rPr>
          <w:rFonts w:hint="eastAsia"/>
        </w:rPr>
        <w:t>网元的</w:t>
      </w:r>
      <w:r w:rsidR="00BF1096" w:rsidRPr="00A46F2A">
        <w:rPr>
          <w:rFonts w:hint="eastAsia"/>
        </w:rPr>
        <w:t>SID</w:t>
      </w:r>
      <w:r w:rsidR="00BF1096" w:rsidRPr="00A46F2A">
        <w:rPr>
          <w:rFonts w:hint="eastAsia"/>
        </w:rPr>
        <w:t>，</w:t>
      </w:r>
      <w:r w:rsidR="00BF1096" w:rsidRPr="00A46F2A">
        <w:rPr>
          <w:rFonts w:hint="eastAsia"/>
        </w:rPr>
        <w:t>NID</w:t>
      </w:r>
      <w:r w:rsidR="00BF1096" w:rsidRPr="00A46F2A">
        <w:rPr>
          <w:rFonts w:hint="eastAsia"/>
        </w:rPr>
        <w:t>，</w:t>
      </w:r>
      <w:r w:rsidR="00BF1096" w:rsidRPr="00A46F2A">
        <w:rPr>
          <w:rFonts w:hint="eastAsia"/>
        </w:rPr>
        <w:t>CI</w:t>
      </w:r>
      <w:r w:rsidR="00BF1096" w:rsidRPr="00A46F2A">
        <w:rPr>
          <w:rFonts w:hint="eastAsia"/>
        </w:rPr>
        <w:t>和频点</w:t>
      </w:r>
      <w:r w:rsidR="00BF1096" w:rsidRPr="00A46F2A">
        <w:rPr>
          <w:rFonts w:hint="eastAsia"/>
        </w:rPr>
        <w:t>CDMA_FREQ</w:t>
      </w:r>
      <w:r>
        <w:rPr>
          <w:rFonts w:hint="eastAsia"/>
        </w:rPr>
        <w:t>。</w:t>
      </w:r>
      <w:r w:rsidR="00BF1096" w:rsidRPr="00A46F2A">
        <w:rPr>
          <w:rFonts w:hint="eastAsia"/>
        </w:rPr>
        <w:t>其中</w:t>
      </w:r>
      <w:r w:rsidR="00BF1096" w:rsidRPr="00A46F2A">
        <w:rPr>
          <w:rFonts w:hint="eastAsia"/>
        </w:rPr>
        <w:t>CI</w:t>
      </w:r>
      <w:r w:rsidR="00BF1096" w:rsidRPr="00A46F2A">
        <w:rPr>
          <w:rFonts w:hint="eastAsia"/>
        </w:rPr>
        <w:t>和</w:t>
      </w:r>
      <w:r w:rsidR="00BF1096" w:rsidRPr="00A46F2A">
        <w:rPr>
          <w:rFonts w:hint="eastAsia"/>
        </w:rPr>
        <w:t>CDMA_FREQ</w:t>
      </w:r>
      <w:r w:rsidR="00BF1096" w:rsidRPr="00A46F2A">
        <w:rPr>
          <w:rFonts w:hint="eastAsia"/>
        </w:rPr>
        <w:t>原始为</w:t>
      </w:r>
      <w:r w:rsidR="00BF1096" w:rsidRPr="00A46F2A">
        <w:rPr>
          <w:rFonts w:hint="eastAsia"/>
        </w:rPr>
        <w:t>16</w:t>
      </w:r>
      <w:r w:rsidR="00BF1096" w:rsidRPr="00A46F2A">
        <w:rPr>
          <w:rFonts w:hint="eastAsia"/>
        </w:rPr>
        <w:t>进制数，需要分别转换为</w:t>
      </w:r>
      <w:r w:rsidR="00BF1096" w:rsidRPr="00A46F2A">
        <w:rPr>
          <w:rFonts w:hint="eastAsia"/>
        </w:rPr>
        <w:t>10</w:t>
      </w:r>
      <w:r w:rsidR="00BF1096" w:rsidRPr="00A46F2A">
        <w:rPr>
          <w:rFonts w:hint="eastAsia"/>
        </w:rPr>
        <w:t>进制</w:t>
      </w:r>
      <w:r>
        <w:rPr>
          <w:rFonts w:hint="eastAsia"/>
        </w:rPr>
        <w:t>，</w:t>
      </w:r>
      <w:r w:rsidR="00BF1096" w:rsidRPr="00A46F2A">
        <w:rPr>
          <w:rFonts w:hint="eastAsia"/>
        </w:rPr>
        <w:t>然后按</w:t>
      </w:r>
      <w:r w:rsidR="00BF1096" w:rsidRPr="00A46F2A">
        <w:rPr>
          <w:rFonts w:hint="eastAsia"/>
        </w:rPr>
        <w:t>65536*CDMA_FREQ+CI</w:t>
      </w:r>
      <w:r w:rsidR="00BF1096" w:rsidRPr="00A46F2A">
        <w:rPr>
          <w:rFonts w:hint="eastAsia"/>
        </w:rPr>
        <w:t>的公式计算出</w:t>
      </w:r>
      <w:r w:rsidR="00BF1096" w:rsidRPr="00A46F2A">
        <w:rPr>
          <w:rFonts w:hint="eastAsia"/>
        </w:rPr>
        <w:t>Extend BID</w:t>
      </w:r>
      <w:r w:rsidR="00BF1096" w:rsidRPr="00A46F2A">
        <w:rPr>
          <w:rFonts w:hint="eastAsia"/>
        </w:rPr>
        <w:t>。</w:t>
      </w:r>
    </w:p>
    <w:p w:rsidR="00BF1096" w:rsidRDefault="00BF1096" w:rsidP="006D03D4">
      <w:r>
        <w:rPr>
          <w:noProof/>
        </w:rPr>
        <w:drawing>
          <wp:inline distT="0" distB="0" distL="0" distR="0">
            <wp:extent cx="5274310" cy="1275235"/>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274310" cy="1275235"/>
                    </a:xfrm>
                    <a:prstGeom prst="rect">
                      <a:avLst/>
                    </a:prstGeom>
                  </pic:spPr>
                </pic:pic>
              </a:graphicData>
            </a:graphic>
          </wp:inline>
        </w:drawing>
      </w:r>
    </w:p>
    <w:p w:rsidR="00CD28C6" w:rsidRDefault="00CD28C6" w:rsidP="000F51FC">
      <w:pPr>
        <w:pStyle w:val="a3"/>
        <w:numPr>
          <w:ilvl w:val="0"/>
          <w:numId w:val="26"/>
        </w:numPr>
        <w:ind w:firstLineChars="0"/>
      </w:pPr>
      <w:r>
        <w:rPr>
          <w:rFonts w:hint="eastAsia"/>
        </w:rPr>
        <w:t>将该网元加入</w:t>
      </w:r>
      <w:r>
        <w:rPr>
          <w:rFonts w:hint="eastAsia"/>
        </w:rPr>
        <w:t>BSA</w:t>
      </w:r>
      <w:r>
        <w:rPr>
          <w:rFonts w:hint="eastAsia"/>
        </w:rPr>
        <w:t>工参表中</w:t>
      </w:r>
    </w:p>
    <w:p w:rsidR="00F27365" w:rsidRDefault="00CD28C6" w:rsidP="006D03D4">
      <w:r>
        <w:rPr>
          <w:rFonts w:hint="eastAsia"/>
        </w:rPr>
        <w:tab/>
      </w:r>
      <w:r w:rsidR="008505DF">
        <w:rPr>
          <w:rFonts w:hint="eastAsia"/>
        </w:rPr>
        <w:t>需判断上述得到的网元是否已通过“主设备</w:t>
      </w:r>
      <w:r w:rsidR="008505DF">
        <w:rPr>
          <w:rFonts w:hint="eastAsia"/>
        </w:rPr>
        <w:t>1X</w:t>
      </w:r>
      <w:r w:rsidR="008505DF">
        <w:rPr>
          <w:rFonts w:hint="eastAsia"/>
        </w:rPr>
        <w:t>参数配置数据”中的步骤获取，即已从参数配置中获取了待增加到</w:t>
      </w:r>
      <w:r w:rsidR="008505DF">
        <w:rPr>
          <w:rFonts w:hint="eastAsia"/>
        </w:rPr>
        <w:t>BSA</w:t>
      </w:r>
      <w:r w:rsidR="008505DF">
        <w:rPr>
          <w:rFonts w:hint="eastAsia"/>
        </w:rPr>
        <w:t>工参表中的的载扇数据。如果已从参数配置中获取了此网元，则此网元不用再添加，但需对此网元进行标注，表示此网元已在定位日志中提示过未找到工参；如果参数配置和</w:t>
      </w:r>
      <w:r w:rsidR="008505DF">
        <w:rPr>
          <w:rFonts w:hint="eastAsia"/>
        </w:rPr>
        <w:t>BSA</w:t>
      </w:r>
      <w:r w:rsidR="008505DF">
        <w:rPr>
          <w:rFonts w:hint="eastAsia"/>
        </w:rPr>
        <w:t>工参表中均无，则需将此网元需增加到</w:t>
      </w:r>
      <w:r w:rsidR="008505DF">
        <w:rPr>
          <w:rFonts w:hint="eastAsia"/>
        </w:rPr>
        <w:t>BSA</w:t>
      </w:r>
      <w:r w:rsidR="008505DF">
        <w:rPr>
          <w:rFonts w:hint="eastAsia"/>
        </w:rPr>
        <w:t>工参表中。</w:t>
      </w:r>
      <w:r w:rsidR="00F27365">
        <w:rPr>
          <w:rFonts w:hint="eastAsia"/>
        </w:rPr>
        <w:t>定位日志中可得到如下字段：</w:t>
      </w:r>
    </w:p>
    <w:tbl>
      <w:tblPr>
        <w:tblW w:w="8020" w:type="dxa"/>
        <w:tblInd w:w="93" w:type="dxa"/>
        <w:tblLook w:val="04A0"/>
      </w:tblPr>
      <w:tblGrid>
        <w:gridCol w:w="1420"/>
        <w:gridCol w:w="1540"/>
        <w:gridCol w:w="5060"/>
      </w:tblGrid>
      <w:tr w:rsidR="004F5116" w:rsidRPr="004F5116" w:rsidTr="004F5116">
        <w:trPr>
          <w:trHeight w:val="42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lastRenderedPageBreak/>
              <w:t>Pilot Sector Name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导频扇区名</w:t>
            </w:r>
          </w:p>
        </w:tc>
        <w:tc>
          <w:tcPr>
            <w:tcW w:w="5060" w:type="dxa"/>
            <w:tcBorders>
              <w:top w:val="single" w:sz="4" w:space="0" w:color="auto"/>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此字段命名为[SID]-[NID]-[Extend BID]-[T-PN]</w:t>
            </w:r>
          </w:p>
        </w:tc>
      </w:tr>
      <w:tr w:rsidR="004F5116" w:rsidRPr="004F5116" w:rsidTr="004F511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SID</w:t>
            </w:r>
          </w:p>
        </w:tc>
        <w:tc>
          <w:tcPr>
            <w:tcW w:w="154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SID</w:t>
            </w:r>
          </w:p>
        </w:tc>
        <w:tc>
          <w:tcPr>
            <w:tcW w:w="506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PILOT_PHASE_DATA SID</w:t>
            </w:r>
          </w:p>
        </w:tc>
      </w:tr>
      <w:tr w:rsidR="004F5116" w:rsidRPr="004F5116" w:rsidTr="004F511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NID</w:t>
            </w:r>
          </w:p>
        </w:tc>
        <w:tc>
          <w:tcPr>
            <w:tcW w:w="154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NID</w:t>
            </w:r>
          </w:p>
        </w:tc>
        <w:tc>
          <w:tcPr>
            <w:tcW w:w="506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PILOT_PHASE_DATA NID</w:t>
            </w:r>
          </w:p>
        </w:tc>
      </w:tr>
      <w:tr w:rsidR="004F5116" w:rsidRPr="004F5116" w:rsidTr="004F5116">
        <w:trPr>
          <w:trHeight w:val="63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Extend BID</w:t>
            </w:r>
          </w:p>
        </w:tc>
        <w:tc>
          <w:tcPr>
            <w:tcW w:w="154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扩展基站</w:t>
            </w:r>
            <w:r w:rsidRPr="004F5116">
              <w:rPr>
                <w:rFonts w:ascii="Calibri" w:eastAsia="宋体" w:hAnsi="Calibri" w:cs="Calibri"/>
                <w:color w:val="000000"/>
                <w:kern w:val="0"/>
                <w:sz w:val="16"/>
                <w:szCs w:val="16"/>
              </w:rPr>
              <w:t>ID</w:t>
            </w:r>
          </w:p>
        </w:tc>
        <w:tc>
          <w:tcPr>
            <w:tcW w:w="506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通过PILOT_PHASE_DATA SRV_BS（16进制，转换为十进制后记为CI）和PILOT_PHASE_DATA BAND/FREQ（16进制，转换为十进制后为CDMA_FREQ）计算。公式为CDMA_FREQ*65536+CI</w:t>
            </w:r>
          </w:p>
        </w:tc>
      </w:tr>
      <w:tr w:rsidR="004F5116" w:rsidRPr="004F5116" w:rsidTr="004F5116">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T-PN</w:t>
            </w:r>
          </w:p>
        </w:tc>
        <w:tc>
          <w:tcPr>
            <w:tcW w:w="154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发射</w:t>
            </w:r>
            <w:r w:rsidRPr="004F5116">
              <w:rPr>
                <w:rFonts w:ascii="Calibri" w:eastAsia="宋体" w:hAnsi="Calibri" w:cs="Calibri"/>
                <w:color w:val="000000"/>
                <w:kern w:val="0"/>
                <w:sz w:val="16"/>
                <w:szCs w:val="16"/>
              </w:rPr>
              <w:t>PN</w:t>
            </w:r>
            <w:r w:rsidRPr="004F5116">
              <w:rPr>
                <w:rFonts w:ascii="宋体" w:eastAsia="宋体" w:hAnsi="宋体" w:cs="宋体" w:hint="eastAsia"/>
                <w:color w:val="000000"/>
                <w:kern w:val="0"/>
                <w:sz w:val="16"/>
                <w:szCs w:val="16"/>
              </w:rPr>
              <w:t>码</w:t>
            </w:r>
          </w:p>
        </w:tc>
        <w:tc>
          <w:tcPr>
            <w:tcW w:w="5060" w:type="dxa"/>
            <w:tcBorders>
              <w:top w:val="nil"/>
              <w:left w:val="nil"/>
              <w:bottom w:val="single" w:sz="4" w:space="0" w:color="auto"/>
              <w:right w:val="single" w:sz="4" w:space="0" w:color="auto"/>
            </w:tcBorders>
            <w:shd w:val="clear" w:color="auto" w:fill="auto"/>
            <w:vAlign w:val="center"/>
            <w:hideMark/>
          </w:tcPr>
          <w:p w:rsidR="004F5116" w:rsidRPr="004F5116" w:rsidRDefault="004F5116" w:rsidP="004F5116">
            <w:pPr>
              <w:widowControl/>
              <w:jc w:val="left"/>
              <w:rPr>
                <w:rFonts w:ascii="宋体" w:eastAsia="宋体" w:hAnsi="宋体" w:cs="宋体"/>
                <w:color w:val="000000"/>
                <w:kern w:val="0"/>
                <w:sz w:val="16"/>
                <w:szCs w:val="16"/>
              </w:rPr>
            </w:pPr>
            <w:r w:rsidRPr="004F5116">
              <w:rPr>
                <w:rFonts w:ascii="宋体" w:eastAsia="宋体" w:hAnsi="宋体" w:cs="宋体" w:hint="eastAsia"/>
                <w:color w:val="000000"/>
                <w:kern w:val="0"/>
                <w:sz w:val="16"/>
                <w:szCs w:val="16"/>
              </w:rPr>
              <w:t>PILOT_PHASE_DATA REF_PN</w:t>
            </w:r>
          </w:p>
        </w:tc>
      </w:tr>
    </w:tbl>
    <w:p w:rsidR="00F27365" w:rsidRPr="004F5116" w:rsidRDefault="00CD28C6" w:rsidP="000F51FC">
      <w:pPr>
        <w:pStyle w:val="a3"/>
        <w:numPr>
          <w:ilvl w:val="0"/>
          <w:numId w:val="26"/>
        </w:numPr>
        <w:ind w:firstLineChars="0"/>
      </w:pPr>
      <w:r>
        <w:rPr>
          <w:rFonts w:hint="eastAsia"/>
        </w:rPr>
        <w:t>从台账中获取工参字段数据</w:t>
      </w:r>
    </w:p>
    <w:p w:rsidR="00BF1096" w:rsidRDefault="00BF1096" w:rsidP="006D03D4">
      <w:r>
        <w:rPr>
          <w:rFonts w:hint="eastAsia"/>
        </w:rPr>
        <w:tab/>
      </w:r>
      <w:r w:rsidR="00D15033">
        <w:rPr>
          <w:rFonts w:hint="eastAsia"/>
        </w:rPr>
        <w:t>此处得到缺失</w:t>
      </w:r>
      <w:r w:rsidR="00D15033">
        <w:rPr>
          <w:rFonts w:hint="eastAsia"/>
        </w:rPr>
        <w:t>BSA</w:t>
      </w:r>
      <w:r w:rsidR="00D15033">
        <w:rPr>
          <w:rFonts w:hint="eastAsia"/>
        </w:rPr>
        <w:t>工参信息的网元，然后需根据台账中的小区台账和</w:t>
      </w:r>
      <w:r w:rsidR="00D72A24">
        <w:rPr>
          <w:rFonts w:hint="eastAsia"/>
        </w:rPr>
        <w:t>特殊覆盖小区</w:t>
      </w:r>
      <w:r w:rsidR="00D15033">
        <w:rPr>
          <w:rFonts w:hint="eastAsia"/>
        </w:rPr>
        <w:t>BSA</w:t>
      </w:r>
      <w:r w:rsidR="00D15033">
        <w:rPr>
          <w:rFonts w:hint="eastAsia"/>
        </w:rPr>
        <w:t>工参更新除五项推导外的其他工参字段</w:t>
      </w:r>
      <w:r w:rsidR="00A53E86">
        <w:rPr>
          <w:rFonts w:hint="eastAsia"/>
        </w:rPr>
        <w:t>。</w:t>
      </w:r>
      <w:r w:rsidR="00F27365">
        <w:rPr>
          <w:rFonts w:hint="eastAsia"/>
        </w:rPr>
        <w:t>更新方法同“主设备</w:t>
      </w:r>
      <w:r w:rsidR="00F27365">
        <w:rPr>
          <w:rFonts w:hint="eastAsia"/>
        </w:rPr>
        <w:t>1X</w:t>
      </w:r>
      <w:r w:rsidR="00F27365">
        <w:rPr>
          <w:rFonts w:hint="eastAsia"/>
        </w:rPr>
        <w:t>参数配置数据”中“</w:t>
      </w:r>
      <w:r w:rsidR="00F27365">
        <w:rPr>
          <w:rFonts w:hint="eastAsia"/>
        </w:rPr>
        <w:t>2</w:t>
      </w:r>
      <w:r w:rsidR="00F27365">
        <w:rPr>
          <w:rFonts w:hint="eastAsia"/>
        </w:rPr>
        <w:t>）从台账更新除可五项推导的其它字段”。</w:t>
      </w:r>
    </w:p>
    <w:p w:rsidR="004F5116" w:rsidRDefault="004F5116" w:rsidP="006D03D4">
      <w:r>
        <w:rPr>
          <w:rFonts w:hint="eastAsia"/>
        </w:rPr>
        <w:tab/>
      </w:r>
      <w:r>
        <w:rPr>
          <w:rFonts w:hint="eastAsia"/>
        </w:rPr>
        <w:t>经过上述维护后，这些网元</w:t>
      </w:r>
      <w:r>
        <w:rPr>
          <w:rFonts w:hint="eastAsia"/>
        </w:rPr>
        <w:t>BSA</w:t>
      </w:r>
      <w:r>
        <w:rPr>
          <w:rFonts w:hint="eastAsia"/>
        </w:rPr>
        <w:t>工参数据字段中还有为空的网元将被在客户端上提示用户维护。</w:t>
      </w:r>
    </w:p>
    <w:p w:rsidR="008E59D4" w:rsidRPr="006D03D4" w:rsidRDefault="008E59D4" w:rsidP="000F51FC">
      <w:pPr>
        <w:pStyle w:val="a3"/>
        <w:numPr>
          <w:ilvl w:val="0"/>
          <w:numId w:val="26"/>
        </w:numPr>
        <w:ind w:firstLineChars="0"/>
      </w:pPr>
      <w:r>
        <w:rPr>
          <w:rFonts w:hint="eastAsia"/>
        </w:rPr>
        <w:t>记录更新日志，相见“记录更新日志”章节。</w:t>
      </w:r>
    </w:p>
    <w:p w:rsidR="001A5EE1" w:rsidRPr="001A5EE1" w:rsidRDefault="00E84FEF" w:rsidP="000F51FC">
      <w:pPr>
        <w:pStyle w:val="3"/>
        <w:numPr>
          <w:ilvl w:val="2"/>
          <w:numId w:val="36"/>
        </w:numPr>
      </w:pPr>
      <w:r>
        <w:rPr>
          <w:rFonts w:hint="eastAsia"/>
        </w:rPr>
        <w:t>台账数据维护</w:t>
      </w:r>
    </w:p>
    <w:p w:rsidR="0046707E" w:rsidRDefault="0046707E" w:rsidP="000F51FC">
      <w:pPr>
        <w:pStyle w:val="4"/>
        <w:numPr>
          <w:ilvl w:val="3"/>
          <w:numId w:val="36"/>
        </w:numPr>
      </w:pPr>
      <w:r>
        <w:rPr>
          <w:rFonts w:hint="eastAsia"/>
        </w:rPr>
        <w:t>小区台账</w:t>
      </w:r>
    </w:p>
    <w:p w:rsidR="0046707E" w:rsidRDefault="0046707E" w:rsidP="0046707E">
      <w:pPr>
        <w:pStyle w:val="a3"/>
        <w:ind w:left="780" w:firstLineChars="0" w:firstLine="0"/>
      </w:pPr>
      <w:r>
        <w:rPr>
          <w:rFonts w:hint="eastAsia"/>
        </w:rPr>
        <w:t>上述字段中部分字段在目前的小区台账中已存在，另外的字段需要新增。如下绿色部分为已存在，黄色部分为需新增：</w:t>
      </w:r>
    </w:p>
    <w:tbl>
      <w:tblPr>
        <w:tblW w:w="6360" w:type="dxa"/>
        <w:tblInd w:w="250" w:type="dxa"/>
        <w:tblLook w:val="04A0"/>
      </w:tblPr>
      <w:tblGrid>
        <w:gridCol w:w="1420"/>
        <w:gridCol w:w="1540"/>
        <w:gridCol w:w="3400"/>
      </w:tblGrid>
      <w:tr w:rsidR="0046707E" w:rsidRPr="00C60CD8" w:rsidTr="00382D35">
        <w:trPr>
          <w:trHeight w:val="270"/>
        </w:trPr>
        <w:tc>
          <w:tcPr>
            <w:tcW w:w="1420" w:type="dxa"/>
            <w:tcBorders>
              <w:top w:val="single" w:sz="4" w:space="0" w:color="auto"/>
              <w:left w:val="single" w:sz="4" w:space="0" w:color="auto"/>
              <w:bottom w:val="single" w:sz="4" w:space="0" w:color="auto"/>
              <w:right w:val="single" w:sz="4" w:space="0" w:color="auto"/>
            </w:tcBorders>
            <w:shd w:val="clear" w:color="000000" w:fill="00B05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Antenna Lati</w:t>
            </w:r>
          </w:p>
        </w:tc>
        <w:tc>
          <w:tcPr>
            <w:tcW w:w="1540" w:type="dxa"/>
            <w:tcBorders>
              <w:top w:val="single" w:sz="4" w:space="0" w:color="auto"/>
              <w:left w:val="nil"/>
              <w:bottom w:val="single" w:sz="4" w:space="0" w:color="auto"/>
              <w:right w:val="single" w:sz="4" w:space="0" w:color="auto"/>
            </w:tcBorders>
            <w:shd w:val="clear" w:color="000000" w:fill="00B05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天线纬度</w:t>
            </w:r>
          </w:p>
        </w:tc>
        <w:tc>
          <w:tcPr>
            <w:tcW w:w="3400" w:type="dxa"/>
            <w:tcBorders>
              <w:top w:val="single" w:sz="4" w:space="0" w:color="auto"/>
              <w:left w:val="nil"/>
              <w:bottom w:val="single" w:sz="4" w:space="0" w:color="auto"/>
              <w:right w:val="single" w:sz="4" w:space="0" w:color="auto"/>
            </w:tcBorders>
            <w:shd w:val="clear" w:color="000000" w:fill="00B05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即小区台账中的“扇区纬度”</w:t>
            </w:r>
          </w:p>
        </w:tc>
      </w:tr>
      <w:tr w:rsidR="0046707E" w:rsidRPr="00C60CD8" w:rsidTr="00382D35">
        <w:trPr>
          <w:trHeight w:val="270"/>
        </w:trPr>
        <w:tc>
          <w:tcPr>
            <w:tcW w:w="1420" w:type="dxa"/>
            <w:tcBorders>
              <w:top w:val="nil"/>
              <w:left w:val="single" w:sz="4" w:space="0" w:color="auto"/>
              <w:bottom w:val="single" w:sz="4" w:space="0" w:color="auto"/>
              <w:right w:val="single" w:sz="4" w:space="0" w:color="auto"/>
            </w:tcBorders>
            <w:shd w:val="clear" w:color="000000" w:fill="00B05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Antenna Longi</w:t>
            </w:r>
          </w:p>
        </w:tc>
        <w:tc>
          <w:tcPr>
            <w:tcW w:w="1540" w:type="dxa"/>
            <w:tcBorders>
              <w:top w:val="nil"/>
              <w:left w:val="nil"/>
              <w:bottom w:val="single" w:sz="4" w:space="0" w:color="auto"/>
              <w:right w:val="single" w:sz="4" w:space="0" w:color="auto"/>
            </w:tcBorders>
            <w:shd w:val="clear" w:color="000000" w:fill="00B05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天线经度</w:t>
            </w:r>
          </w:p>
        </w:tc>
        <w:tc>
          <w:tcPr>
            <w:tcW w:w="3400" w:type="dxa"/>
            <w:tcBorders>
              <w:top w:val="nil"/>
              <w:left w:val="nil"/>
              <w:bottom w:val="single" w:sz="4" w:space="0" w:color="auto"/>
              <w:right w:val="single" w:sz="4" w:space="0" w:color="auto"/>
            </w:tcBorders>
            <w:shd w:val="clear" w:color="000000" w:fill="00B05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即小区台账中的“扇区经度”</w:t>
            </w:r>
          </w:p>
        </w:tc>
      </w:tr>
      <w:tr w:rsidR="0046707E" w:rsidRPr="00C60CD8" w:rsidTr="00382D35">
        <w:trPr>
          <w:trHeight w:val="1016"/>
        </w:trPr>
        <w:tc>
          <w:tcPr>
            <w:tcW w:w="1420" w:type="dxa"/>
            <w:tcBorders>
              <w:top w:val="nil"/>
              <w:left w:val="single" w:sz="4" w:space="0" w:color="auto"/>
              <w:bottom w:val="single" w:sz="4" w:space="0" w:color="auto"/>
              <w:right w:val="single" w:sz="4" w:space="0" w:color="auto"/>
            </w:tcBorders>
            <w:shd w:val="clear" w:color="000000" w:fill="00B05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Antenna Orientation</w:t>
            </w:r>
          </w:p>
        </w:tc>
        <w:tc>
          <w:tcPr>
            <w:tcW w:w="1540" w:type="dxa"/>
            <w:tcBorders>
              <w:top w:val="nil"/>
              <w:left w:val="nil"/>
              <w:bottom w:val="single" w:sz="4" w:space="0" w:color="auto"/>
              <w:right w:val="single" w:sz="4" w:space="0" w:color="auto"/>
            </w:tcBorders>
            <w:shd w:val="clear" w:color="000000" w:fill="00B05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天线方向</w:t>
            </w:r>
          </w:p>
        </w:tc>
        <w:tc>
          <w:tcPr>
            <w:tcW w:w="3400" w:type="dxa"/>
            <w:tcBorders>
              <w:top w:val="nil"/>
              <w:left w:val="nil"/>
              <w:bottom w:val="single" w:sz="4" w:space="0" w:color="auto"/>
              <w:right w:val="single" w:sz="4" w:space="0" w:color="auto"/>
            </w:tcBorders>
            <w:shd w:val="clear" w:color="000000" w:fill="00B05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即小区台账中的“天线方向角”</w:t>
            </w:r>
          </w:p>
        </w:tc>
      </w:tr>
      <w:tr w:rsidR="0046707E" w:rsidRPr="00DB6C7F" w:rsidTr="00382D35">
        <w:trPr>
          <w:trHeight w:val="270"/>
        </w:trPr>
        <w:tc>
          <w:tcPr>
            <w:tcW w:w="1420" w:type="dxa"/>
            <w:tcBorders>
              <w:top w:val="nil"/>
              <w:left w:val="single" w:sz="4" w:space="0" w:color="auto"/>
              <w:bottom w:val="single" w:sz="4" w:space="0" w:color="auto"/>
              <w:right w:val="single" w:sz="4" w:space="0" w:color="auto"/>
            </w:tcBorders>
            <w:shd w:val="clear" w:color="auto"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Antenna Alti</w:t>
            </w:r>
          </w:p>
        </w:tc>
        <w:tc>
          <w:tcPr>
            <w:tcW w:w="1540" w:type="dxa"/>
            <w:tcBorders>
              <w:top w:val="nil"/>
              <w:left w:val="nil"/>
              <w:bottom w:val="single" w:sz="4" w:space="0" w:color="auto"/>
              <w:right w:val="single" w:sz="4" w:space="0" w:color="auto"/>
            </w:tcBorders>
            <w:shd w:val="clear" w:color="auto"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天线高度</w:t>
            </w:r>
          </w:p>
        </w:tc>
        <w:tc>
          <w:tcPr>
            <w:tcW w:w="3400" w:type="dxa"/>
            <w:tcBorders>
              <w:top w:val="nil"/>
              <w:left w:val="nil"/>
              <w:bottom w:val="single" w:sz="4" w:space="0" w:color="auto"/>
              <w:right w:val="single" w:sz="4" w:space="0" w:color="auto"/>
            </w:tcBorders>
            <w:shd w:val="clear" w:color="auto"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需在小区台账中新增，表示天线的海拔高度</w:t>
            </w:r>
          </w:p>
        </w:tc>
      </w:tr>
      <w:tr w:rsidR="0046707E" w:rsidRPr="00C60CD8" w:rsidTr="00382D35">
        <w:trPr>
          <w:trHeight w:val="420"/>
        </w:trPr>
        <w:tc>
          <w:tcPr>
            <w:tcW w:w="1420" w:type="dxa"/>
            <w:tcBorders>
              <w:top w:val="nil"/>
              <w:left w:val="single" w:sz="4" w:space="0" w:color="auto"/>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Antenna Loc Accu</w:t>
            </w:r>
          </w:p>
        </w:tc>
        <w:tc>
          <w:tcPr>
            <w:tcW w:w="154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天线位置精度</w:t>
            </w:r>
          </w:p>
        </w:tc>
        <w:tc>
          <w:tcPr>
            <w:tcW w:w="340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需在小区台账中新增</w:t>
            </w:r>
          </w:p>
        </w:tc>
      </w:tr>
      <w:tr w:rsidR="0046707E" w:rsidRPr="00C60CD8" w:rsidTr="00382D35">
        <w:trPr>
          <w:trHeight w:val="420"/>
        </w:trPr>
        <w:tc>
          <w:tcPr>
            <w:tcW w:w="1420" w:type="dxa"/>
            <w:tcBorders>
              <w:top w:val="nil"/>
              <w:left w:val="single" w:sz="4" w:space="0" w:color="auto"/>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Antenna Opening</w:t>
            </w:r>
          </w:p>
        </w:tc>
        <w:tc>
          <w:tcPr>
            <w:tcW w:w="154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天线张角</w:t>
            </w:r>
          </w:p>
        </w:tc>
        <w:tc>
          <w:tcPr>
            <w:tcW w:w="340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需在小区台账中新增</w:t>
            </w:r>
          </w:p>
        </w:tc>
      </w:tr>
      <w:tr w:rsidR="0046707E" w:rsidRPr="00C60CD8" w:rsidTr="00382D35">
        <w:trPr>
          <w:trHeight w:val="420"/>
        </w:trPr>
        <w:tc>
          <w:tcPr>
            <w:tcW w:w="1420" w:type="dxa"/>
            <w:tcBorders>
              <w:top w:val="nil"/>
              <w:left w:val="single" w:sz="4" w:space="0" w:color="auto"/>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Max Antenna Range</w:t>
            </w:r>
          </w:p>
        </w:tc>
        <w:tc>
          <w:tcPr>
            <w:tcW w:w="154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天线最大覆盖范围</w:t>
            </w:r>
          </w:p>
        </w:tc>
        <w:tc>
          <w:tcPr>
            <w:tcW w:w="340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需在小区台账中新增，即MAR值</w:t>
            </w:r>
          </w:p>
        </w:tc>
      </w:tr>
      <w:tr w:rsidR="0046707E" w:rsidRPr="00C60CD8" w:rsidTr="00382D35">
        <w:trPr>
          <w:trHeight w:val="420"/>
        </w:trPr>
        <w:tc>
          <w:tcPr>
            <w:tcW w:w="1420" w:type="dxa"/>
            <w:tcBorders>
              <w:top w:val="nil"/>
              <w:left w:val="single" w:sz="4" w:space="0" w:color="auto"/>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Potential Repeater</w:t>
            </w:r>
          </w:p>
        </w:tc>
        <w:tc>
          <w:tcPr>
            <w:tcW w:w="154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直放站信息</w:t>
            </w:r>
          </w:p>
        </w:tc>
        <w:tc>
          <w:tcPr>
            <w:tcW w:w="340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需在小区台账中新增</w:t>
            </w:r>
          </w:p>
        </w:tc>
      </w:tr>
      <w:tr w:rsidR="0046707E" w:rsidRPr="00C60CD8" w:rsidTr="00382D35">
        <w:trPr>
          <w:trHeight w:val="270"/>
        </w:trPr>
        <w:tc>
          <w:tcPr>
            <w:tcW w:w="1420" w:type="dxa"/>
            <w:tcBorders>
              <w:top w:val="nil"/>
              <w:left w:val="single" w:sz="4" w:space="0" w:color="auto"/>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FWD Calib</w:t>
            </w:r>
          </w:p>
        </w:tc>
        <w:tc>
          <w:tcPr>
            <w:tcW w:w="154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FWD链路校准</w:t>
            </w:r>
          </w:p>
        </w:tc>
        <w:tc>
          <w:tcPr>
            <w:tcW w:w="340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需在小区台账中新增</w:t>
            </w:r>
          </w:p>
        </w:tc>
      </w:tr>
      <w:tr w:rsidR="0046707E" w:rsidRPr="00C60CD8" w:rsidTr="00382D35">
        <w:trPr>
          <w:trHeight w:val="270"/>
        </w:trPr>
        <w:tc>
          <w:tcPr>
            <w:tcW w:w="1420" w:type="dxa"/>
            <w:tcBorders>
              <w:top w:val="nil"/>
              <w:left w:val="single" w:sz="4" w:space="0" w:color="auto"/>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FWD Calib Accu</w:t>
            </w:r>
          </w:p>
        </w:tc>
        <w:tc>
          <w:tcPr>
            <w:tcW w:w="154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FWD链路校准精度</w:t>
            </w:r>
          </w:p>
        </w:tc>
        <w:tc>
          <w:tcPr>
            <w:tcW w:w="340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需在小区台账中新增</w:t>
            </w:r>
          </w:p>
        </w:tc>
      </w:tr>
      <w:tr w:rsidR="0046707E" w:rsidRPr="00C60CD8" w:rsidTr="00382D35">
        <w:trPr>
          <w:trHeight w:val="270"/>
        </w:trPr>
        <w:tc>
          <w:tcPr>
            <w:tcW w:w="1420" w:type="dxa"/>
            <w:tcBorders>
              <w:top w:val="nil"/>
              <w:left w:val="single" w:sz="4" w:space="0" w:color="auto"/>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RTD Calib</w:t>
            </w:r>
          </w:p>
        </w:tc>
        <w:tc>
          <w:tcPr>
            <w:tcW w:w="154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RTD校准</w:t>
            </w:r>
          </w:p>
        </w:tc>
        <w:tc>
          <w:tcPr>
            <w:tcW w:w="340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需在小区台账中新增</w:t>
            </w:r>
          </w:p>
        </w:tc>
      </w:tr>
      <w:tr w:rsidR="0046707E" w:rsidRPr="00C60CD8" w:rsidTr="00382D35">
        <w:trPr>
          <w:trHeight w:val="270"/>
        </w:trPr>
        <w:tc>
          <w:tcPr>
            <w:tcW w:w="1420" w:type="dxa"/>
            <w:tcBorders>
              <w:top w:val="nil"/>
              <w:left w:val="single" w:sz="4" w:space="0" w:color="auto"/>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RTD Calib Accu</w:t>
            </w:r>
          </w:p>
        </w:tc>
        <w:tc>
          <w:tcPr>
            <w:tcW w:w="154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RTD校准精度</w:t>
            </w:r>
          </w:p>
        </w:tc>
        <w:tc>
          <w:tcPr>
            <w:tcW w:w="3400" w:type="dxa"/>
            <w:tcBorders>
              <w:top w:val="nil"/>
              <w:left w:val="nil"/>
              <w:bottom w:val="single" w:sz="4" w:space="0" w:color="auto"/>
              <w:right w:val="single" w:sz="4" w:space="0" w:color="auto"/>
            </w:tcBorders>
            <w:shd w:val="clear" w:color="000000" w:fill="FFC000"/>
            <w:vAlign w:val="center"/>
            <w:hideMark/>
          </w:tcPr>
          <w:p w:rsidR="0046707E" w:rsidRPr="00C60CD8" w:rsidRDefault="0046707E" w:rsidP="00382D35">
            <w:pPr>
              <w:widowControl/>
              <w:jc w:val="left"/>
              <w:rPr>
                <w:rFonts w:ascii="宋体" w:eastAsia="宋体" w:hAnsi="宋体" w:cs="宋体"/>
                <w:color w:val="000000"/>
                <w:kern w:val="0"/>
                <w:sz w:val="16"/>
                <w:szCs w:val="16"/>
              </w:rPr>
            </w:pPr>
            <w:r w:rsidRPr="00C60CD8">
              <w:rPr>
                <w:rFonts w:ascii="宋体" w:eastAsia="宋体" w:hAnsi="宋体" w:cs="宋体" w:hint="eastAsia"/>
                <w:color w:val="000000"/>
                <w:kern w:val="0"/>
                <w:sz w:val="16"/>
                <w:szCs w:val="16"/>
              </w:rPr>
              <w:t>需在小区台账中新增</w:t>
            </w:r>
          </w:p>
        </w:tc>
      </w:tr>
    </w:tbl>
    <w:p w:rsidR="0046707E" w:rsidRPr="0046707E" w:rsidRDefault="0046707E" w:rsidP="0046707E"/>
    <w:p w:rsidR="0046707E" w:rsidRDefault="0046707E" w:rsidP="000F51FC">
      <w:pPr>
        <w:pStyle w:val="4"/>
        <w:numPr>
          <w:ilvl w:val="3"/>
          <w:numId w:val="36"/>
        </w:numPr>
      </w:pPr>
      <w:r>
        <w:rPr>
          <w:rFonts w:hint="eastAsia"/>
        </w:rPr>
        <w:lastRenderedPageBreak/>
        <w:t>特殊覆盖</w:t>
      </w:r>
      <w:r w:rsidR="00271CC6">
        <w:rPr>
          <w:rFonts w:hint="eastAsia"/>
        </w:rPr>
        <w:t>小区</w:t>
      </w:r>
      <w:r>
        <w:rPr>
          <w:rFonts w:hint="eastAsia"/>
        </w:rPr>
        <w:t>BSA</w:t>
      </w:r>
      <w:r>
        <w:rPr>
          <w:rFonts w:hint="eastAsia"/>
        </w:rPr>
        <w:t>台账</w:t>
      </w:r>
    </w:p>
    <w:p w:rsidR="0046707E" w:rsidRDefault="00D222AC" w:rsidP="00D222AC">
      <w:r>
        <w:rPr>
          <w:rFonts w:hint="eastAsia"/>
        </w:rPr>
        <w:tab/>
      </w:r>
      <w:r w:rsidR="0046707E">
        <w:rPr>
          <w:rFonts w:hint="eastAsia"/>
        </w:rPr>
        <w:t>需在台账中建立“</w:t>
      </w:r>
      <w:r w:rsidR="0046707E" w:rsidRPr="00BF1484">
        <w:rPr>
          <w:rFonts w:hint="eastAsia"/>
        </w:rPr>
        <w:t>特殊覆盖</w:t>
      </w:r>
      <w:r w:rsidR="00D72A24">
        <w:rPr>
          <w:rFonts w:hint="eastAsia"/>
        </w:rPr>
        <w:t>小区</w:t>
      </w:r>
      <w:r w:rsidR="0046707E">
        <w:rPr>
          <w:rFonts w:hint="eastAsia"/>
        </w:rPr>
        <w:t>BSA</w:t>
      </w:r>
      <w:r w:rsidR="0046707E">
        <w:rPr>
          <w:rFonts w:hint="eastAsia"/>
        </w:rPr>
        <w:t>工参”，供同</w:t>
      </w:r>
      <w:r w:rsidR="0046707E">
        <w:rPr>
          <w:rFonts w:hint="eastAsia"/>
        </w:rPr>
        <w:t>PN</w:t>
      </w:r>
      <w:r w:rsidR="0046707E">
        <w:rPr>
          <w:rFonts w:hint="eastAsia"/>
        </w:rPr>
        <w:t>小区、扇区分裂、加挂直放站等特殊覆盖场景下，填写特殊</w:t>
      </w:r>
      <w:r w:rsidR="0046707E">
        <w:rPr>
          <w:rFonts w:hint="eastAsia"/>
        </w:rPr>
        <w:t>BSA</w:t>
      </w:r>
      <w:r w:rsidR="00D72A24">
        <w:rPr>
          <w:rFonts w:hint="eastAsia"/>
        </w:rPr>
        <w:t>小区</w:t>
      </w:r>
      <w:r w:rsidR="0046707E">
        <w:rPr>
          <w:rFonts w:hint="eastAsia"/>
        </w:rPr>
        <w:t>工参信息。</w:t>
      </w:r>
    </w:p>
    <w:tbl>
      <w:tblPr>
        <w:tblW w:w="9923" w:type="dxa"/>
        <w:tblInd w:w="-459" w:type="dxa"/>
        <w:tblLook w:val="04A0"/>
      </w:tblPr>
      <w:tblGrid>
        <w:gridCol w:w="1818"/>
        <w:gridCol w:w="1660"/>
        <w:gridCol w:w="1386"/>
        <w:gridCol w:w="1080"/>
        <w:gridCol w:w="2278"/>
        <w:gridCol w:w="1701"/>
      </w:tblGrid>
      <w:tr w:rsidR="001163F2" w:rsidRPr="001163F2" w:rsidTr="001163F2">
        <w:trPr>
          <w:trHeight w:val="270"/>
        </w:trPr>
        <w:tc>
          <w:tcPr>
            <w:tcW w:w="1818" w:type="dxa"/>
            <w:tcBorders>
              <w:top w:val="single" w:sz="4" w:space="0" w:color="auto"/>
              <w:left w:val="single" w:sz="4" w:space="0" w:color="auto"/>
              <w:bottom w:val="single" w:sz="4" w:space="0" w:color="auto"/>
              <w:right w:val="single" w:sz="4" w:space="0" w:color="auto"/>
            </w:tcBorders>
            <w:shd w:val="clear" w:color="000000" w:fill="FFC000"/>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字段英文名</w:t>
            </w:r>
          </w:p>
        </w:tc>
        <w:tc>
          <w:tcPr>
            <w:tcW w:w="1660" w:type="dxa"/>
            <w:tcBorders>
              <w:top w:val="single" w:sz="4" w:space="0" w:color="auto"/>
              <w:left w:val="nil"/>
              <w:bottom w:val="single" w:sz="4" w:space="0" w:color="auto"/>
              <w:right w:val="single" w:sz="4" w:space="0" w:color="auto"/>
            </w:tcBorders>
            <w:shd w:val="clear" w:color="000000" w:fill="FFC000"/>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字段中文名</w:t>
            </w:r>
          </w:p>
        </w:tc>
        <w:tc>
          <w:tcPr>
            <w:tcW w:w="1386" w:type="dxa"/>
            <w:tcBorders>
              <w:top w:val="single" w:sz="4" w:space="0" w:color="auto"/>
              <w:left w:val="nil"/>
              <w:bottom w:val="single" w:sz="4" w:space="0" w:color="auto"/>
              <w:right w:val="single" w:sz="4" w:space="0" w:color="auto"/>
            </w:tcBorders>
            <w:shd w:val="clear" w:color="000000" w:fill="FFC000"/>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数据类型</w:t>
            </w:r>
          </w:p>
        </w:tc>
        <w:tc>
          <w:tcPr>
            <w:tcW w:w="1080" w:type="dxa"/>
            <w:tcBorders>
              <w:top w:val="single" w:sz="4" w:space="0" w:color="auto"/>
              <w:left w:val="nil"/>
              <w:bottom w:val="single" w:sz="4" w:space="0" w:color="auto"/>
              <w:right w:val="single" w:sz="4" w:space="0" w:color="auto"/>
            </w:tcBorders>
            <w:shd w:val="clear" w:color="000000" w:fill="FFC000"/>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是否可为空</w:t>
            </w:r>
          </w:p>
        </w:tc>
        <w:tc>
          <w:tcPr>
            <w:tcW w:w="2278" w:type="dxa"/>
            <w:tcBorders>
              <w:top w:val="single" w:sz="4" w:space="0" w:color="auto"/>
              <w:left w:val="nil"/>
              <w:bottom w:val="single" w:sz="4" w:space="0" w:color="auto"/>
              <w:right w:val="single" w:sz="4" w:space="0" w:color="auto"/>
            </w:tcBorders>
            <w:shd w:val="clear" w:color="000000" w:fill="FFC000"/>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备注</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是否唯一标识字段</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CITY_ID</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CITY_ID</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是，字段1</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BSC_ID</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所属BSCID</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是，字段2</w:t>
            </w:r>
          </w:p>
        </w:tc>
      </w:tr>
      <w:tr w:rsidR="001163F2" w:rsidRPr="001163F2" w:rsidTr="001163F2">
        <w:trPr>
          <w:trHeight w:val="45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BTS_ID</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所属基站BTSID</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华为中兴填BTS_ID，阿朗填CELL_ID。</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是，字段3</w:t>
            </w:r>
          </w:p>
        </w:tc>
      </w:tr>
      <w:tr w:rsidR="001163F2" w:rsidRPr="001163F2" w:rsidTr="001163F2">
        <w:trPr>
          <w:trHeight w:val="45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CELL_ID</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厂商侧CELLID</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number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华为和阿朗填CELL_ID，中兴天BTS_ID</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是，字段4</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Sector_ID</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厂商侧sector编号</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是，字段5</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BSC_NAME</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所属BSC名称</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varchar2(32)</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可为空</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BTS_NAME</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所属基站中文名</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varchar2(200)</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可为空</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SID</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NID</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Extend BID</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Lati</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天线纬度</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Longi</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天线经度</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Alti</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天线高度</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Loc Accu</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天线位置精度</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Orientation</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天线方向</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Opening</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天线张角</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Max Antenna Range</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天线最大覆盖范围</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按BSA数据要求填写，即MAR值</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Potential Repeater</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直放站信息</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 Calib</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FWD链路校准</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 Calib Accu</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FWD链路校准精度</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 Calib</w:t>
            </w:r>
          </w:p>
        </w:tc>
        <w:tc>
          <w:tcPr>
            <w:tcW w:w="166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RTD校准</w:t>
            </w:r>
          </w:p>
        </w:tc>
        <w:tc>
          <w:tcPr>
            <w:tcW w:w="1386"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1163F2" w:rsidRPr="001163F2" w:rsidTr="001163F2">
        <w:trPr>
          <w:trHeight w:val="270"/>
        </w:trPr>
        <w:tc>
          <w:tcPr>
            <w:tcW w:w="1818" w:type="dxa"/>
            <w:tcBorders>
              <w:top w:val="nil"/>
              <w:left w:val="single" w:sz="4" w:space="0" w:color="auto"/>
              <w:bottom w:val="single" w:sz="4" w:space="0" w:color="auto"/>
              <w:right w:val="single" w:sz="4" w:space="0" w:color="auto"/>
            </w:tcBorders>
            <w:shd w:val="clear" w:color="auto" w:fill="auto"/>
            <w:noWrap/>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 Calib Accu</w:t>
            </w:r>
          </w:p>
        </w:tc>
        <w:tc>
          <w:tcPr>
            <w:tcW w:w="1660" w:type="dxa"/>
            <w:tcBorders>
              <w:top w:val="nil"/>
              <w:left w:val="nil"/>
              <w:bottom w:val="single" w:sz="4" w:space="0" w:color="auto"/>
              <w:right w:val="single" w:sz="4" w:space="0" w:color="auto"/>
            </w:tcBorders>
            <w:shd w:val="clear" w:color="auto" w:fill="auto"/>
            <w:noWrap/>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RTD校准精度</w:t>
            </w:r>
          </w:p>
        </w:tc>
        <w:tc>
          <w:tcPr>
            <w:tcW w:w="1386" w:type="dxa"/>
            <w:tcBorders>
              <w:top w:val="nil"/>
              <w:left w:val="nil"/>
              <w:bottom w:val="single" w:sz="4" w:space="0" w:color="auto"/>
              <w:right w:val="single" w:sz="4" w:space="0" w:color="auto"/>
            </w:tcBorders>
            <w:shd w:val="clear" w:color="auto" w:fill="auto"/>
            <w:noWrap/>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noWrap/>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noWrap/>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noWrap/>
            <w:vAlign w:val="center"/>
            <w:hideMark/>
          </w:tcPr>
          <w:p w:rsidR="001163F2" w:rsidRPr="001163F2" w:rsidRDefault="001163F2" w:rsidP="001163F2">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bl>
    <w:p w:rsidR="001163F2" w:rsidRPr="001163F2" w:rsidRDefault="001163F2" w:rsidP="001163F2"/>
    <w:p w:rsidR="001163F2" w:rsidRDefault="001163F2" w:rsidP="001163F2"/>
    <w:p w:rsidR="001B489A" w:rsidRDefault="001B489A" w:rsidP="000F51FC">
      <w:pPr>
        <w:pStyle w:val="3"/>
        <w:numPr>
          <w:ilvl w:val="2"/>
          <w:numId w:val="36"/>
        </w:numPr>
      </w:pPr>
      <w:r>
        <w:rPr>
          <w:rFonts w:hint="eastAsia"/>
        </w:rPr>
        <w:t>客户端</w:t>
      </w:r>
      <w:r>
        <w:rPr>
          <w:rFonts w:hint="eastAsia"/>
        </w:rPr>
        <w:t>BSA</w:t>
      </w:r>
      <w:r>
        <w:rPr>
          <w:rFonts w:hint="eastAsia"/>
        </w:rPr>
        <w:t>数据维护</w:t>
      </w:r>
      <w:ins w:id="1053" w:author="Administrator" w:date="2012-08-17T10:46:00Z">
        <w:r w:rsidR="00B33FEF">
          <w:rPr>
            <w:rFonts w:hint="eastAsia"/>
          </w:rPr>
          <w:t>(</w:t>
        </w:r>
        <w:r w:rsidR="00B33FEF">
          <w:rPr>
            <w:rFonts w:hint="eastAsia"/>
          </w:rPr>
          <w:t>前台应用</w:t>
        </w:r>
        <w:r w:rsidR="00B33FEF">
          <w:rPr>
            <w:rFonts w:hint="eastAsia"/>
          </w:rPr>
          <w:t>)</w:t>
        </w:r>
      </w:ins>
    </w:p>
    <w:p w:rsidR="00030287" w:rsidRDefault="00030287" w:rsidP="00030287">
      <w:r>
        <w:rPr>
          <w:rFonts w:hint="eastAsia"/>
        </w:rPr>
        <w:t>可通过“</w:t>
      </w:r>
      <w:r>
        <w:rPr>
          <w:rFonts w:hint="eastAsia"/>
        </w:rPr>
        <w:t>BSA</w:t>
      </w:r>
      <w:r>
        <w:rPr>
          <w:rFonts w:hint="eastAsia"/>
        </w:rPr>
        <w:t>数据维护”功能修改，增加，删除</w:t>
      </w:r>
      <w:r>
        <w:rPr>
          <w:rFonts w:hint="eastAsia"/>
        </w:rPr>
        <w:t>BSA</w:t>
      </w:r>
      <w:r>
        <w:rPr>
          <w:rFonts w:hint="eastAsia"/>
        </w:rPr>
        <w:t>数据。同时自动维护伪基站载扇</w:t>
      </w:r>
      <w:r>
        <w:rPr>
          <w:rFonts w:hint="eastAsia"/>
        </w:rPr>
        <w:t>BSA</w:t>
      </w:r>
      <w:r>
        <w:rPr>
          <w:rFonts w:hint="eastAsia"/>
        </w:rPr>
        <w:t>数据；修改小区台账，修改特殊覆盖小区台账和新增特殊覆盖小区台账等功能。</w:t>
      </w:r>
    </w:p>
    <w:p w:rsidR="008258DA" w:rsidRDefault="00EF597F" w:rsidP="000F51FC">
      <w:pPr>
        <w:pStyle w:val="a3"/>
        <w:numPr>
          <w:ilvl w:val="0"/>
          <w:numId w:val="28"/>
        </w:numPr>
        <w:ind w:firstLineChars="0"/>
      </w:pPr>
      <w:r>
        <w:rPr>
          <w:rFonts w:hint="eastAsia"/>
        </w:rPr>
        <w:t>新增</w:t>
      </w:r>
      <w:r>
        <w:rPr>
          <w:rFonts w:hint="eastAsia"/>
        </w:rPr>
        <w:t>BSA</w:t>
      </w:r>
      <w:r>
        <w:rPr>
          <w:rFonts w:hint="eastAsia"/>
        </w:rPr>
        <w:t>数据或批量导入</w:t>
      </w:r>
      <w:r>
        <w:rPr>
          <w:rFonts w:hint="eastAsia"/>
        </w:rPr>
        <w:t>BSA</w:t>
      </w:r>
      <w:r>
        <w:rPr>
          <w:rFonts w:hint="eastAsia"/>
        </w:rPr>
        <w:t>数据：</w:t>
      </w:r>
    </w:p>
    <w:p w:rsidR="00EF597F" w:rsidRDefault="00304FB1" w:rsidP="00030287">
      <w:r>
        <w:object w:dxaOrig="6085" w:dyaOrig="11252">
          <v:shape id="_x0000_i1030" type="#_x0000_t75" style="width:304.7pt;height:562.75pt" o:ole="">
            <v:imagedata r:id="rId16" o:title=""/>
          </v:shape>
          <o:OLEObject Type="Embed" ProgID="Visio.Drawing.11" ShapeID="_x0000_i1030" DrawAspect="Content" ObjectID="_1406707829" r:id="rId17"/>
        </w:object>
      </w:r>
    </w:p>
    <w:p w:rsidR="00070DB2" w:rsidRDefault="001A313D" w:rsidP="000F51FC">
      <w:pPr>
        <w:pStyle w:val="a3"/>
        <w:numPr>
          <w:ilvl w:val="1"/>
          <w:numId w:val="28"/>
        </w:numPr>
        <w:ind w:firstLineChars="0"/>
      </w:pPr>
      <w:r>
        <w:rPr>
          <w:rFonts w:hint="eastAsia"/>
        </w:rPr>
        <w:t>读取用户导入的数据或者从客户端新增的数据</w:t>
      </w:r>
    </w:p>
    <w:p w:rsidR="001A313D" w:rsidRDefault="001A313D" w:rsidP="000F51FC">
      <w:pPr>
        <w:pStyle w:val="a3"/>
        <w:numPr>
          <w:ilvl w:val="1"/>
          <w:numId w:val="28"/>
        </w:numPr>
        <w:ind w:firstLineChars="0"/>
      </w:pPr>
      <w:r>
        <w:rPr>
          <w:rFonts w:hint="eastAsia"/>
        </w:rPr>
        <w:t>判断数据合法性：</w:t>
      </w:r>
    </w:p>
    <w:p w:rsidR="00CE6914" w:rsidRDefault="00CE6914" w:rsidP="000F51FC">
      <w:pPr>
        <w:pStyle w:val="a3"/>
        <w:numPr>
          <w:ilvl w:val="2"/>
          <w:numId w:val="28"/>
        </w:numPr>
        <w:ind w:firstLineChars="0"/>
      </w:pPr>
      <w:r>
        <w:rPr>
          <w:rFonts w:hint="eastAsia"/>
        </w:rPr>
        <w:t>除五项推导字段外，其它字段不应该为空。</w:t>
      </w:r>
    </w:p>
    <w:p w:rsidR="00CE6914" w:rsidRDefault="00CE6914" w:rsidP="000F51FC">
      <w:pPr>
        <w:pStyle w:val="a3"/>
        <w:numPr>
          <w:ilvl w:val="2"/>
          <w:numId w:val="28"/>
        </w:numPr>
        <w:ind w:firstLineChars="0"/>
      </w:pPr>
      <w:r>
        <w:rPr>
          <w:rFonts w:hint="eastAsia"/>
        </w:rPr>
        <w:t>第一个字段</w:t>
      </w:r>
      <w:r>
        <w:rPr>
          <w:rFonts w:hint="eastAsia"/>
        </w:rPr>
        <w:t>Pilot Sector Name</w:t>
      </w:r>
      <w:r>
        <w:rPr>
          <w:rFonts w:hint="eastAsia"/>
        </w:rPr>
        <w:t>为字符型，长度不超过</w:t>
      </w:r>
      <w:r>
        <w:rPr>
          <w:rFonts w:hint="eastAsia"/>
        </w:rPr>
        <w:t>50</w:t>
      </w:r>
      <w:r>
        <w:rPr>
          <w:rFonts w:hint="eastAsia"/>
        </w:rPr>
        <w:t>个；其它字段为数字型；</w:t>
      </w:r>
    </w:p>
    <w:p w:rsidR="00CE6914" w:rsidRDefault="00CE6914" w:rsidP="000F51FC">
      <w:pPr>
        <w:pStyle w:val="a3"/>
        <w:numPr>
          <w:ilvl w:val="2"/>
          <w:numId w:val="28"/>
        </w:numPr>
        <w:ind w:firstLineChars="0"/>
      </w:pPr>
      <w:r>
        <w:rPr>
          <w:rFonts w:hint="eastAsia"/>
        </w:rPr>
        <w:t>数据中</w:t>
      </w:r>
      <w:r>
        <w:rPr>
          <w:rFonts w:hint="eastAsia"/>
        </w:rPr>
        <w:t>SID</w:t>
      </w:r>
      <w:r>
        <w:rPr>
          <w:rFonts w:hint="eastAsia"/>
        </w:rPr>
        <w:t>所属地市在客户端界面所选地市中；</w:t>
      </w:r>
    </w:p>
    <w:p w:rsidR="00CE6914" w:rsidRDefault="00CE6914" w:rsidP="000F51FC">
      <w:pPr>
        <w:pStyle w:val="a3"/>
        <w:numPr>
          <w:ilvl w:val="2"/>
          <w:numId w:val="28"/>
        </w:numPr>
        <w:ind w:firstLineChars="0"/>
      </w:pPr>
      <w:r>
        <w:rPr>
          <w:rFonts w:hint="eastAsia"/>
        </w:rPr>
        <w:t>检查“</w:t>
      </w:r>
      <w:r>
        <w:rPr>
          <w:rFonts w:hint="eastAsia"/>
        </w:rPr>
        <w:t>BSA</w:t>
      </w:r>
      <w:r>
        <w:rPr>
          <w:rFonts w:hint="eastAsia"/>
        </w:rPr>
        <w:t>工参数据合法性检查”中的第</w:t>
      </w:r>
      <w:r w:rsidR="004770CE">
        <w:rPr>
          <w:rFonts w:hint="eastAsia"/>
        </w:rPr>
        <w:t>2)</w:t>
      </w:r>
      <w:r w:rsidR="00210B52">
        <w:rPr>
          <w:rFonts w:hint="eastAsia"/>
        </w:rPr>
        <w:t>~11)</w:t>
      </w:r>
      <w:r>
        <w:rPr>
          <w:rFonts w:hint="eastAsia"/>
        </w:rPr>
        <w:t>项；</w:t>
      </w:r>
    </w:p>
    <w:p w:rsidR="00210B52" w:rsidRPr="00210B52" w:rsidRDefault="00210B52" w:rsidP="000F51FC">
      <w:pPr>
        <w:pStyle w:val="a3"/>
        <w:numPr>
          <w:ilvl w:val="1"/>
          <w:numId w:val="28"/>
        </w:numPr>
        <w:ind w:firstLineChars="0"/>
      </w:pPr>
      <w:r w:rsidRPr="00210B52">
        <w:rPr>
          <w:rFonts w:hint="eastAsia"/>
        </w:rPr>
        <w:lastRenderedPageBreak/>
        <w:t>如果所有检查项目都通过，则继续；否则已表格文件形式提醒用户数据错误需要修改；</w:t>
      </w:r>
    </w:p>
    <w:p w:rsidR="00CE6914" w:rsidRDefault="00210B52" w:rsidP="000F51FC">
      <w:pPr>
        <w:pStyle w:val="a3"/>
        <w:numPr>
          <w:ilvl w:val="1"/>
          <w:numId w:val="28"/>
        </w:numPr>
        <w:ind w:firstLineChars="0"/>
      </w:pPr>
      <w:r>
        <w:rPr>
          <w:rFonts w:hint="eastAsia"/>
        </w:rPr>
        <w:t>分析用户添加的数据对于</w:t>
      </w:r>
      <w:r>
        <w:rPr>
          <w:rFonts w:hint="eastAsia"/>
        </w:rPr>
        <w:t>BSA</w:t>
      </w:r>
      <w:r>
        <w:rPr>
          <w:rFonts w:hint="eastAsia"/>
        </w:rPr>
        <w:t>数据是否是新增，还是修改。如果添加或者导入数据在</w:t>
      </w:r>
      <w:r>
        <w:rPr>
          <w:rFonts w:hint="eastAsia"/>
        </w:rPr>
        <w:t>BSA</w:t>
      </w:r>
      <w:r>
        <w:rPr>
          <w:rFonts w:hint="eastAsia"/>
        </w:rPr>
        <w:t>表不存在，则为新增；如果添加或者导入的数据已存在，则判断字段的变更情况。</w:t>
      </w:r>
    </w:p>
    <w:p w:rsidR="00210B52" w:rsidRDefault="00210B52" w:rsidP="000F51FC">
      <w:pPr>
        <w:pStyle w:val="a3"/>
        <w:numPr>
          <w:ilvl w:val="1"/>
          <w:numId w:val="28"/>
        </w:numPr>
        <w:ind w:firstLineChars="0"/>
      </w:pPr>
      <w:r>
        <w:rPr>
          <w:rFonts w:hint="eastAsia"/>
        </w:rPr>
        <w:t>分析用户添加的数据对于台账数据的变更和对于伪基站载扇数据的变更：</w:t>
      </w:r>
    </w:p>
    <w:p w:rsidR="00210B52" w:rsidRDefault="00210B52" w:rsidP="000F51FC">
      <w:pPr>
        <w:pStyle w:val="a3"/>
        <w:numPr>
          <w:ilvl w:val="0"/>
          <w:numId w:val="29"/>
        </w:numPr>
        <w:ind w:firstLineChars="0"/>
      </w:pPr>
      <w:r>
        <w:rPr>
          <w:rFonts w:hint="eastAsia"/>
        </w:rPr>
        <w:t>先判断导入的</w:t>
      </w:r>
      <w:r>
        <w:rPr>
          <w:rFonts w:hint="eastAsia"/>
        </w:rPr>
        <w:t>BSA</w:t>
      </w:r>
      <w:r>
        <w:rPr>
          <w:rFonts w:hint="eastAsia"/>
        </w:rPr>
        <w:t>数据是否为伪基站</w:t>
      </w:r>
      <w:r w:rsidR="00E536C5">
        <w:rPr>
          <w:rFonts w:hint="eastAsia"/>
        </w:rPr>
        <w:t>载频</w:t>
      </w:r>
      <w:r>
        <w:rPr>
          <w:rFonts w:hint="eastAsia"/>
        </w:rPr>
        <w:t>数据：如果对于数据的</w:t>
      </w:r>
      <w:r>
        <w:rPr>
          <w:rFonts w:hint="eastAsia"/>
        </w:rPr>
        <w:t>NID</w:t>
      </w:r>
      <w:r>
        <w:rPr>
          <w:rFonts w:hint="eastAsia"/>
        </w:rPr>
        <w:t>不在</w:t>
      </w:r>
      <w:r>
        <w:rPr>
          <w:rFonts w:hint="eastAsia"/>
        </w:rPr>
        <w:t>SID</w:t>
      </w:r>
      <w:r>
        <w:rPr>
          <w:rFonts w:hint="eastAsia"/>
        </w:rPr>
        <w:t>对于的地市中（从网元表判断），则为伪基站；否则为正常的数据；</w:t>
      </w:r>
    </w:p>
    <w:p w:rsidR="00210B52" w:rsidRDefault="00210B52" w:rsidP="000F51FC">
      <w:pPr>
        <w:pStyle w:val="a3"/>
        <w:numPr>
          <w:ilvl w:val="0"/>
          <w:numId w:val="29"/>
        </w:numPr>
        <w:ind w:firstLineChars="0"/>
      </w:pPr>
      <w:r>
        <w:rPr>
          <w:rFonts w:hint="eastAsia"/>
        </w:rPr>
        <w:t>对于伪基站</w:t>
      </w:r>
      <w:r w:rsidR="00E536C5">
        <w:rPr>
          <w:rFonts w:hint="eastAsia"/>
        </w:rPr>
        <w:t>载频</w:t>
      </w:r>
      <w:r>
        <w:rPr>
          <w:rFonts w:hint="eastAsia"/>
        </w:rPr>
        <w:t>数据，则将此数据和伪基站</w:t>
      </w:r>
      <w:r w:rsidR="00E536C5">
        <w:rPr>
          <w:rFonts w:hint="eastAsia"/>
        </w:rPr>
        <w:t>载频</w:t>
      </w:r>
      <w:r w:rsidR="00E536C5">
        <w:rPr>
          <w:rFonts w:hint="eastAsia"/>
        </w:rPr>
        <w:t>BSA</w:t>
      </w:r>
      <w:r w:rsidR="00E536C5">
        <w:rPr>
          <w:rFonts w:hint="eastAsia"/>
        </w:rPr>
        <w:t>数据表中数据对比分析，形成新增的伪基站载频数据和修改的伪基站载频数据</w:t>
      </w:r>
      <w:r w:rsidR="00E536C5">
        <w:rPr>
          <w:rFonts w:hint="eastAsia"/>
        </w:rPr>
        <w:t>BSA</w:t>
      </w:r>
      <w:r w:rsidR="00E536C5">
        <w:rPr>
          <w:rFonts w:hint="eastAsia"/>
        </w:rPr>
        <w:t>数据全字段列表</w:t>
      </w:r>
      <w:r w:rsidR="0038742E">
        <w:rPr>
          <w:rFonts w:hint="eastAsia"/>
        </w:rPr>
        <w:t>。</w:t>
      </w:r>
    </w:p>
    <w:p w:rsidR="00E536C5" w:rsidRDefault="000A6845" w:rsidP="000F51FC">
      <w:pPr>
        <w:pStyle w:val="a3"/>
        <w:numPr>
          <w:ilvl w:val="0"/>
          <w:numId w:val="29"/>
        </w:numPr>
        <w:ind w:firstLineChars="0"/>
      </w:pPr>
      <w:r>
        <w:rPr>
          <w:rFonts w:hint="eastAsia"/>
        </w:rPr>
        <w:t>对于非伪导频数据，需要判断对于小区台账和特殊覆盖小区台账的变更：</w:t>
      </w:r>
    </w:p>
    <w:p w:rsidR="001A54F8" w:rsidRDefault="001A54F8" w:rsidP="000F51FC">
      <w:pPr>
        <w:pStyle w:val="a3"/>
        <w:numPr>
          <w:ilvl w:val="1"/>
          <w:numId w:val="29"/>
        </w:numPr>
        <w:ind w:firstLineChars="0"/>
      </w:pPr>
      <w:r>
        <w:rPr>
          <w:rFonts w:hint="eastAsia"/>
        </w:rPr>
        <w:t>先用导入或者新增的</w:t>
      </w:r>
      <w:r>
        <w:rPr>
          <w:rFonts w:hint="eastAsia"/>
        </w:rPr>
        <w:t>BSA</w:t>
      </w:r>
      <w:r>
        <w:rPr>
          <w:rFonts w:hint="eastAsia"/>
        </w:rPr>
        <w:t>数据（载频级）转换形成小区级数据</w:t>
      </w:r>
      <w:r w:rsidR="000A54BF">
        <w:rPr>
          <w:rFonts w:hint="eastAsia"/>
        </w:rPr>
        <w:t>并去掉重复数据</w:t>
      </w:r>
      <w:r>
        <w:rPr>
          <w:rFonts w:hint="eastAsia"/>
        </w:rPr>
        <w:t>：</w:t>
      </w:r>
    </w:p>
    <w:tbl>
      <w:tblPr>
        <w:tblW w:w="3660" w:type="dxa"/>
        <w:tblInd w:w="2235" w:type="dxa"/>
        <w:tblLook w:val="04A0"/>
      </w:tblPr>
      <w:tblGrid>
        <w:gridCol w:w="1480"/>
        <w:gridCol w:w="2180"/>
      </w:tblGrid>
      <w:tr w:rsidR="000A54BF" w:rsidRPr="000A54BF" w:rsidTr="000A54BF">
        <w:trPr>
          <w:trHeight w:val="27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CITY_ID</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BSC_ID</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BTS_ID</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CELL_ID</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Sector_ID</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Lati</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Longi</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Alti</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Loc Accu</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Orientation</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Opening</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Max Antenna Range</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Potential Repeater</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0A54BF" w:rsidRPr="000A54BF" w:rsidTr="000A54BF">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0A54BF" w:rsidRPr="000A54BF" w:rsidRDefault="000A54BF" w:rsidP="000A54BF">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0A54BF" w:rsidRPr="000A54BF" w:rsidRDefault="000A54BF" w:rsidP="000A54BF">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bl>
    <w:p w:rsidR="001A54F8" w:rsidRDefault="000A54BF" w:rsidP="001A54F8">
      <w:pPr>
        <w:pStyle w:val="a3"/>
        <w:ind w:left="2095" w:firstLineChars="0" w:firstLine="0"/>
      </w:pPr>
      <w:r>
        <w:rPr>
          <w:rFonts w:hint="eastAsia"/>
        </w:rPr>
        <w:t>BSA</w:t>
      </w:r>
      <w:r>
        <w:rPr>
          <w:rFonts w:hint="eastAsia"/>
        </w:rPr>
        <w:t>数据中</w:t>
      </w:r>
      <w:r>
        <w:rPr>
          <w:rFonts w:hint="eastAsia"/>
        </w:rPr>
        <w:t xml:space="preserve">(SID,NID,Extend BID) </w:t>
      </w:r>
      <w:r>
        <w:sym w:font="Wingdings" w:char="F0F3"/>
      </w:r>
      <w:r>
        <w:rPr>
          <w:rFonts w:hint="eastAsia"/>
        </w:rPr>
        <w:t xml:space="preserve"> </w:t>
      </w:r>
      <w:r>
        <w:rPr>
          <w:rFonts w:hint="eastAsia"/>
        </w:rPr>
        <w:t>网元表</w:t>
      </w:r>
      <w:r>
        <w:rPr>
          <w:rFonts w:hint="eastAsia"/>
        </w:rPr>
        <w:t>(SID,NID,CI+CARRIER_ID*65536)</w:t>
      </w:r>
      <w:r>
        <w:rPr>
          <w:rFonts w:hint="eastAsia"/>
        </w:rPr>
        <w:t>。关于</w:t>
      </w:r>
      <w:r>
        <w:rPr>
          <w:rFonts w:hint="eastAsia"/>
        </w:rPr>
        <w:t>CI</w:t>
      </w:r>
      <w:r>
        <w:rPr>
          <w:rFonts w:hint="eastAsia"/>
        </w:rPr>
        <w:t>的获取方式，参见“主设备</w:t>
      </w:r>
      <w:r>
        <w:rPr>
          <w:rFonts w:hint="eastAsia"/>
        </w:rPr>
        <w:t>1X</w:t>
      </w:r>
      <w:r>
        <w:rPr>
          <w:rFonts w:hint="eastAsia"/>
        </w:rPr>
        <w:t>参数配置数据”章节中的描述。</w:t>
      </w:r>
    </w:p>
    <w:p w:rsidR="009E2A57" w:rsidRDefault="009E2A57" w:rsidP="001A54F8">
      <w:pPr>
        <w:pStyle w:val="a3"/>
        <w:ind w:left="2095" w:firstLineChars="0" w:firstLine="0"/>
      </w:pPr>
      <w:r>
        <w:rPr>
          <w:rFonts w:hint="eastAsia"/>
        </w:rPr>
        <w:t>上述表格中的数据简称为</w:t>
      </w:r>
      <w:r>
        <w:rPr>
          <w:rFonts w:hint="eastAsia"/>
        </w:rPr>
        <w:t>BSA</w:t>
      </w:r>
      <w:r>
        <w:rPr>
          <w:rFonts w:hint="eastAsia"/>
        </w:rPr>
        <w:t>工参数据。</w:t>
      </w:r>
    </w:p>
    <w:p w:rsidR="000A6845" w:rsidRDefault="000A6845" w:rsidP="000F51FC">
      <w:pPr>
        <w:pStyle w:val="a3"/>
        <w:numPr>
          <w:ilvl w:val="1"/>
          <w:numId w:val="29"/>
        </w:numPr>
        <w:ind w:firstLineChars="0"/>
      </w:pPr>
      <w:r>
        <w:rPr>
          <w:rFonts w:hint="eastAsia"/>
        </w:rPr>
        <w:lastRenderedPageBreak/>
        <w:t>先判断</w:t>
      </w:r>
      <w:r>
        <w:rPr>
          <w:rFonts w:hint="eastAsia"/>
        </w:rPr>
        <w:t>BSA</w:t>
      </w:r>
      <w:r w:rsidR="009E2A57">
        <w:rPr>
          <w:rFonts w:hint="eastAsia"/>
        </w:rPr>
        <w:t>工参</w:t>
      </w:r>
      <w:r>
        <w:rPr>
          <w:rFonts w:hint="eastAsia"/>
        </w:rPr>
        <w:t>数据对于的小区是否在特殊覆盖小区台账中存在；如果存在，则需要对比</w:t>
      </w:r>
      <w:r w:rsidRPr="000A6845">
        <w:t>{Antenna Lati,Antenna Longi,Antenna Alti,Antenna Loc Accu,Antenna Orientation,Antenna Opening,Max Antenna Range,Potential Repeater,FWD Calib,FWD Calib Accu,RTD Calib,RTD Calib Accu}</w:t>
      </w:r>
      <w:r>
        <w:rPr>
          <w:rFonts w:hint="eastAsia"/>
        </w:rPr>
        <w:t>对应的变更情况。如果有变更</w:t>
      </w:r>
      <w:r w:rsidR="0038742E">
        <w:rPr>
          <w:rFonts w:hint="eastAsia"/>
        </w:rPr>
        <w:t>，则将其加入特殊覆盖小区</w:t>
      </w:r>
      <w:r w:rsidR="0038742E">
        <w:rPr>
          <w:rFonts w:hint="eastAsia"/>
        </w:rPr>
        <w:t>BSA</w:t>
      </w:r>
      <w:r w:rsidR="0038742E">
        <w:rPr>
          <w:rFonts w:hint="eastAsia"/>
        </w:rPr>
        <w:t>数据变更列表中。</w:t>
      </w:r>
    </w:p>
    <w:p w:rsidR="0038742E" w:rsidRDefault="0038742E" w:rsidP="000F51FC">
      <w:pPr>
        <w:pStyle w:val="a3"/>
        <w:numPr>
          <w:ilvl w:val="1"/>
          <w:numId w:val="29"/>
        </w:numPr>
        <w:ind w:firstLineChars="0"/>
      </w:pPr>
      <w:r>
        <w:rPr>
          <w:rFonts w:hint="eastAsia"/>
        </w:rPr>
        <w:t>如果</w:t>
      </w:r>
      <w:r>
        <w:rPr>
          <w:rFonts w:hint="eastAsia"/>
        </w:rPr>
        <w:t>BSA</w:t>
      </w:r>
      <w:r w:rsidR="009E2A57">
        <w:rPr>
          <w:rFonts w:hint="eastAsia"/>
        </w:rPr>
        <w:t>工参</w:t>
      </w:r>
      <w:r>
        <w:rPr>
          <w:rFonts w:hint="eastAsia"/>
        </w:rPr>
        <w:t>数据在特殊覆盖小区</w:t>
      </w:r>
      <w:r w:rsidR="001A54F8">
        <w:rPr>
          <w:rFonts w:hint="eastAsia"/>
        </w:rPr>
        <w:t>BSA</w:t>
      </w:r>
      <w:r w:rsidR="001A54F8">
        <w:rPr>
          <w:rFonts w:hint="eastAsia"/>
        </w:rPr>
        <w:t>表中不存在，则判断</w:t>
      </w:r>
      <w:r w:rsidR="009E2A57">
        <w:rPr>
          <w:rFonts w:hint="eastAsia"/>
        </w:rPr>
        <w:t>BSA</w:t>
      </w:r>
      <w:r w:rsidR="009E2A57">
        <w:rPr>
          <w:rFonts w:hint="eastAsia"/>
        </w:rPr>
        <w:t>工参数据是否在小区台账中存在。对应在小区台账中存在的</w:t>
      </w:r>
      <w:r w:rsidR="009E2A57">
        <w:rPr>
          <w:rFonts w:hint="eastAsia"/>
        </w:rPr>
        <w:t>BSA</w:t>
      </w:r>
      <w:r w:rsidR="009E2A57">
        <w:rPr>
          <w:rFonts w:hint="eastAsia"/>
        </w:rPr>
        <w:t>工参表，判断其在小区台账中的条数，如果有多条，则将此</w:t>
      </w:r>
      <w:r w:rsidR="009E2A57">
        <w:rPr>
          <w:rFonts w:hint="eastAsia"/>
        </w:rPr>
        <w:t>BSA</w:t>
      </w:r>
      <w:r w:rsidR="009E2A57">
        <w:rPr>
          <w:rFonts w:hint="eastAsia"/>
        </w:rPr>
        <w:t>工参数据加入特殊覆盖小区</w:t>
      </w:r>
      <w:r w:rsidR="009E2A57">
        <w:rPr>
          <w:rFonts w:hint="eastAsia"/>
        </w:rPr>
        <w:t>BSA</w:t>
      </w:r>
      <w:r w:rsidR="009E2A57">
        <w:rPr>
          <w:rFonts w:hint="eastAsia"/>
        </w:rPr>
        <w:t>数据表中；如果在小区台账中仅有一条数据，则判断</w:t>
      </w:r>
      <w:r w:rsidR="009E2A57" w:rsidRPr="009E2A57">
        <w:t>{Antenna Alti,Antenna Loc Accu,Antenna Opening,Max Antenna Range,Potential Repeater,FWD Calib,FWD Calib Accu,RTD Calib,RTD Calib Accu}</w:t>
      </w:r>
      <w:r w:rsidR="00CB58A8">
        <w:rPr>
          <w:rFonts w:hint="eastAsia"/>
        </w:rPr>
        <w:t>在小区台账中是否有变更，对应有变更的</w:t>
      </w:r>
      <w:r w:rsidR="00CB58A8">
        <w:rPr>
          <w:rFonts w:hint="eastAsia"/>
        </w:rPr>
        <w:t>BSA</w:t>
      </w:r>
      <w:r w:rsidR="00CB58A8">
        <w:rPr>
          <w:rFonts w:hint="eastAsia"/>
        </w:rPr>
        <w:t>工参数据，加入小区台账更新列表中。</w:t>
      </w:r>
    </w:p>
    <w:p w:rsidR="00CB58A8" w:rsidRDefault="00CB58A8" w:rsidP="00CB58A8">
      <w:pPr>
        <w:pStyle w:val="a3"/>
        <w:ind w:left="2095" w:firstLineChars="0" w:firstLine="0"/>
      </w:pPr>
    </w:p>
    <w:p w:rsidR="00E536C5" w:rsidRDefault="00CB58A8" w:rsidP="000F51FC">
      <w:pPr>
        <w:pStyle w:val="a3"/>
        <w:numPr>
          <w:ilvl w:val="0"/>
          <w:numId w:val="29"/>
        </w:numPr>
        <w:ind w:firstLineChars="0"/>
      </w:pPr>
      <w:r>
        <w:rPr>
          <w:rFonts w:hint="eastAsia"/>
        </w:rPr>
        <w:t>最终形成伪基站载扇数据增加列表、伪基站载扇数据更新列表、特殊覆盖小区</w:t>
      </w:r>
      <w:r>
        <w:rPr>
          <w:rFonts w:hint="eastAsia"/>
        </w:rPr>
        <w:t>BSA</w:t>
      </w:r>
      <w:r>
        <w:rPr>
          <w:rFonts w:hint="eastAsia"/>
        </w:rPr>
        <w:t>数据新增列表、特殊覆盖小区</w:t>
      </w:r>
      <w:r>
        <w:rPr>
          <w:rFonts w:hint="eastAsia"/>
        </w:rPr>
        <w:t>BSA</w:t>
      </w:r>
      <w:r>
        <w:rPr>
          <w:rFonts w:hint="eastAsia"/>
        </w:rPr>
        <w:t>数据更新列表和小区台账更新列表。</w:t>
      </w:r>
    </w:p>
    <w:p w:rsidR="00CB58A8" w:rsidRDefault="00CB58A8" w:rsidP="000F51FC">
      <w:pPr>
        <w:pStyle w:val="a3"/>
        <w:numPr>
          <w:ilvl w:val="1"/>
          <w:numId w:val="28"/>
        </w:numPr>
        <w:ind w:firstLineChars="0"/>
      </w:pPr>
      <w:r>
        <w:rPr>
          <w:rFonts w:hint="eastAsia"/>
        </w:rPr>
        <w:t>将上述</w:t>
      </w:r>
      <w:r>
        <w:rPr>
          <w:rFonts w:hint="eastAsia"/>
        </w:rPr>
        <w:t>D</w:t>
      </w:r>
      <w:r>
        <w:rPr>
          <w:rFonts w:hint="eastAsia"/>
        </w:rPr>
        <w:t>和</w:t>
      </w:r>
      <w:r>
        <w:rPr>
          <w:rFonts w:hint="eastAsia"/>
        </w:rPr>
        <w:t>E</w:t>
      </w:r>
      <w:r>
        <w:rPr>
          <w:rFonts w:hint="eastAsia"/>
        </w:rPr>
        <w:t>得到的数据变更列表提供给用户确认，用户确认通过，则将上述变更分别更新到</w:t>
      </w:r>
      <w:r>
        <w:rPr>
          <w:rFonts w:hint="eastAsia"/>
        </w:rPr>
        <w:t>BSA</w:t>
      </w:r>
      <w:r>
        <w:rPr>
          <w:rFonts w:hint="eastAsia"/>
        </w:rPr>
        <w:t>数据表、伪基站载扇</w:t>
      </w:r>
      <w:r>
        <w:rPr>
          <w:rFonts w:hint="eastAsia"/>
        </w:rPr>
        <w:t>BSA</w:t>
      </w:r>
      <w:r>
        <w:rPr>
          <w:rFonts w:hint="eastAsia"/>
        </w:rPr>
        <w:t>数据表、特殊覆盖小区</w:t>
      </w:r>
      <w:r>
        <w:rPr>
          <w:rFonts w:hint="eastAsia"/>
        </w:rPr>
        <w:t>BSA</w:t>
      </w:r>
      <w:r>
        <w:rPr>
          <w:rFonts w:hint="eastAsia"/>
        </w:rPr>
        <w:t>表和小区台账表中；如果用户确认不通过，则停止，交由用户修改原始</w:t>
      </w:r>
      <w:r>
        <w:rPr>
          <w:rFonts w:hint="eastAsia"/>
        </w:rPr>
        <w:t>BSA</w:t>
      </w:r>
      <w:r>
        <w:rPr>
          <w:rFonts w:hint="eastAsia"/>
        </w:rPr>
        <w:t>数据后重新导入。</w:t>
      </w:r>
    </w:p>
    <w:p w:rsidR="00CB58A8" w:rsidRDefault="00CB58A8" w:rsidP="000F51FC">
      <w:pPr>
        <w:pStyle w:val="a3"/>
        <w:numPr>
          <w:ilvl w:val="1"/>
          <w:numId w:val="28"/>
        </w:numPr>
        <w:ind w:firstLineChars="0"/>
      </w:pPr>
      <w:r>
        <w:rPr>
          <w:rFonts w:hint="eastAsia"/>
        </w:rPr>
        <w:t>记录</w:t>
      </w:r>
      <w:r>
        <w:rPr>
          <w:rFonts w:hint="eastAsia"/>
        </w:rPr>
        <w:t>BSA</w:t>
      </w:r>
      <w:r>
        <w:rPr>
          <w:rFonts w:hint="eastAsia"/>
        </w:rPr>
        <w:t>数据更新日志。日志部分参见“记录更新日志”章节。</w:t>
      </w:r>
    </w:p>
    <w:p w:rsidR="00EF597F" w:rsidRDefault="00EF597F" w:rsidP="000F51FC">
      <w:pPr>
        <w:pStyle w:val="a3"/>
        <w:numPr>
          <w:ilvl w:val="0"/>
          <w:numId w:val="28"/>
        </w:numPr>
        <w:ind w:firstLineChars="0"/>
      </w:pPr>
      <w:r>
        <w:rPr>
          <w:rFonts w:hint="eastAsia"/>
        </w:rPr>
        <w:t>修改</w:t>
      </w:r>
      <w:r>
        <w:rPr>
          <w:rFonts w:hint="eastAsia"/>
        </w:rPr>
        <w:t>BSA</w:t>
      </w:r>
      <w:r>
        <w:rPr>
          <w:rFonts w:hint="eastAsia"/>
        </w:rPr>
        <w:t>数据</w:t>
      </w:r>
    </w:p>
    <w:p w:rsidR="002E3427" w:rsidRDefault="002E3427" w:rsidP="002E3427">
      <w:pPr>
        <w:pStyle w:val="a3"/>
        <w:ind w:left="835" w:firstLineChars="0" w:firstLine="0"/>
      </w:pPr>
      <w:r>
        <w:rPr>
          <w:rFonts w:hint="eastAsia"/>
        </w:rPr>
        <w:t>对于非伪基站载扇数据，用户仅能修改除（</w:t>
      </w:r>
      <w:r>
        <w:rPr>
          <w:rFonts w:hint="eastAsia"/>
        </w:rPr>
        <w:t>SID</w:t>
      </w:r>
      <w:r>
        <w:rPr>
          <w:rFonts w:hint="eastAsia"/>
        </w:rPr>
        <w:t>，</w:t>
      </w:r>
      <w:r>
        <w:rPr>
          <w:rFonts w:hint="eastAsia"/>
        </w:rPr>
        <w:t>NID</w:t>
      </w:r>
      <w:r>
        <w:rPr>
          <w:rFonts w:hint="eastAsia"/>
        </w:rPr>
        <w:t>，</w:t>
      </w:r>
      <w:r>
        <w:rPr>
          <w:rFonts w:hint="eastAsia"/>
        </w:rPr>
        <w:t>Extend BID</w:t>
      </w:r>
      <w:r>
        <w:rPr>
          <w:rFonts w:hint="eastAsia"/>
        </w:rPr>
        <w:t>，</w:t>
      </w:r>
      <w:r>
        <w:rPr>
          <w:rFonts w:hint="eastAsia"/>
        </w:rPr>
        <w:t>PN</w:t>
      </w:r>
      <w:r>
        <w:rPr>
          <w:rFonts w:hint="eastAsia"/>
        </w:rPr>
        <w:t>，</w:t>
      </w:r>
      <w:r>
        <w:rPr>
          <w:rFonts w:hint="eastAsia"/>
        </w:rPr>
        <w:t>PN_INC</w:t>
      </w:r>
      <w:r>
        <w:rPr>
          <w:rFonts w:hint="eastAsia"/>
        </w:rPr>
        <w:t>，</w:t>
      </w:r>
      <w:r>
        <w:rPr>
          <w:rFonts w:hint="eastAsia"/>
        </w:rPr>
        <w:t>Switch Num</w:t>
      </w:r>
      <w:r>
        <w:rPr>
          <w:rFonts w:hint="eastAsia"/>
        </w:rPr>
        <w:t>）和五项推导外的</w:t>
      </w:r>
      <w:r>
        <w:rPr>
          <w:rFonts w:hint="eastAsia"/>
        </w:rPr>
        <w:t>BSA</w:t>
      </w:r>
      <w:r>
        <w:rPr>
          <w:rFonts w:hint="eastAsia"/>
        </w:rPr>
        <w:t>数据。</w:t>
      </w:r>
    </w:p>
    <w:p w:rsidR="002E3427" w:rsidRDefault="002E3427" w:rsidP="002E3427">
      <w:pPr>
        <w:pStyle w:val="a3"/>
        <w:ind w:left="835" w:firstLineChars="0" w:firstLine="0"/>
      </w:pPr>
      <w:r>
        <w:rPr>
          <w:rFonts w:hint="eastAsia"/>
        </w:rPr>
        <w:t>对于伪基站载扇数据，用户仅能修改除（</w:t>
      </w:r>
      <w:r>
        <w:rPr>
          <w:rFonts w:hint="eastAsia"/>
        </w:rPr>
        <w:t>SID</w:t>
      </w:r>
      <w:r>
        <w:rPr>
          <w:rFonts w:hint="eastAsia"/>
        </w:rPr>
        <w:t>，</w:t>
      </w:r>
      <w:r>
        <w:rPr>
          <w:rFonts w:hint="eastAsia"/>
        </w:rPr>
        <w:t>NID</w:t>
      </w:r>
      <w:r>
        <w:rPr>
          <w:rFonts w:hint="eastAsia"/>
        </w:rPr>
        <w:t>，</w:t>
      </w:r>
      <w:r>
        <w:rPr>
          <w:rFonts w:hint="eastAsia"/>
        </w:rPr>
        <w:t>Extend BID</w:t>
      </w:r>
      <w:r>
        <w:rPr>
          <w:rFonts w:hint="eastAsia"/>
        </w:rPr>
        <w:t>）和五项推导外的</w:t>
      </w:r>
      <w:r>
        <w:rPr>
          <w:rFonts w:hint="eastAsia"/>
        </w:rPr>
        <w:t>BSA</w:t>
      </w:r>
      <w:r>
        <w:rPr>
          <w:rFonts w:hint="eastAsia"/>
        </w:rPr>
        <w:t>数据。</w:t>
      </w:r>
    </w:p>
    <w:p w:rsidR="002E3427" w:rsidRPr="002E3427" w:rsidRDefault="002E3427" w:rsidP="002E3427">
      <w:pPr>
        <w:pStyle w:val="a3"/>
        <w:ind w:left="835" w:firstLineChars="0" w:firstLine="0"/>
      </w:pPr>
    </w:p>
    <w:p w:rsidR="00EF597F" w:rsidRDefault="000C6C3E" w:rsidP="00EF597F">
      <w:pPr>
        <w:pStyle w:val="a3"/>
        <w:ind w:left="835" w:firstLineChars="0" w:firstLine="0"/>
      </w:pPr>
      <w:r>
        <w:object w:dxaOrig="6440" w:dyaOrig="11703">
          <v:shape id="_x0000_i1031" type="#_x0000_t75" style="width:321.4pt;height:584.05pt" o:ole="">
            <v:imagedata r:id="rId18" o:title=""/>
          </v:shape>
          <o:OLEObject Type="Embed" ProgID="Visio.Drawing.11" ShapeID="_x0000_i1031" DrawAspect="Content" ObjectID="_1406707830" r:id="rId19"/>
        </w:object>
      </w:r>
    </w:p>
    <w:p w:rsidR="00CB58A8" w:rsidRDefault="00CB58A8" w:rsidP="000F51FC">
      <w:pPr>
        <w:pStyle w:val="a3"/>
        <w:numPr>
          <w:ilvl w:val="1"/>
          <w:numId w:val="28"/>
        </w:numPr>
        <w:ind w:firstLineChars="0"/>
      </w:pPr>
      <w:r>
        <w:rPr>
          <w:rFonts w:hint="eastAsia"/>
        </w:rPr>
        <w:t>先与原始</w:t>
      </w:r>
      <w:r>
        <w:rPr>
          <w:rFonts w:hint="eastAsia"/>
        </w:rPr>
        <w:t>BSA</w:t>
      </w:r>
      <w:r>
        <w:rPr>
          <w:rFonts w:hint="eastAsia"/>
        </w:rPr>
        <w:t>数据对比判断是否有变更，如果无变更，则提醒用户无修改；如果有变更，则继续；</w:t>
      </w:r>
    </w:p>
    <w:p w:rsidR="00CB58A8" w:rsidRDefault="00CB58A8" w:rsidP="000F51FC">
      <w:pPr>
        <w:pStyle w:val="a3"/>
        <w:numPr>
          <w:ilvl w:val="1"/>
          <w:numId w:val="28"/>
        </w:numPr>
        <w:ind w:firstLineChars="0"/>
      </w:pPr>
      <w:r>
        <w:rPr>
          <w:rFonts w:hint="eastAsia"/>
        </w:rPr>
        <w:t>判断修改合法性：</w:t>
      </w:r>
    </w:p>
    <w:p w:rsidR="00CB58A8" w:rsidRDefault="00CB58A8" w:rsidP="000F51FC">
      <w:pPr>
        <w:pStyle w:val="a3"/>
        <w:numPr>
          <w:ilvl w:val="2"/>
          <w:numId w:val="28"/>
        </w:numPr>
        <w:ind w:firstLineChars="0"/>
      </w:pPr>
      <w:r>
        <w:rPr>
          <w:rFonts w:hint="eastAsia"/>
        </w:rPr>
        <w:t>除五项推导字段外，其它字段不应该为空。</w:t>
      </w:r>
    </w:p>
    <w:p w:rsidR="00CB58A8" w:rsidRDefault="00CB58A8" w:rsidP="000F51FC">
      <w:pPr>
        <w:pStyle w:val="a3"/>
        <w:numPr>
          <w:ilvl w:val="2"/>
          <w:numId w:val="28"/>
        </w:numPr>
        <w:ind w:firstLineChars="0"/>
      </w:pPr>
      <w:r>
        <w:rPr>
          <w:rFonts w:hint="eastAsia"/>
        </w:rPr>
        <w:t>第一个字段</w:t>
      </w:r>
      <w:r>
        <w:rPr>
          <w:rFonts w:hint="eastAsia"/>
        </w:rPr>
        <w:t>Pilot Sector Name</w:t>
      </w:r>
      <w:r>
        <w:rPr>
          <w:rFonts w:hint="eastAsia"/>
        </w:rPr>
        <w:t>为字符型，长度不超过</w:t>
      </w:r>
      <w:r>
        <w:rPr>
          <w:rFonts w:hint="eastAsia"/>
        </w:rPr>
        <w:t>50</w:t>
      </w:r>
      <w:r>
        <w:rPr>
          <w:rFonts w:hint="eastAsia"/>
        </w:rPr>
        <w:t>个；其它字段为数字型；</w:t>
      </w:r>
    </w:p>
    <w:p w:rsidR="00CB58A8" w:rsidRDefault="00CB58A8" w:rsidP="000F51FC">
      <w:pPr>
        <w:pStyle w:val="a3"/>
        <w:numPr>
          <w:ilvl w:val="2"/>
          <w:numId w:val="28"/>
        </w:numPr>
        <w:ind w:firstLineChars="0"/>
      </w:pPr>
      <w:r>
        <w:rPr>
          <w:rFonts w:hint="eastAsia"/>
        </w:rPr>
        <w:lastRenderedPageBreak/>
        <w:t>数据中</w:t>
      </w:r>
      <w:r>
        <w:rPr>
          <w:rFonts w:hint="eastAsia"/>
        </w:rPr>
        <w:t>SID</w:t>
      </w:r>
      <w:r>
        <w:rPr>
          <w:rFonts w:hint="eastAsia"/>
        </w:rPr>
        <w:t>所属地市在客户端界面所选地市中；</w:t>
      </w:r>
    </w:p>
    <w:p w:rsidR="00CB58A8" w:rsidRDefault="00CB58A8" w:rsidP="000F51FC">
      <w:pPr>
        <w:pStyle w:val="a3"/>
        <w:numPr>
          <w:ilvl w:val="2"/>
          <w:numId w:val="28"/>
        </w:numPr>
        <w:ind w:firstLineChars="0"/>
      </w:pPr>
      <w:r>
        <w:rPr>
          <w:rFonts w:hint="eastAsia"/>
        </w:rPr>
        <w:t>检查“</w:t>
      </w:r>
      <w:r>
        <w:rPr>
          <w:rFonts w:hint="eastAsia"/>
        </w:rPr>
        <w:t>BSA</w:t>
      </w:r>
      <w:r>
        <w:rPr>
          <w:rFonts w:hint="eastAsia"/>
        </w:rPr>
        <w:t>工参数据合法性检查”中的第</w:t>
      </w:r>
      <w:r>
        <w:rPr>
          <w:rFonts w:hint="eastAsia"/>
        </w:rPr>
        <w:t>2)~11)</w:t>
      </w:r>
      <w:r>
        <w:rPr>
          <w:rFonts w:hint="eastAsia"/>
        </w:rPr>
        <w:t>项；</w:t>
      </w:r>
    </w:p>
    <w:p w:rsidR="00CB58A8" w:rsidRPr="00210B52" w:rsidRDefault="00CB58A8" w:rsidP="000F51FC">
      <w:pPr>
        <w:pStyle w:val="a3"/>
        <w:numPr>
          <w:ilvl w:val="1"/>
          <w:numId w:val="28"/>
        </w:numPr>
        <w:ind w:firstLineChars="0"/>
      </w:pPr>
      <w:r w:rsidRPr="00210B52">
        <w:rPr>
          <w:rFonts w:hint="eastAsia"/>
        </w:rPr>
        <w:t>如果所有检查项目都通过，则继续；否则已表格文件形式提醒用户数据错误需要修改；</w:t>
      </w:r>
    </w:p>
    <w:p w:rsidR="00CB58A8" w:rsidRDefault="00CB58A8" w:rsidP="000F51FC">
      <w:pPr>
        <w:pStyle w:val="a3"/>
        <w:numPr>
          <w:ilvl w:val="1"/>
          <w:numId w:val="28"/>
        </w:numPr>
        <w:ind w:firstLineChars="0"/>
      </w:pPr>
      <w:r>
        <w:rPr>
          <w:rFonts w:hint="eastAsia"/>
        </w:rPr>
        <w:t>分析用户添加的数据对于</w:t>
      </w:r>
      <w:r>
        <w:rPr>
          <w:rFonts w:hint="eastAsia"/>
        </w:rPr>
        <w:t>BSA</w:t>
      </w:r>
      <w:r>
        <w:rPr>
          <w:rFonts w:hint="eastAsia"/>
        </w:rPr>
        <w:t>数据是否是新增，还是修改。如果添加或者导入数据在</w:t>
      </w:r>
      <w:r>
        <w:rPr>
          <w:rFonts w:hint="eastAsia"/>
        </w:rPr>
        <w:t>BSA</w:t>
      </w:r>
      <w:r>
        <w:rPr>
          <w:rFonts w:hint="eastAsia"/>
        </w:rPr>
        <w:t>表不存在，则为新增；如果添加或者导入的数据已存在，则判断字段的变更情况。</w:t>
      </w:r>
    </w:p>
    <w:p w:rsidR="00CB58A8" w:rsidRDefault="00CB58A8" w:rsidP="000F51FC">
      <w:pPr>
        <w:pStyle w:val="a3"/>
        <w:numPr>
          <w:ilvl w:val="1"/>
          <w:numId w:val="28"/>
        </w:numPr>
        <w:ind w:firstLineChars="0"/>
      </w:pPr>
      <w:r>
        <w:rPr>
          <w:rFonts w:hint="eastAsia"/>
        </w:rPr>
        <w:t>分析用户添加的数据对于台账数据的变更和对于伪基站载扇数据的变更：</w:t>
      </w:r>
    </w:p>
    <w:p w:rsidR="00CB58A8" w:rsidRDefault="00CB58A8" w:rsidP="000F51FC">
      <w:pPr>
        <w:pStyle w:val="a3"/>
        <w:numPr>
          <w:ilvl w:val="0"/>
          <w:numId w:val="29"/>
        </w:numPr>
        <w:ind w:firstLineChars="0"/>
      </w:pPr>
      <w:r>
        <w:rPr>
          <w:rFonts w:hint="eastAsia"/>
        </w:rPr>
        <w:t>先判断导入的</w:t>
      </w:r>
      <w:r>
        <w:rPr>
          <w:rFonts w:hint="eastAsia"/>
        </w:rPr>
        <w:t>BSA</w:t>
      </w:r>
      <w:r>
        <w:rPr>
          <w:rFonts w:hint="eastAsia"/>
        </w:rPr>
        <w:t>数据是否为伪基站载频数据：如果对于数据的</w:t>
      </w:r>
      <w:r>
        <w:rPr>
          <w:rFonts w:hint="eastAsia"/>
        </w:rPr>
        <w:t>NID</w:t>
      </w:r>
      <w:r>
        <w:rPr>
          <w:rFonts w:hint="eastAsia"/>
        </w:rPr>
        <w:t>不在</w:t>
      </w:r>
      <w:r>
        <w:rPr>
          <w:rFonts w:hint="eastAsia"/>
        </w:rPr>
        <w:t>SID</w:t>
      </w:r>
      <w:r>
        <w:rPr>
          <w:rFonts w:hint="eastAsia"/>
        </w:rPr>
        <w:t>对于的地市中（从网元表判断），则为伪基站；否则为正常的数据；</w:t>
      </w:r>
    </w:p>
    <w:p w:rsidR="00CB58A8" w:rsidRDefault="00CB58A8" w:rsidP="000F51FC">
      <w:pPr>
        <w:pStyle w:val="a3"/>
        <w:numPr>
          <w:ilvl w:val="0"/>
          <w:numId w:val="29"/>
        </w:numPr>
        <w:ind w:firstLineChars="0"/>
      </w:pPr>
      <w:r>
        <w:rPr>
          <w:rFonts w:hint="eastAsia"/>
        </w:rPr>
        <w:t>对于伪基站载频数据，则将此数据和伪基站载频</w:t>
      </w:r>
      <w:r>
        <w:rPr>
          <w:rFonts w:hint="eastAsia"/>
        </w:rPr>
        <w:t>BSA</w:t>
      </w:r>
      <w:r>
        <w:rPr>
          <w:rFonts w:hint="eastAsia"/>
        </w:rPr>
        <w:t>数据表中数据对比分析，形成新增的伪基站载频数据和修改的伪基站载频数据</w:t>
      </w:r>
      <w:r>
        <w:rPr>
          <w:rFonts w:hint="eastAsia"/>
        </w:rPr>
        <w:t>BSA</w:t>
      </w:r>
      <w:r>
        <w:rPr>
          <w:rFonts w:hint="eastAsia"/>
        </w:rPr>
        <w:t>数据全字段列表。</w:t>
      </w:r>
    </w:p>
    <w:p w:rsidR="00CB58A8" w:rsidRDefault="00CB58A8" w:rsidP="000F51FC">
      <w:pPr>
        <w:pStyle w:val="a3"/>
        <w:numPr>
          <w:ilvl w:val="0"/>
          <w:numId w:val="29"/>
        </w:numPr>
        <w:ind w:firstLineChars="0"/>
      </w:pPr>
      <w:r>
        <w:rPr>
          <w:rFonts w:hint="eastAsia"/>
        </w:rPr>
        <w:t>对于非伪导频数据，需要判断对于小区台账和特殊覆盖小区台账的变更：</w:t>
      </w:r>
    </w:p>
    <w:p w:rsidR="00CB58A8" w:rsidRDefault="00CB58A8" w:rsidP="000F51FC">
      <w:pPr>
        <w:pStyle w:val="a3"/>
        <w:numPr>
          <w:ilvl w:val="1"/>
          <w:numId w:val="29"/>
        </w:numPr>
        <w:ind w:firstLineChars="0"/>
      </w:pPr>
      <w:r>
        <w:rPr>
          <w:rFonts w:hint="eastAsia"/>
        </w:rPr>
        <w:t>先用导入或者新增的</w:t>
      </w:r>
      <w:r>
        <w:rPr>
          <w:rFonts w:hint="eastAsia"/>
        </w:rPr>
        <w:t>BSA</w:t>
      </w:r>
      <w:r>
        <w:rPr>
          <w:rFonts w:hint="eastAsia"/>
        </w:rPr>
        <w:t>数据（载频级）转换形成小区级数据并去掉重复数据：</w:t>
      </w:r>
    </w:p>
    <w:tbl>
      <w:tblPr>
        <w:tblW w:w="3660" w:type="dxa"/>
        <w:tblInd w:w="2235" w:type="dxa"/>
        <w:tblLook w:val="04A0"/>
      </w:tblPr>
      <w:tblGrid>
        <w:gridCol w:w="1480"/>
        <w:gridCol w:w="2180"/>
      </w:tblGrid>
      <w:tr w:rsidR="00CB58A8" w:rsidRPr="000A54BF" w:rsidTr="002E3427">
        <w:trPr>
          <w:trHeight w:val="27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CITY_ID</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BSC_ID</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BTS_ID</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CELL_ID</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Sector_ID</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Lati</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Longi</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Alti</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Loc Accu</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Orientation</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Opening</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Max Antenna Range</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Potential Repeater</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CB58A8" w:rsidRPr="000A54BF" w:rsidTr="002E3427">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CB58A8" w:rsidRPr="000A54BF" w:rsidRDefault="00CB58A8" w:rsidP="002E3427">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CB58A8" w:rsidRPr="000A54BF" w:rsidRDefault="00CB58A8" w:rsidP="002E3427">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bl>
    <w:p w:rsidR="00CB58A8" w:rsidRDefault="00CB58A8" w:rsidP="00CB58A8">
      <w:pPr>
        <w:pStyle w:val="a3"/>
        <w:ind w:left="2095" w:firstLineChars="0" w:firstLine="0"/>
      </w:pPr>
      <w:r>
        <w:rPr>
          <w:rFonts w:hint="eastAsia"/>
        </w:rPr>
        <w:t>BSA</w:t>
      </w:r>
      <w:r>
        <w:rPr>
          <w:rFonts w:hint="eastAsia"/>
        </w:rPr>
        <w:t>数据中</w:t>
      </w:r>
      <w:r>
        <w:rPr>
          <w:rFonts w:hint="eastAsia"/>
        </w:rPr>
        <w:t xml:space="preserve">(SID,NID,Extend BID) </w:t>
      </w:r>
      <w:r>
        <w:sym w:font="Wingdings" w:char="F0F3"/>
      </w:r>
      <w:r>
        <w:rPr>
          <w:rFonts w:hint="eastAsia"/>
        </w:rPr>
        <w:t xml:space="preserve"> </w:t>
      </w:r>
      <w:r>
        <w:rPr>
          <w:rFonts w:hint="eastAsia"/>
        </w:rPr>
        <w:t>网元表</w:t>
      </w:r>
      <w:r>
        <w:rPr>
          <w:rFonts w:hint="eastAsia"/>
        </w:rPr>
        <w:t>(SID,NID,CI+CARRIER_ID*65536)</w:t>
      </w:r>
      <w:r>
        <w:rPr>
          <w:rFonts w:hint="eastAsia"/>
        </w:rPr>
        <w:t>。关于</w:t>
      </w:r>
      <w:r>
        <w:rPr>
          <w:rFonts w:hint="eastAsia"/>
        </w:rPr>
        <w:t>CI</w:t>
      </w:r>
      <w:r>
        <w:rPr>
          <w:rFonts w:hint="eastAsia"/>
        </w:rPr>
        <w:t>的获取方式，参见“主设备</w:t>
      </w:r>
      <w:r>
        <w:rPr>
          <w:rFonts w:hint="eastAsia"/>
        </w:rPr>
        <w:lastRenderedPageBreak/>
        <w:t>1X</w:t>
      </w:r>
      <w:r>
        <w:rPr>
          <w:rFonts w:hint="eastAsia"/>
        </w:rPr>
        <w:t>参数配置数据”章节中的描述。</w:t>
      </w:r>
    </w:p>
    <w:p w:rsidR="00CB58A8" w:rsidRDefault="00CB58A8" w:rsidP="00CB58A8">
      <w:pPr>
        <w:pStyle w:val="a3"/>
        <w:ind w:left="2095" w:firstLineChars="0" w:firstLine="0"/>
      </w:pPr>
      <w:r>
        <w:rPr>
          <w:rFonts w:hint="eastAsia"/>
        </w:rPr>
        <w:t>上述表格中的数据简称为</w:t>
      </w:r>
      <w:r>
        <w:rPr>
          <w:rFonts w:hint="eastAsia"/>
        </w:rPr>
        <w:t>BSA</w:t>
      </w:r>
      <w:r>
        <w:rPr>
          <w:rFonts w:hint="eastAsia"/>
        </w:rPr>
        <w:t>工参数据。</w:t>
      </w:r>
    </w:p>
    <w:p w:rsidR="00CB58A8" w:rsidRDefault="00CB58A8" w:rsidP="000F51FC">
      <w:pPr>
        <w:pStyle w:val="a3"/>
        <w:numPr>
          <w:ilvl w:val="1"/>
          <w:numId w:val="29"/>
        </w:numPr>
        <w:ind w:firstLineChars="0"/>
      </w:pPr>
      <w:r>
        <w:rPr>
          <w:rFonts w:hint="eastAsia"/>
        </w:rPr>
        <w:t>先判断</w:t>
      </w:r>
      <w:r>
        <w:rPr>
          <w:rFonts w:hint="eastAsia"/>
        </w:rPr>
        <w:t>BSA</w:t>
      </w:r>
      <w:r>
        <w:rPr>
          <w:rFonts w:hint="eastAsia"/>
        </w:rPr>
        <w:t>工参数据对于的小区是否在特殊覆盖小区台账中存在；如果存在，则需要对比</w:t>
      </w:r>
      <w:r w:rsidRPr="000A6845">
        <w:t>{Antenna Lati,Antenna Longi,Antenna Alti,Antenna Loc Accu,Antenna Orientation,Antenna Opening,Max Antenna Range,Potential Repeater,FWD Calib,FWD Calib Accu,RTD Calib,RTD Calib Accu}</w:t>
      </w:r>
      <w:r>
        <w:rPr>
          <w:rFonts w:hint="eastAsia"/>
        </w:rPr>
        <w:t>对应的变更情况。如果有变更，则将其加入特殊覆盖小区</w:t>
      </w:r>
      <w:r>
        <w:rPr>
          <w:rFonts w:hint="eastAsia"/>
        </w:rPr>
        <w:t>BSA</w:t>
      </w:r>
      <w:r>
        <w:rPr>
          <w:rFonts w:hint="eastAsia"/>
        </w:rPr>
        <w:t>数据变更列表中。</w:t>
      </w:r>
    </w:p>
    <w:p w:rsidR="00CB58A8" w:rsidRDefault="00CB58A8" w:rsidP="000F51FC">
      <w:pPr>
        <w:pStyle w:val="a3"/>
        <w:numPr>
          <w:ilvl w:val="1"/>
          <w:numId w:val="29"/>
        </w:numPr>
        <w:ind w:firstLineChars="0"/>
      </w:pPr>
      <w:r>
        <w:rPr>
          <w:rFonts w:hint="eastAsia"/>
        </w:rPr>
        <w:t>如果</w:t>
      </w:r>
      <w:r>
        <w:rPr>
          <w:rFonts w:hint="eastAsia"/>
        </w:rPr>
        <w:t>BSA</w:t>
      </w:r>
      <w:r>
        <w:rPr>
          <w:rFonts w:hint="eastAsia"/>
        </w:rPr>
        <w:t>工参数据在特殊覆盖小区</w:t>
      </w:r>
      <w:r>
        <w:rPr>
          <w:rFonts w:hint="eastAsia"/>
        </w:rPr>
        <w:t>BSA</w:t>
      </w:r>
      <w:r>
        <w:rPr>
          <w:rFonts w:hint="eastAsia"/>
        </w:rPr>
        <w:t>表中不存在，则判断</w:t>
      </w:r>
      <w:r>
        <w:rPr>
          <w:rFonts w:hint="eastAsia"/>
        </w:rPr>
        <w:t>BSA</w:t>
      </w:r>
      <w:r>
        <w:rPr>
          <w:rFonts w:hint="eastAsia"/>
        </w:rPr>
        <w:t>工参数据是否在小区台账中存在。对应在小区台账中存在的</w:t>
      </w:r>
      <w:r>
        <w:rPr>
          <w:rFonts w:hint="eastAsia"/>
        </w:rPr>
        <w:t>BSA</w:t>
      </w:r>
      <w:r>
        <w:rPr>
          <w:rFonts w:hint="eastAsia"/>
        </w:rPr>
        <w:t>工参表，判断其在小区台账中的条数，如果有多条，则将此</w:t>
      </w:r>
      <w:r>
        <w:rPr>
          <w:rFonts w:hint="eastAsia"/>
        </w:rPr>
        <w:t>BSA</w:t>
      </w:r>
      <w:r>
        <w:rPr>
          <w:rFonts w:hint="eastAsia"/>
        </w:rPr>
        <w:t>工参数据加入特殊覆盖小区</w:t>
      </w:r>
      <w:r>
        <w:rPr>
          <w:rFonts w:hint="eastAsia"/>
        </w:rPr>
        <w:t>BSA</w:t>
      </w:r>
      <w:r>
        <w:rPr>
          <w:rFonts w:hint="eastAsia"/>
        </w:rPr>
        <w:t>数据表中；如果在小区台账中仅有一条数据，则判断</w:t>
      </w:r>
      <w:r w:rsidRPr="009E2A57">
        <w:t>{Antenna Alti,Antenna Loc Accu,Antenna Opening,Max Antenna Range,Potential Repeater,FWD Calib,FWD Calib Accu,RTD Calib,RTD Calib Accu}</w:t>
      </w:r>
      <w:r>
        <w:rPr>
          <w:rFonts w:hint="eastAsia"/>
        </w:rPr>
        <w:t>在小区台账中是否有变更，对应有变更的</w:t>
      </w:r>
      <w:r>
        <w:rPr>
          <w:rFonts w:hint="eastAsia"/>
        </w:rPr>
        <w:t>BSA</w:t>
      </w:r>
      <w:r>
        <w:rPr>
          <w:rFonts w:hint="eastAsia"/>
        </w:rPr>
        <w:t>工参数据，加入小区台账更新列表中。</w:t>
      </w:r>
    </w:p>
    <w:p w:rsidR="00CB58A8" w:rsidRDefault="00CB58A8" w:rsidP="00CB58A8">
      <w:pPr>
        <w:pStyle w:val="a3"/>
        <w:ind w:left="2095" w:firstLineChars="0" w:firstLine="0"/>
      </w:pPr>
    </w:p>
    <w:p w:rsidR="00CB58A8" w:rsidRDefault="00CB58A8" w:rsidP="000F51FC">
      <w:pPr>
        <w:pStyle w:val="a3"/>
        <w:numPr>
          <w:ilvl w:val="0"/>
          <w:numId w:val="29"/>
        </w:numPr>
        <w:ind w:firstLineChars="0"/>
      </w:pPr>
      <w:r>
        <w:rPr>
          <w:rFonts w:hint="eastAsia"/>
        </w:rPr>
        <w:t>最终形成伪基站载扇数据增加列表、伪基站载扇数据更新列表、特殊覆盖小区</w:t>
      </w:r>
      <w:r>
        <w:rPr>
          <w:rFonts w:hint="eastAsia"/>
        </w:rPr>
        <w:t>BSA</w:t>
      </w:r>
      <w:r>
        <w:rPr>
          <w:rFonts w:hint="eastAsia"/>
        </w:rPr>
        <w:t>数据新增列表、特殊覆盖小区</w:t>
      </w:r>
      <w:r>
        <w:rPr>
          <w:rFonts w:hint="eastAsia"/>
        </w:rPr>
        <w:t>BSA</w:t>
      </w:r>
      <w:r>
        <w:rPr>
          <w:rFonts w:hint="eastAsia"/>
        </w:rPr>
        <w:t>数据更新列表和小区台账更新列表。</w:t>
      </w:r>
    </w:p>
    <w:p w:rsidR="00CB58A8" w:rsidRDefault="00CB58A8" w:rsidP="000F51FC">
      <w:pPr>
        <w:pStyle w:val="a3"/>
        <w:numPr>
          <w:ilvl w:val="1"/>
          <w:numId w:val="28"/>
        </w:numPr>
        <w:ind w:firstLineChars="0"/>
      </w:pPr>
      <w:r>
        <w:rPr>
          <w:rFonts w:hint="eastAsia"/>
        </w:rPr>
        <w:t>将上述</w:t>
      </w:r>
      <w:r>
        <w:rPr>
          <w:rFonts w:hint="eastAsia"/>
        </w:rPr>
        <w:t>D</w:t>
      </w:r>
      <w:r>
        <w:rPr>
          <w:rFonts w:hint="eastAsia"/>
        </w:rPr>
        <w:t>和</w:t>
      </w:r>
      <w:r>
        <w:rPr>
          <w:rFonts w:hint="eastAsia"/>
        </w:rPr>
        <w:t>E</w:t>
      </w:r>
      <w:r>
        <w:rPr>
          <w:rFonts w:hint="eastAsia"/>
        </w:rPr>
        <w:t>得到的数据变更列表提供给用户确认，用户确认通过，则将上述变更分别更新到</w:t>
      </w:r>
      <w:r>
        <w:rPr>
          <w:rFonts w:hint="eastAsia"/>
        </w:rPr>
        <w:t>BSA</w:t>
      </w:r>
      <w:r>
        <w:rPr>
          <w:rFonts w:hint="eastAsia"/>
        </w:rPr>
        <w:t>数据表、伪基站载扇</w:t>
      </w:r>
      <w:r>
        <w:rPr>
          <w:rFonts w:hint="eastAsia"/>
        </w:rPr>
        <w:t>BSA</w:t>
      </w:r>
      <w:r>
        <w:rPr>
          <w:rFonts w:hint="eastAsia"/>
        </w:rPr>
        <w:t>数据表、特殊覆盖小区</w:t>
      </w:r>
      <w:r>
        <w:rPr>
          <w:rFonts w:hint="eastAsia"/>
        </w:rPr>
        <w:t>BSA</w:t>
      </w:r>
      <w:r>
        <w:rPr>
          <w:rFonts w:hint="eastAsia"/>
        </w:rPr>
        <w:t>表和小区台账表中；如果用户确认不通过，则停止，交由用户修改原始</w:t>
      </w:r>
      <w:r>
        <w:rPr>
          <w:rFonts w:hint="eastAsia"/>
        </w:rPr>
        <w:t>BSA</w:t>
      </w:r>
      <w:r>
        <w:rPr>
          <w:rFonts w:hint="eastAsia"/>
        </w:rPr>
        <w:t>数据后重新导入。</w:t>
      </w:r>
    </w:p>
    <w:p w:rsidR="00CB58A8" w:rsidRDefault="00CB58A8" w:rsidP="000F51FC">
      <w:pPr>
        <w:pStyle w:val="a3"/>
        <w:numPr>
          <w:ilvl w:val="1"/>
          <w:numId w:val="28"/>
        </w:numPr>
        <w:ind w:firstLineChars="0"/>
      </w:pPr>
      <w:r>
        <w:rPr>
          <w:rFonts w:hint="eastAsia"/>
        </w:rPr>
        <w:t>记录</w:t>
      </w:r>
      <w:r>
        <w:rPr>
          <w:rFonts w:hint="eastAsia"/>
        </w:rPr>
        <w:t>BSA</w:t>
      </w:r>
      <w:r>
        <w:rPr>
          <w:rFonts w:hint="eastAsia"/>
        </w:rPr>
        <w:t>数据更新日志。日志部分参见“记录更新日志”章节。</w:t>
      </w:r>
    </w:p>
    <w:p w:rsidR="00CB58A8" w:rsidRPr="00CB58A8" w:rsidRDefault="00CB58A8" w:rsidP="00EF597F">
      <w:pPr>
        <w:pStyle w:val="a3"/>
        <w:ind w:left="835" w:firstLineChars="0" w:firstLine="0"/>
      </w:pPr>
    </w:p>
    <w:p w:rsidR="00EF597F" w:rsidRDefault="00EF597F" w:rsidP="000F51FC">
      <w:pPr>
        <w:pStyle w:val="a3"/>
        <w:numPr>
          <w:ilvl w:val="0"/>
          <w:numId w:val="28"/>
        </w:numPr>
        <w:ind w:firstLineChars="0"/>
      </w:pPr>
      <w:r>
        <w:rPr>
          <w:rFonts w:hint="eastAsia"/>
        </w:rPr>
        <w:t>删除</w:t>
      </w:r>
      <w:r>
        <w:rPr>
          <w:rFonts w:hint="eastAsia"/>
        </w:rPr>
        <w:t>BSA</w:t>
      </w:r>
      <w:r>
        <w:rPr>
          <w:rFonts w:hint="eastAsia"/>
        </w:rPr>
        <w:t>数据</w:t>
      </w:r>
    </w:p>
    <w:p w:rsidR="000C6C3E" w:rsidRPr="00EF597F" w:rsidRDefault="003A34DE" w:rsidP="000C6C3E">
      <w:pPr>
        <w:pStyle w:val="a3"/>
        <w:ind w:left="835" w:firstLineChars="0" w:firstLine="0"/>
      </w:pPr>
      <w:r>
        <w:rPr>
          <w:rFonts w:hint="eastAsia"/>
        </w:rPr>
        <w:t>用户可在客户端功能“</w:t>
      </w:r>
      <w:r>
        <w:rPr>
          <w:rFonts w:hint="eastAsia"/>
        </w:rPr>
        <w:t>BSA</w:t>
      </w:r>
      <w:r>
        <w:rPr>
          <w:rFonts w:hint="eastAsia"/>
        </w:rPr>
        <w:t>数据维护”上选择单条或者多条数据删除。删除时需经用户确认后才进行。</w:t>
      </w:r>
    </w:p>
    <w:p w:rsidR="001B489A" w:rsidRDefault="001B489A" w:rsidP="000F51FC">
      <w:pPr>
        <w:pStyle w:val="3"/>
        <w:numPr>
          <w:ilvl w:val="2"/>
          <w:numId w:val="36"/>
        </w:numPr>
      </w:pPr>
      <w:r>
        <w:rPr>
          <w:rFonts w:hint="eastAsia"/>
        </w:rPr>
        <w:t>GIS</w:t>
      </w:r>
      <w:r>
        <w:rPr>
          <w:rFonts w:hint="eastAsia"/>
        </w:rPr>
        <w:t>上修改</w:t>
      </w:r>
      <w:r>
        <w:rPr>
          <w:rFonts w:hint="eastAsia"/>
        </w:rPr>
        <w:t>BSA</w:t>
      </w:r>
      <w:r>
        <w:rPr>
          <w:rFonts w:hint="eastAsia"/>
        </w:rPr>
        <w:t>数据</w:t>
      </w:r>
      <w:ins w:id="1054" w:author="Administrator" w:date="2012-08-17T10:53:00Z">
        <w:r w:rsidR="004862C3">
          <w:rPr>
            <w:rFonts w:hint="eastAsia"/>
          </w:rPr>
          <w:t>(</w:t>
        </w:r>
        <w:r w:rsidR="004862C3">
          <w:rPr>
            <w:rFonts w:hint="eastAsia"/>
          </w:rPr>
          <w:t>前台应用</w:t>
        </w:r>
        <w:r w:rsidR="004862C3">
          <w:rPr>
            <w:rFonts w:hint="eastAsia"/>
          </w:rPr>
          <w:t>)</w:t>
        </w:r>
      </w:ins>
    </w:p>
    <w:p w:rsidR="00651D64" w:rsidRDefault="00651D64" w:rsidP="00651D64">
      <w:r>
        <w:rPr>
          <w:rFonts w:hint="eastAsia"/>
        </w:rPr>
        <w:tab/>
      </w:r>
      <w:r>
        <w:rPr>
          <w:rFonts w:hint="eastAsia"/>
        </w:rPr>
        <w:t>可通过客户端功能“定位日志</w:t>
      </w:r>
      <w:r>
        <w:rPr>
          <w:rFonts w:hint="eastAsia"/>
        </w:rPr>
        <w:t>GIS</w:t>
      </w:r>
      <w:r>
        <w:rPr>
          <w:rFonts w:hint="eastAsia"/>
        </w:rPr>
        <w:t>分析”功能的</w:t>
      </w:r>
      <w:r>
        <w:rPr>
          <w:rFonts w:hint="eastAsia"/>
        </w:rPr>
        <w:t>GIS</w:t>
      </w:r>
      <w:r>
        <w:rPr>
          <w:rFonts w:hint="eastAsia"/>
        </w:rPr>
        <w:t>功能修改</w:t>
      </w:r>
      <w:r>
        <w:rPr>
          <w:rFonts w:hint="eastAsia"/>
        </w:rPr>
        <w:t>BSA</w:t>
      </w:r>
      <w:r>
        <w:rPr>
          <w:rFonts w:hint="eastAsia"/>
        </w:rPr>
        <w:t>数据。</w:t>
      </w:r>
    </w:p>
    <w:p w:rsidR="00651D64" w:rsidRDefault="00651D64" w:rsidP="00651D64">
      <w:r>
        <w:rPr>
          <w:rFonts w:hint="eastAsia"/>
        </w:rPr>
        <w:tab/>
      </w:r>
      <w:r>
        <w:rPr>
          <w:rFonts w:hint="eastAsia"/>
        </w:rPr>
        <w:t>对于非伪基站载扇数据，用户仅能修改除（</w:t>
      </w:r>
      <w:r>
        <w:rPr>
          <w:rFonts w:hint="eastAsia"/>
        </w:rPr>
        <w:t>SID</w:t>
      </w:r>
      <w:r>
        <w:rPr>
          <w:rFonts w:hint="eastAsia"/>
        </w:rPr>
        <w:t>，</w:t>
      </w:r>
      <w:r>
        <w:rPr>
          <w:rFonts w:hint="eastAsia"/>
        </w:rPr>
        <w:t>NID</w:t>
      </w:r>
      <w:r>
        <w:rPr>
          <w:rFonts w:hint="eastAsia"/>
        </w:rPr>
        <w:t>，</w:t>
      </w:r>
      <w:r>
        <w:rPr>
          <w:rFonts w:hint="eastAsia"/>
        </w:rPr>
        <w:t>Extend BID</w:t>
      </w:r>
      <w:r>
        <w:rPr>
          <w:rFonts w:hint="eastAsia"/>
        </w:rPr>
        <w:t>，</w:t>
      </w:r>
      <w:r>
        <w:rPr>
          <w:rFonts w:hint="eastAsia"/>
        </w:rPr>
        <w:t>PN</w:t>
      </w:r>
      <w:r>
        <w:rPr>
          <w:rFonts w:hint="eastAsia"/>
        </w:rPr>
        <w:t>，</w:t>
      </w:r>
      <w:r>
        <w:rPr>
          <w:rFonts w:hint="eastAsia"/>
        </w:rPr>
        <w:t>PN_INC</w:t>
      </w:r>
      <w:r>
        <w:rPr>
          <w:rFonts w:hint="eastAsia"/>
        </w:rPr>
        <w:t>，</w:t>
      </w:r>
      <w:r>
        <w:rPr>
          <w:rFonts w:hint="eastAsia"/>
        </w:rPr>
        <w:t>Switch Num</w:t>
      </w:r>
      <w:r>
        <w:rPr>
          <w:rFonts w:hint="eastAsia"/>
        </w:rPr>
        <w:t>）和五项推导外的</w:t>
      </w:r>
      <w:r>
        <w:rPr>
          <w:rFonts w:hint="eastAsia"/>
        </w:rPr>
        <w:t>BSA</w:t>
      </w:r>
      <w:r>
        <w:rPr>
          <w:rFonts w:hint="eastAsia"/>
        </w:rPr>
        <w:t>数据。</w:t>
      </w:r>
    </w:p>
    <w:p w:rsidR="00651D64" w:rsidRDefault="00651D64" w:rsidP="00651D64">
      <w:r>
        <w:rPr>
          <w:rFonts w:hint="eastAsia"/>
        </w:rPr>
        <w:tab/>
      </w:r>
      <w:r>
        <w:rPr>
          <w:rFonts w:hint="eastAsia"/>
        </w:rPr>
        <w:t>对于伪基站载扇数据，用户仅能修改除（</w:t>
      </w:r>
      <w:r>
        <w:rPr>
          <w:rFonts w:hint="eastAsia"/>
        </w:rPr>
        <w:t>SID</w:t>
      </w:r>
      <w:r>
        <w:rPr>
          <w:rFonts w:hint="eastAsia"/>
        </w:rPr>
        <w:t>，</w:t>
      </w:r>
      <w:r>
        <w:rPr>
          <w:rFonts w:hint="eastAsia"/>
        </w:rPr>
        <w:t>NID</w:t>
      </w:r>
      <w:r>
        <w:rPr>
          <w:rFonts w:hint="eastAsia"/>
        </w:rPr>
        <w:t>，</w:t>
      </w:r>
      <w:r>
        <w:rPr>
          <w:rFonts w:hint="eastAsia"/>
        </w:rPr>
        <w:t>Extend BID</w:t>
      </w:r>
      <w:r>
        <w:rPr>
          <w:rFonts w:hint="eastAsia"/>
        </w:rPr>
        <w:t>）和五项推导外的</w:t>
      </w:r>
      <w:r>
        <w:rPr>
          <w:rFonts w:hint="eastAsia"/>
        </w:rPr>
        <w:t>BSA</w:t>
      </w:r>
      <w:r>
        <w:rPr>
          <w:rFonts w:hint="eastAsia"/>
        </w:rPr>
        <w:t>数据。</w:t>
      </w:r>
    </w:p>
    <w:p w:rsidR="00651D64" w:rsidRPr="002E3427" w:rsidRDefault="00651D64" w:rsidP="00651D64">
      <w:pPr>
        <w:pStyle w:val="a3"/>
        <w:ind w:left="835" w:firstLineChars="0" w:firstLine="0"/>
      </w:pPr>
    </w:p>
    <w:p w:rsidR="00651D64" w:rsidRDefault="00651D64" w:rsidP="00651D64">
      <w:pPr>
        <w:pStyle w:val="a3"/>
        <w:ind w:left="835" w:firstLineChars="0" w:firstLine="0"/>
      </w:pPr>
      <w:r>
        <w:object w:dxaOrig="6440" w:dyaOrig="11703">
          <v:shape id="_x0000_i1032" type="#_x0000_t75" style="width:321.4pt;height:584.05pt" o:ole="">
            <v:imagedata r:id="rId18" o:title=""/>
          </v:shape>
          <o:OLEObject Type="Embed" ProgID="Visio.Drawing.11" ShapeID="_x0000_i1032" DrawAspect="Content" ObjectID="_1406707831" r:id="rId20"/>
        </w:object>
      </w:r>
    </w:p>
    <w:p w:rsidR="00651D64" w:rsidRDefault="00651D64" w:rsidP="000F51FC">
      <w:pPr>
        <w:pStyle w:val="a3"/>
        <w:numPr>
          <w:ilvl w:val="1"/>
          <w:numId w:val="28"/>
        </w:numPr>
        <w:ind w:firstLineChars="0"/>
      </w:pPr>
      <w:r>
        <w:rPr>
          <w:rFonts w:hint="eastAsia"/>
        </w:rPr>
        <w:t>先与原始</w:t>
      </w:r>
      <w:r>
        <w:rPr>
          <w:rFonts w:hint="eastAsia"/>
        </w:rPr>
        <w:t>BSA</w:t>
      </w:r>
      <w:r>
        <w:rPr>
          <w:rFonts w:hint="eastAsia"/>
        </w:rPr>
        <w:t>数据对比判断是否有变更，如果无变更，则提醒用户无修改；如果有变更，则继续；</w:t>
      </w:r>
    </w:p>
    <w:p w:rsidR="00651D64" w:rsidRDefault="00651D64" w:rsidP="000F51FC">
      <w:pPr>
        <w:pStyle w:val="a3"/>
        <w:numPr>
          <w:ilvl w:val="1"/>
          <w:numId w:val="28"/>
        </w:numPr>
        <w:ind w:firstLineChars="0"/>
      </w:pPr>
      <w:r>
        <w:rPr>
          <w:rFonts w:hint="eastAsia"/>
        </w:rPr>
        <w:t>判断修改合法性：</w:t>
      </w:r>
    </w:p>
    <w:p w:rsidR="00651D64" w:rsidRDefault="00651D64" w:rsidP="000F51FC">
      <w:pPr>
        <w:pStyle w:val="a3"/>
        <w:numPr>
          <w:ilvl w:val="2"/>
          <w:numId w:val="28"/>
        </w:numPr>
        <w:ind w:firstLineChars="0"/>
      </w:pPr>
      <w:r>
        <w:rPr>
          <w:rFonts w:hint="eastAsia"/>
        </w:rPr>
        <w:t>除五项推导字段外，其它字段不应该为空。</w:t>
      </w:r>
    </w:p>
    <w:p w:rsidR="00651D64" w:rsidRDefault="00651D64" w:rsidP="000F51FC">
      <w:pPr>
        <w:pStyle w:val="a3"/>
        <w:numPr>
          <w:ilvl w:val="2"/>
          <w:numId w:val="28"/>
        </w:numPr>
        <w:ind w:firstLineChars="0"/>
      </w:pPr>
      <w:r>
        <w:rPr>
          <w:rFonts w:hint="eastAsia"/>
        </w:rPr>
        <w:t>第一个字段</w:t>
      </w:r>
      <w:r>
        <w:rPr>
          <w:rFonts w:hint="eastAsia"/>
        </w:rPr>
        <w:t>Pilot Sector Name</w:t>
      </w:r>
      <w:r>
        <w:rPr>
          <w:rFonts w:hint="eastAsia"/>
        </w:rPr>
        <w:t>为字符型，长度不超过</w:t>
      </w:r>
      <w:r>
        <w:rPr>
          <w:rFonts w:hint="eastAsia"/>
        </w:rPr>
        <w:t>50</w:t>
      </w:r>
      <w:r>
        <w:rPr>
          <w:rFonts w:hint="eastAsia"/>
        </w:rPr>
        <w:t>个；其它字段为数字型；</w:t>
      </w:r>
    </w:p>
    <w:p w:rsidR="00651D64" w:rsidRDefault="00651D64" w:rsidP="000F51FC">
      <w:pPr>
        <w:pStyle w:val="a3"/>
        <w:numPr>
          <w:ilvl w:val="2"/>
          <w:numId w:val="28"/>
        </w:numPr>
        <w:ind w:firstLineChars="0"/>
      </w:pPr>
      <w:r>
        <w:rPr>
          <w:rFonts w:hint="eastAsia"/>
        </w:rPr>
        <w:lastRenderedPageBreak/>
        <w:t>数据中</w:t>
      </w:r>
      <w:r>
        <w:rPr>
          <w:rFonts w:hint="eastAsia"/>
        </w:rPr>
        <w:t>SID</w:t>
      </w:r>
      <w:r>
        <w:rPr>
          <w:rFonts w:hint="eastAsia"/>
        </w:rPr>
        <w:t>所属地市在客户端界面所选地市中；</w:t>
      </w:r>
    </w:p>
    <w:p w:rsidR="00651D64" w:rsidRDefault="00651D64" w:rsidP="000F51FC">
      <w:pPr>
        <w:pStyle w:val="a3"/>
        <w:numPr>
          <w:ilvl w:val="2"/>
          <w:numId w:val="28"/>
        </w:numPr>
        <w:ind w:firstLineChars="0"/>
      </w:pPr>
      <w:r>
        <w:rPr>
          <w:rFonts w:hint="eastAsia"/>
        </w:rPr>
        <w:t>检查“</w:t>
      </w:r>
      <w:r>
        <w:rPr>
          <w:rFonts w:hint="eastAsia"/>
        </w:rPr>
        <w:t>BSA</w:t>
      </w:r>
      <w:r>
        <w:rPr>
          <w:rFonts w:hint="eastAsia"/>
        </w:rPr>
        <w:t>工参数据合法性检查”中的第</w:t>
      </w:r>
      <w:r>
        <w:rPr>
          <w:rFonts w:hint="eastAsia"/>
        </w:rPr>
        <w:t>2)~11)</w:t>
      </w:r>
      <w:r>
        <w:rPr>
          <w:rFonts w:hint="eastAsia"/>
        </w:rPr>
        <w:t>项；</w:t>
      </w:r>
    </w:p>
    <w:p w:rsidR="00651D64" w:rsidRPr="00210B52" w:rsidRDefault="00651D64" w:rsidP="000F51FC">
      <w:pPr>
        <w:pStyle w:val="a3"/>
        <w:numPr>
          <w:ilvl w:val="1"/>
          <w:numId w:val="28"/>
        </w:numPr>
        <w:ind w:firstLineChars="0"/>
      </w:pPr>
      <w:r w:rsidRPr="00210B52">
        <w:rPr>
          <w:rFonts w:hint="eastAsia"/>
        </w:rPr>
        <w:t>如果所有检查项目都通过，则继续；否则已表格文件形式提醒用户数据错误需要修改；</w:t>
      </w:r>
    </w:p>
    <w:p w:rsidR="00651D64" w:rsidRDefault="00651D64" w:rsidP="000F51FC">
      <w:pPr>
        <w:pStyle w:val="a3"/>
        <w:numPr>
          <w:ilvl w:val="1"/>
          <w:numId w:val="28"/>
        </w:numPr>
        <w:ind w:firstLineChars="0"/>
      </w:pPr>
      <w:r>
        <w:rPr>
          <w:rFonts w:hint="eastAsia"/>
        </w:rPr>
        <w:t>分析用户添加的数据对于</w:t>
      </w:r>
      <w:r>
        <w:rPr>
          <w:rFonts w:hint="eastAsia"/>
        </w:rPr>
        <w:t>BSA</w:t>
      </w:r>
      <w:r>
        <w:rPr>
          <w:rFonts w:hint="eastAsia"/>
        </w:rPr>
        <w:t>数据是否是新增，还是修改。如果添加或者导入数据在</w:t>
      </w:r>
      <w:r>
        <w:rPr>
          <w:rFonts w:hint="eastAsia"/>
        </w:rPr>
        <w:t>BSA</w:t>
      </w:r>
      <w:r>
        <w:rPr>
          <w:rFonts w:hint="eastAsia"/>
        </w:rPr>
        <w:t>表不存在，则为新增；如果添加或者导入的数据已存在，则判断字段的变更情况。</w:t>
      </w:r>
    </w:p>
    <w:p w:rsidR="00651D64" w:rsidRDefault="00651D64" w:rsidP="000F51FC">
      <w:pPr>
        <w:pStyle w:val="a3"/>
        <w:numPr>
          <w:ilvl w:val="1"/>
          <w:numId w:val="28"/>
        </w:numPr>
        <w:ind w:firstLineChars="0"/>
      </w:pPr>
      <w:r>
        <w:rPr>
          <w:rFonts w:hint="eastAsia"/>
        </w:rPr>
        <w:t>分析用户添加的数据对于台账数据的变更和对于伪基站载扇数据的变更：</w:t>
      </w:r>
    </w:p>
    <w:p w:rsidR="00651D64" w:rsidRDefault="00651D64" w:rsidP="000F51FC">
      <w:pPr>
        <w:pStyle w:val="a3"/>
        <w:numPr>
          <w:ilvl w:val="0"/>
          <w:numId w:val="29"/>
        </w:numPr>
        <w:ind w:firstLineChars="0"/>
      </w:pPr>
      <w:r>
        <w:rPr>
          <w:rFonts w:hint="eastAsia"/>
        </w:rPr>
        <w:t>先判断导入的</w:t>
      </w:r>
      <w:r>
        <w:rPr>
          <w:rFonts w:hint="eastAsia"/>
        </w:rPr>
        <w:t>BSA</w:t>
      </w:r>
      <w:r>
        <w:rPr>
          <w:rFonts w:hint="eastAsia"/>
        </w:rPr>
        <w:t>数据是否为伪基站载频数据：如果对于数据的</w:t>
      </w:r>
      <w:r>
        <w:rPr>
          <w:rFonts w:hint="eastAsia"/>
        </w:rPr>
        <w:t>NID</w:t>
      </w:r>
      <w:r>
        <w:rPr>
          <w:rFonts w:hint="eastAsia"/>
        </w:rPr>
        <w:t>不在</w:t>
      </w:r>
      <w:r>
        <w:rPr>
          <w:rFonts w:hint="eastAsia"/>
        </w:rPr>
        <w:t>SID</w:t>
      </w:r>
      <w:r>
        <w:rPr>
          <w:rFonts w:hint="eastAsia"/>
        </w:rPr>
        <w:t>对于的地市中（从网元表判断），则为伪基站；否则为正常的数据；</w:t>
      </w:r>
    </w:p>
    <w:p w:rsidR="00651D64" w:rsidRDefault="00651D64" w:rsidP="000F51FC">
      <w:pPr>
        <w:pStyle w:val="a3"/>
        <w:numPr>
          <w:ilvl w:val="0"/>
          <w:numId w:val="29"/>
        </w:numPr>
        <w:ind w:firstLineChars="0"/>
      </w:pPr>
      <w:r>
        <w:rPr>
          <w:rFonts w:hint="eastAsia"/>
        </w:rPr>
        <w:t>对于伪基站载频数据，则将此数据和伪基站载频</w:t>
      </w:r>
      <w:r>
        <w:rPr>
          <w:rFonts w:hint="eastAsia"/>
        </w:rPr>
        <w:t>BSA</w:t>
      </w:r>
      <w:r>
        <w:rPr>
          <w:rFonts w:hint="eastAsia"/>
        </w:rPr>
        <w:t>数据表中数据对比分析，形成新增的伪基站载频数据和修改的伪基站载频数据</w:t>
      </w:r>
      <w:r>
        <w:rPr>
          <w:rFonts w:hint="eastAsia"/>
        </w:rPr>
        <w:t>BSA</w:t>
      </w:r>
      <w:r>
        <w:rPr>
          <w:rFonts w:hint="eastAsia"/>
        </w:rPr>
        <w:t>数据全字段列表。</w:t>
      </w:r>
    </w:p>
    <w:p w:rsidR="00651D64" w:rsidRDefault="00651D64" w:rsidP="000F51FC">
      <w:pPr>
        <w:pStyle w:val="a3"/>
        <w:numPr>
          <w:ilvl w:val="0"/>
          <w:numId w:val="29"/>
        </w:numPr>
        <w:ind w:firstLineChars="0"/>
      </w:pPr>
      <w:r>
        <w:rPr>
          <w:rFonts w:hint="eastAsia"/>
        </w:rPr>
        <w:t>对于非伪导频数据，需要判断对于小区台账和特殊覆盖小区台账的变更：</w:t>
      </w:r>
    </w:p>
    <w:p w:rsidR="00651D64" w:rsidRDefault="00651D64" w:rsidP="000F51FC">
      <w:pPr>
        <w:pStyle w:val="a3"/>
        <w:numPr>
          <w:ilvl w:val="1"/>
          <w:numId w:val="29"/>
        </w:numPr>
        <w:ind w:firstLineChars="0"/>
      </w:pPr>
      <w:r>
        <w:rPr>
          <w:rFonts w:hint="eastAsia"/>
        </w:rPr>
        <w:t>先用导入或者新增的</w:t>
      </w:r>
      <w:r>
        <w:rPr>
          <w:rFonts w:hint="eastAsia"/>
        </w:rPr>
        <w:t>BSA</w:t>
      </w:r>
      <w:r>
        <w:rPr>
          <w:rFonts w:hint="eastAsia"/>
        </w:rPr>
        <w:t>数据（载频级）转换形成小区级数据并去掉重复数据：</w:t>
      </w:r>
    </w:p>
    <w:tbl>
      <w:tblPr>
        <w:tblW w:w="3660" w:type="dxa"/>
        <w:tblInd w:w="2235" w:type="dxa"/>
        <w:tblLook w:val="04A0"/>
      </w:tblPr>
      <w:tblGrid>
        <w:gridCol w:w="1480"/>
        <w:gridCol w:w="2180"/>
      </w:tblGrid>
      <w:tr w:rsidR="00651D64" w:rsidRPr="000A54BF" w:rsidTr="006C30F6">
        <w:trPr>
          <w:trHeight w:val="27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CITY_ID</w:t>
            </w:r>
          </w:p>
        </w:tc>
        <w:tc>
          <w:tcPr>
            <w:tcW w:w="2180" w:type="dxa"/>
            <w:tcBorders>
              <w:top w:val="single" w:sz="4" w:space="0" w:color="auto"/>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BSC_ID</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BTS_ID</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CELL_ID</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Sector_ID</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通过关联网元表得到</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Lati</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Longi</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Alti</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Loc Accu</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Orientation</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Antenna Opening</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Max Antenna Range</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42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Potential Repeater</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FWD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r w:rsidR="00651D64" w:rsidRPr="000A54BF" w:rsidTr="006C30F6">
        <w:trPr>
          <w:trHeight w:val="270"/>
        </w:trPr>
        <w:tc>
          <w:tcPr>
            <w:tcW w:w="1480" w:type="dxa"/>
            <w:tcBorders>
              <w:top w:val="nil"/>
              <w:left w:val="single" w:sz="4" w:space="0" w:color="auto"/>
              <w:bottom w:val="single" w:sz="4" w:space="0" w:color="auto"/>
              <w:right w:val="single" w:sz="4" w:space="0" w:color="auto"/>
            </w:tcBorders>
            <w:shd w:val="clear" w:color="auto" w:fill="auto"/>
            <w:vAlign w:val="center"/>
            <w:hideMark/>
          </w:tcPr>
          <w:p w:rsidR="00651D64" w:rsidRPr="000A54BF" w:rsidRDefault="00651D64" w:rsidP="006C30F6">
            <w:pPr>
              <w:widowControl/>
              <w:jc w:val="left"/>
              <w:rPr>
                <w:rFonts w:ascii="宋体" w:eastAsia="宋体" w:hAnsi="宋体" w:cs="宋体"/>
                <w:color w:val="000000"/>
                <w:kern w:val="0"/>
                <w:sz w:val="16"/>
                <w:szCs w:val="16"/>
              </w:rPr>
            </w:pPr>
            <w:r w:rsidRPr="000A54BF">
              <w:rPr>
                <w:rFonts w:ascii="宋体" w:eastAsia="宋体" w:hAnsi="宋体" w:cs="宋体" w:hint="eastAsia"/>
                <w:color w:val="000000"/>
                <w:kern w:val="0"/>
                <w:sz w:val="16"/>
                <w:szCs w:val="16"/>
              </w:rPr>
              <w:t>RTD Calib Accu</w:t>
            </w:r>
          </w:p>
        </w:tc>
        <w:tc>
          <w:tcPr>
            <w:tcW w:w="2180" w:type="dxa"/>
            <w:tcBorders>
              <w:top w:val="nil"/>
              <w:left w:val="nil"/>
              <w:bottom w:val="single" w:sz="4" w:space="0" w:color="auto"/>
              <w:right w:val="single" w:sz="4" w:space="0" w:color="auto"/>
            </w:tcBorders>
            <w:shd w:val="clear" w:color="auto" w:fill="auto"/>
            <w:noWrap/>
            <w:vAlign w:val="center"/>
            <w:hideMark/>
          </w:tcPr>
          <w:p w:rsidR="00651D64" w:rsidRPr="000A54BF" w:rsidRDefault="00651D64" w:rsidP="006C30F6">
            <w:pPr>
              <w:widowControl/>
              <w:jc w:val="left"/>
              <w:rPr>
                <w:rFonts w:ascii="宋体" w:eastAsia="宋体" w:hAnsi="宋体" w:cs="宋体"/>
                <w:color w:val="000000"/>
                <w:kern w:val="0"/>
                <w:sz w:val="22"/>
              </w:rPr>
            </w:pPr>
            <w:r w:rsidRPr="000A54BF">
              <w:rPr>
                <w:rFonts w:ascii="宋体" w:eastAsia="宋体" w:hAnsi="宋体" w:cs="宋体" w:hint="eastAsia"/>
                <w:color w:val="000000"/>
                <w:kern w:val="0"/>
                <w:sz w:val="22"/>
              </w:rPr>
              <w:t>BSA数据</w:t>
            </w:r>
          </w:p>
        </w:tc>
      </w:tr>
    </w:tbl>
    <w:p w:rsidR="00651D64" w:rsidRDefault="00651D64" w:rsidP="00651D64">
      <w:pPr>
        <w:pStyle w:val="a3"/>
        <w:ind w:left="2095" w:firstLineChars="0" w:firstLine="0"/>
      </w:pPr>
      <w:r>
        <w:rPr>
          <w:rFonts w:hint="eastAsia"/>
        </w:rPr>
        <w:t>BSA</w:t>
      </w:r>
      <w:r>
        <w:rPr>
          <w:rFonts w:hint="eastAsia"/>
        </w:rPr>
        <w:t>数据中</w:t>
      </w:r>
      <w:r>
        <w:rPr>
          <w:rFonts w:hint="eastAsia"/>
        </w:rPr>
        <w:t xml:space="preserve">(SID,NID,Extend BID) </w:t>
      </w:r>
      <w:r>
        <w:sym w:font="Wingdings" w:char="F0F3"/>
      </w:r>
      <w:r>
        <w:rPr>
          <w:rFonts w:hint="eastAsia"/>
        </w:rPr>
        <w:t xml:space="preserve"> </w:t>
      </w:r>
      <w:r>
        <w:rPr>
          <w:rFonts w:hint="eastAsia"/>
        </w:rPr>
        <w:t>网元表</w:t>
      </w:r>
      <w:r>
        <w:rPr>
          <w:rFonts w:hint="eastAsia"/>
        </w:rPr>
        <w:t>(SID,NID,CI+CARRIER_ID*65536)</w:t>
      </w:r>
      <w:r>
        <w:rPr>
          <w:rFonts w:hint="eastAsia"/>
        </w:rPr>
        <w:t>。关于</w:t>
      </w:r>
      <w:r>
        <w:rPr>
          <w:rFonts w:hint="eastAsia"/>
        </w:rPr>
        <w:t>CI</w:t>
      </w:r>
      <w:r>
        <w:rPr>
          <w:rFonts w:hint="eastAsia"/>
        </w:rPr>
        <w:t>的获取方式，参见“主设备</w:t>
      </w:r>
      <w:r>
        <w:rPr>
          <w:rFonts w:hint="eastAsia"/>
        </w:rPr>
        <w:lastRenderedPageBreak/>
        <w:t>1X</w:t>
      </w:r>
      <w:r>
        <w:rPr>
          <w:rFonts w:hint="eastAsia"/>
        </w:rPr>
        <w:t>参数配置数据”章节中的描述。</w:t>
      </w:r>
    </w:p>
    <w:p w:rsidR="00651D64" w:rsidRDefault="00651D64" w:rsidP="00651D64">
      <w:pPr>
        <w:pStyle w:val="a3"/>
        <w:ind w:left="2095" w:firstLineChars="0" w:firstLine="0"/>
      </w:pPr>
      <w:r>
        <w:rPr>
          <w:rFonts w:hint="eastAsia"/>
        </w:rPr>
        <w:t>上述表格中的数据简称为</w:t>
      </w:r>
      <w:r>
        <w:rPr>
          <w:rFonts w:hint="eastAsia"/>
        </w:rPr>
        <w:t>BSA</w:t>
      </w:r>
      <w:r>
        <w:rPr>
          <w:rFonts w:hint="eastAsia"/>
        </w:rPr>
        <w:t>工参数据。</w:t>
      </w:r>
    </w:p>
    <w:p w:rsidR="00651D64" w:rsidRDefault="00651D64" w:rsidP="000F51FC">
      <w:pPr>
        <w:pStyle w:val="a3"/>
        <w:numPr>
          <w:ilvl w:val="1"/>
          <w:numId w:val="29"/>
        </w:numPr>
        <w:ind w:firstLineChars="0"/>
      </w:pPr>
      <w:r>
        <w:rPr>
          <w:rFonts w:hint="eastAsia"/>
        </w:rPr>
        <w:t>先判断</w:t>
      </w:r>
      <w:r>
        <w:rPr>
          <w:rFonts w:hint="eastAsia"/>
        </w:rPr>
        <w:t>BSA</w:t>
      </w:r>
      <w:r>
        <w:rPr>
          <w:rFonts w:hint="eastAsia"/>
        </w:rPr>
        <w:t>工参数据对于的小区是否在特殊覆盖小区台账中存在；如果存在，则需要对比</w:t>
      </w:r>
      <w:r w:rsidRPr="000A6845">
        <w:t>{Antenna Lati,Antenna Longi,Antenna Alti,Antenna Loc Accu,Antenna Orientation,Antenna Opening,Max Antenna Range,Potential Repeater,FWD Calib,FWD Calib Accu,RTD Calib,RTD Calib Accu}</w:t>
      </w:r>
      <w:r>
        <w:rPr>
          <w:rFonts w:hint="eastAsia"/>
        </w:rPr>
        <w:t>对应的变更情况。如果有变更，则将其加入特殊覆盖小区</w:t>
      </w:r>
      <w:r>
        <w:rPr>
          <w:rFonts w:hint="eastAsia"/>
        </w:rPr>
        <w:t>BSA</w:t>
      </w:r>
      <w:r>
        <w:rPr>
          <w:rFonts w:hint="eastAsia"/>
        </w:rPr>
        <w:t>数据变更列表中。</w:t>
      </w:r>
    </w:p>
    <w:p w:rsidR="00651D64" w:rsidRDefault="00651D64" w:rsidP="000F51FC">
      <w:pPr>
        <w:pStyle w:val="a3"/>
        <w:numPr>
          <w:ilvl w:val="1"/>
          <w:numId w:val="29"/>
        </w:numPr>
        <w:ind w:firstLineChars="0"/>
      </w:pPr>
      <w:r>
        <w:rPr>
          <w:rFonts w:hint="eastAsia"/>
        </w:rPr>
        <w:t>如果</w:t>
      </w:r>
      <w:r>
        <w:rPr>
          <w:rFonts w:hint="eastAsia"/>
        </w:rPr>
        <w:t>BSA</w:t>
      </w:r>
      <w:r>
        <w:rPr>
          <w:rFonts w:hint="eastAsia"/>
        </w:rPr>
        <w:t>工参数据在特殊覆盖小区</w:t>
      </w:r>
      <w:r>
        <w:rPr>
          <w:rFonts w:hint="eastAsia"/>
        </w:rPr>
        <w:t>BSA</w:t>
      </w:r>
      <w:r>
        <w:rPr>
          <w:rFonts w:hint="eastAsia"/>
        </w:rPr>
        <w:t>表中不存在，则判断</w:t>
      </w:r>
      <w:r>
        <w:rPr>
          <w:rFonts w:hint="eastAsia"/>
        </w:rPr>
        <w:t>BSA</w:t>
      </w:r>
      <w:r>
        <w:rPr>
          <w:rFonts w:hint="eastAsia"/>
        </w:rPr>
        <w:t>工参数据是否在小区台账中存在。对应在小区台账中存在的</w:t>
      </w:r>
      <w:r>
        <w:rPr>
          <w:rFonts w:hint="eastAsia"/>
        </w:rPr>
        <w:t>BSA</w:t>
      </w:r>
      <w:r>
        <w:rPr>
          <w:rFonts w:hint="eastAsia"/>
        </w:rPr>
        <w:t>工参表，判断其在小区台账中的条数，如果有多条，则将此</w:t>
      </w:r>
      <w:r>
        <w:rPr>
          <w:rFonts w:hint="eastAsia"/>
        </w:rPr>
        <w:t>BSA</w:t>
      </w:r>
      <w:r>
        <w:rPr>
          <w:rFonts w:hint="eastAsia"/>
        </w:rPr>
        <w:t>工参数据加入特殊覆盖小区</w:t>
      </w:r>
      <w:r>
        <w:rPr>
          <w:rFonts w:hint="eastAsia"/>
        </w:rPr>
        <w:t>BSA</w:t>
      </w:r>
      <w:r>
        <w:rPr>
          <w:rFonts w:hint="eastAsia"/>
        </w:rPr>
        <w:t>数据表中；如果在小区台账中仅有一条数据，则判断</w:t>
      </w:r>
      <w:r w:rsidRPr="009E2A57">
        <w:t>{Antenna Alti,Antenna Loc Accu,Antenna Opening,Max Antenna Range,Potential Repeater,FWD Calib,FWD Calib Accu,RTD Calib,RTD Calib Accu}</w:t>
      </w:r>
      <w:r>
        <w:rPr>
          <w:rFonts w:hint="eastAsia"/>
        </w:rPr>
        <w:t>在小区台账中是否有变更，对应有变更的</w:t>
      </w:r>
      <w:r>
        <w:rPr>
          <w:rFonts w:hint="eastAsia"/>
        </w:rPr>
        <w:t>BSA</w:t>
      </w:r>
      <w:r>
        <w:rPr>
          <w:rFonts w:hint="eastAsia"/>
        </w:rPr>
        <w:t>工参数据，加入小区台账更新列表中。</w:t>
      </w:r>
    </w:p>
    <w:p w:rsidR="00651D64" w:rsidRDefault="00651D64" w:rsidP="00651D64">
      <w:pPr>
        <w:pStyle w:val="a3"/>
        <w:ind w:left="2095" w:firstLineChars="0" w:firstLine="0"/>
      </w:pPr>
    </w:p>
    <w:p w:rsidR="00651D64" w:rsidRDefault="00651D64" w:rsidP="000F51FC">
      <w:pPr>
        <w:pStyle w:val="a3"/>
        <w:numPr>
          <w:ilvl w:val="0"/>
          <w:numId w:val="29"/>
        </w:numPr>
        <w:ind w:firstLineChars="0"/>
      </w:pPr>
      <w:r>
        <w:rPr>
          <w:rFonts w:hint="eastAsia"/>
        </w:rPr>
        <w:t>最终形成伪基站载扇数据增加列表、伪基站载扇数据更新列表、特殊覆盖小区</w:t>
      </w:r>
      <w:r>
        <w:rPr>
          <w:rFonts w:hint="eastAsia"/>
        </w:rPr>
        <w:t>BSA</w:t>
      </w:r>
      <w:r>
        <w:rPr>
          <w:rFonts w:hint="eastAsia"/>
        </w:rPr>
        <w:t>数据新增列表、特殊覆盖小区</w:t>
      </w:r>
      <w:r>
        <w:rPr>
          <w:rFonts w:hint="eastAsia"/>
        </w:rPr>
        <w:t>BSA</w:t>
      </w:r>
      <w:r>
        <w:rPr>
          <w:rFonts w:hint="eastAsia"/>
        </w:rPr>
        <w:t>数据更新列表和小区台账更新列表。</w:t>
      </w:r>
    </w:p>
    <w:p w:rsidR="00651D64" w:rsidRDefault="00651D64" w:rsidP="000F51FC">
      <w:pPr>
        <w:pStyle w:val="a3"/>
        <w:numPr>
          <w:ilvl w:val="1"/>
          <w:numId w:val="28"/>
        </w:numPr>
        <w:ind w:firstLineChars="0"/>
      </w:pPr>
      <w:r>
        <w:rPr>
          <w:rFonts w:hint="eastAsia"/>
        </w:rPr>
        <w:t>将上述</w:t>
      </w:r>
      <w:r>
        <w:rPr>
          <w:rFonts w:hint="eastAsia"/>
        </w:rPr>
        <w:t>D</w:t>
      </w:r>
      <w:r>
        <w:rPr>
          <w:rFonts w:hint="eastAsia"/>
        </w:rPr>
        <w:t>和</w:t>
      </w:r>
      <w:r>
        <w:rPr>
          <w:rFonts w:hint="eastAsia"/>
        </w:rPr>
        <w:t>E</w:t>
      </w:r>
      <w:r>
        <w:rPr>
          <w:rFonts w:hint="eastAsia"/>
        </w:rPr>
        <w:t>得到的数据变更列表提供给用户确认，用户确认通过，则将上述变更分别更新到</w:t>
      </w:r>
      <w:r>
        <w:rPr>
          <w:rFonts w:hint="eastAsia"/>
        </w:rPr>
        <w:t>BSA</w:t>
      </w:r>
      <w:r>
        <w:rPr>
          <w:rFonts w:hint="eastAsia"/>
        </w:rPr>
        <w:t>数据表、伪基站载扇</w:t>
      </w:r>
      <w:r>
        <w:rPr>
          <w:rFonts w:hint="eastAsia"/>
        </w:rPr>
        <w:t>BSA</w:t>
      </w:r>
      <w:r>
        <w:rPr>
          <w:rFonts w:hint="eastAsia"/>
        </w:rPr>
        <w:t>数据表、特殊覆盖小区</w:t>
      </w:r>
      <w:r>
        <w:rPr>
          <w:rFonts w:hint="eastAsia"/>
        </w:rPr>
        <w:t>BSA</w:t>
      </w:r>
      <w:r>
        <w:rPr>
          <w:rFonts w:hint="eastAsia"/>
        </w:rPr>
        <w:t>表和小区台账表中；如果用户确认不通过，则停止，交由用户修改原始</w:t>
      </w:r>
      <w:r>
        <w:rPr>
          <w:rFonts w:hint="eastAsia"/>
        </w:rPr>
        <w:t>BSA</w:t>
      </w:r>
      <w:r>
        <w:rPr>
          <w:rFonts w:hint="eastAsia"/>
        </w:rPr>
        <w:t>数据后重新导入。</w:t>
      </w:r>
    </w:p>
    <w:p w:rsidR="00651D64" w:rsidRDefault="00651D64" w:rsidP="000F51FC">
      <w:pPr>
        <w:pStyle w:val="a3"/>
        <w:numPr>
          <w:ilvl w:val="1"/>
          <w:numId w:val="28"/>
        </w:numPr>
        <w:ind w:firstLineChars="0"/>
      </w:pPr>
      <w:r>
        <w:rPr>
          <w:rFonts w:hint="eastAsia"/>
        </w:rPr>
        <w:t>记录</w:t>
      </w:r>
      <w:r>
        <w:rPr>
          <w:rFonts w:hint="eastAsia"/>
        </w:rPr>
        <w:t>BSA</w:t>
      </w:r>
      <w:r>
        <w:rPr>
          <w:rFonts w:hint="eastAsia"/>
        </w:rPr>
        <w:t>数据更新日志。日志部分参见“记录更新日志”章节。</w:t>
      </w:r>
    </w:p>
    <w:p w:rsidR="00651D64" w:rsidRPr="00CB58A8" w:rsidRDefault="00651D64" w:rsidP="00651D64">
      <w:pPr>
        <w:pStyle w:val="a3"/>
        <w:ind w:left="835" w:firstLineChars="0" w:firstLine="0"/>
      </w:pPr>
    </w:p>
    <w:p w:rsidR="00651D64" w:rsidRPr="00651D64" w:rsidRDefault="00651D64" w:rsidP="00651D64"/>
    <w:p w:rsidR="00FC0D4E" w:rsidRDefault="001A35CE" w:rsidP="000F51FC">
      <w:pPr>
        <w:pStyle w:val="2"/>
        <w:numPr>
          <w:ilvl w:val="1"/>
          <w:numId w:val="36"/>
        </w:numPr>
      </w:pPr>
      <w:r>
        <w:rPr>
          <w:rFonts w:hint="eastAsia"/>
        </w:rPr>
        <w:t>前台功能</w:t>
      </w:r>
    </w:p>
    <w:p w:rsidR="001A35CE" w:rsidRDefault="001A35CE" w:rsidP="001A35CE">
      <w:r>
        <w:rPr>
          <w:rFonts w:hint="eastAsia"/>
        </w:rPr>
        <w:t>客户端主要涉及到台账修改和新增的“</w:t>
      </w:r>
      <w:r>
        <w:rPr>
          <w:rFonts w:hint="eastAsia"/>
        </w:rPr>
        <w:t>BSA</w:t>
      </w:r>
      <w:r w:rsidR="00B12147">
        <w:rPr>
          <w:rFonts w:hint="eastAsia"/>
        </w:rPr>
        <w:t>数据</w:t>
      </w:r>
      <w:r>
        <w:rPr>
          <w:rFonts w:hint="eastAsia"/>
        </w:rPr>
        <w:t>维护”功能。其中“</w:t>
      </w:r>
      <w:r>
        <w:rPr>
          <w:rFonts w:hint="eastAsia"/>
        </w:rPr>
        <w:t>BSA</w:t>
      </w:r>
      <w:r w:rsidR="00B12147">
        <w:rPr>
          <w:rFonts w:hint="eastAsia"/>
        </w:rPr>
        <w:t>数据</w:t>
      </w:r>
      <w:r>
        <w:rPr>
          <w:rFonts w:hint="eastAsia"/>
        </w:rPr>
        <w:t>维护”功能与目前的“自动生成</w:t>
      </w:r>
      <w:r>
        <w:rPr>
          <w:rFonts w:hint="eastAsia"/>
        </w:rPr>
        <w:t>BSA</w:t>
      </w:r>
      <w:r>
        <w:rPr>
          <w:rFonts w:hint="eastAsia"/>
        </w:rPr>
        <w:t>报表”功能有冲突。两个功能分别对应两种</w:t>
      </w:r>
      <w:r>
        <w:rPr>
          <w:rFonts w:hint="eastAsia"/>
        </w:rPr>
        <w:t>BSA</w:t>
      </w:r>
      <w:r>
        <w:rPr>
          <w:rFonts w:hint="eastAsia"/>
        </w:rPr>
        <w:t>数据维护方式，两者只能二选一。</w:t>
      </w:r>
    </w:p>
    <w:p w:rsidR="00B12147" w:rsidRDefault="00B12147" w:rsidP="000F51FC">
      <w:pPr>
        <w:pStyle w:val="3"/>
        <w:numPr>
          <w:ilvl w:val="2"/>
          <w:numId w:val="36"/>
        </w:numPr>
      </w:pPr>
      <w:r>
        <w:rPr>
          <w:rFonts w:hint="eastAsia"/>
        </w:rPr>
        <w:t>台账功能</w:t>
      </w:r>
    </w:p>
    <w:p w:rsidR="00B12147" w:rsidRDefault="00720B5D" w:rsidP="00B12147">
      <w:r>
        <w:rPr>
          <w:rFonts w:hint="eastAsia"/>
        </w:rPr>
        <w:t>台账中需扩展小区台账的字段，建立一个新台账“特殊覆盖</w:t>
      </w:r>
      <w:r w:rsidR="00D72A24">
        <w:rPr>
          <w:rFonts w:hint="eastAsia"/>
        </w:rPr>
        <w:t>小区</w:t>
      </w:r>
      <w:r>
        <w:rPr>
          <w:rFonts w:hint="eastAsia"/>
        </w:rPr>
        <w:t>BSA</w:t>
      </w:r>
      <w:r>
        <w:rPr>
          <w:rFonts w:hint="eastAsia"/>
        </w:rPr>
        <w:t>数据”。</w:t>
      </w:r>
    </w:p>
    <w:p w:rsidR="00720B5D" w:rsidRDefault="00720B5D" w:rsidP="00B12147">
      <w:r>
        <w:rPr>
          <w:rFonts w:hint="eastAsia"/>
        </w:rPr>
        <w:t>小区台账中扩展的字段为：</w:t>
      </w:r>
    </w:p>
    <w:tbl>
      <w:tblPr>
        <w:tblW w:w="3843" w:type="dxa"/>
        <w:tblInd w:w="93" w:type="dxa"/>
        <w:tblLook w:val="04A0"/>
      </w:tblPr>
      <w:tblGrid>
        <w:gridCol w:w="1420"/>
        <w:gridCol w:w="1540"/>
        <w:gridCol w:w="883"/>
      </w:tblGrid>
      <w:tr w:rsidR="00720B5D" w:rsidRPr="00720B5D" w:rsidTr="00720B5D">
        <w:trPr>
          <w:trHeight w:val="27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Antenna Alti</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天线高度</w:t>
            </w:r>
          </w:p>
        </w:tc>
        <w:tc>
          <w:tcPr>
            <w:tcW w:w="883" w:type="dxa"/>
            <w:tcBorders>
              <w:top w:val="single" w:sz="4" w:space="0" w:color="auto"/>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Antenna Loc Accu</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天线位置精度</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Antenna Opening</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天线张角</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Max Antenna Range</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天线最大覆盖范围</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lastRenderedPageBreak/>
              <w:t>Potential Repeater</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直放站信息</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FWD Calib</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FWD链路校准</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FWD Calib Accu</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FWD链路校准精度</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RTD Calib</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RTD校准</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r w:rsidR="00720B5D" w:rsidRPr="00720B5D" w:rsidTr="00720B5D">
        <w:trPr>
          <w:trHeight w:val="27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RTD Calib Accu</w:t>
            </w:r>
          </w:p>
        </w:tc>
        <w:tc>
          <w:tcPr>
            <w:tcW w:w="1540"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RTD校准精度</w:t>
            </w:r>
          </w:p>
        </w:tc>
        <w:tc>
          <w:tcPr>
            <w:tcW w:w="883" w:type="dxa"/>
            <w:tcBorders>
              <w:top w:val="nil"/>
              <w:left w:val="nil"/>
              <w:bottom w:val="single" w:sz="4" w:space="0" w:color="auto"/>
              <w:right w:val="single" w:sz="4" w:space="0" w:color="auto"/>
            </w:tcBorders>
            <w:shd w:val="clear" w:color="auto" w:fill="auto"/>
            <w:vAlign w:val="center"/>
            <w:hideMark/>
          </w:tcPr>
          <w:p w:rsidR="00720B5D" w:rsidRPr="00720B5D" w:rsidRDefault="00720B5D" w:rsidP="00720B5D">
            <w:pPr>
              <w:widowControl/>
              <w:jc w:val="left"/>
              <w:rPr>
                <w:rFonts w:ascii="宋体" w:eastAsia="宋体" w:hAnsi="宋体" w:cs="宋体"/>
                <w:color w:val="000000"/>
                <w:kern w:val="0"/>
                <w:sz w:val="16"/>
                <w:szCs w:val="16"/>
              </w:rPr>
            </w:pPr>
            <w:r w:rsidRPr="00720B5D">
              <w:rPr>
                <w:rFonts w:ascii="宋体" w:eastAsia="宋体" w:hAnsi="宋体" w:cs="宋体" w:hint="eastAsia"/>
                <w:color w:val="000000"/>
                <w:kern w:val="0"/>
                <w:sz w:val="16"/>
                <w:szCs w:val="16"/>
              </w:rPr>
              <w:t>NUMBER</w:t>
            </w:r>
          </w:p>
        </w:tc>
      </w:tr>
    </w:tbl>
    <w:p w:rsidR="00720B5D" w:rsidRDefault="00D72A24" w:rsidP="00B12147">
      <w:r>
        <w:rPr>
          <w:rFonts w:hint="eastAsia"/>
        </w:rPr>
        <w:t>特殊覆盖小区</w:t>
      </w:r>
      <w:r w:rsidR="00720B5D">
        <w:rPr>
          <w:rFonts w:hint="eastAsia"/>
        </w:rPr>
        <w:t>BSA</w:t>
      </w:r>
      <w:r w:rsidR="00720B5D">
        <w:rPr>
          <w:rFonts w:hint="eastAsia"/>
        </w:rPr>
        <w:t>数据的字段</w:t>
      </w:r>
      <w:r w:rsidR="00A16D43">
        <w:rPr>
          <w:rFonts w:hint="eastAsia"/>
        </w:rPr>
        <w:t>：</w:t>
      </w:r>
    </w:p>
    <w:tbl>
      <w:tblPr>
        <w:tblW w:w="9923" w:type="dxa"/>
        <w:tblInd w:w="-459" w:type="dxa"/>
        <w:tblLook w:val="04A0"/>
      </w:tblPr>
      <w:tblGrid>
        <w:gridCol w:w="1818"/>
        <w:gridCol w:w="1660"/>
        <w:gridCol w:w="1386"/>
        <w:gridCol w:w="1080"/>
        <w:gridCol w:w="2278"/>
        <w:gridCol w:w="1701"/>
      </w:tblGrid>
      <w:tr w:rsidR="003656A7" w:rsidRPr="001163F2" w:rsidTr="006C30F6">
        <w:trPr>
          <w:trHeight w:val="270"/>
        </w:trPr>
        <w:tc>
          <w:tcPr>
            <w:tcW w:w="1818" w:type="dxa"/>
            <w:tcBorders>
              <w:top w:val="single" w:sz="4" w:space="0" w:color="auto"/>
              <w:left w:val="single" w:sz="4" w:space="0" w:color="auto"/>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字段英文名</w:t>
            </w:r>
          </w:p>
        </w:tc>
        <w:tc>
          <w:tcPr>
            <w:tcW w:w="1660"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字段中文名</w:t>
            </w:r>
          </w:p>
        </w:tc>
        <w:tc>
          <w:tcPr>
            <w:tcW w:w="1386"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数据类型</w:t>
            </w:r>
          </w:p>
        </w:tc>
        <w:tc>
          <w:tcPr>
            <w:tcW w:w="1080"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是否可为空</w:t>
            </w:r>
          </w:p>
        </w:tc>
        <w:tc>
          <w:tcPr>
            <w:tcW w:w="2278"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备注</w:t>
            </w:r>
          </w:p>
        </w:tc>
        <w:tc>
          <w:tcPr>
            <w:tcW w:w="1701" w:type="dxa"/>
            <w:tcBorders>
              <w:top w:val="single" w:sz="4" w:space="0" w:color="auto"/>
              <w:left w:val="nil"/>
              <w:bottom w:val="single" w:sz="4" w:space="0" w:color="auto"/>
              <w:right w:val="single" w:sz="4" w:space="0" w:color="auto"/>
            </w:tcBorders>
            <w:shd w:val="clear" w:color="000000" w:fill="FFC000"/>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是否唯一标识字段</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CITY_ID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CITY_ID</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是，字段1</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BSC_ID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所属BSCID</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是，字段2</w:t>
            </w:r>
          </w:p>
        </w:tc>
      </w:tr>
      <w:tr w:rsidR="003656A7" w:rsidRPr="001163F2" w:rsidTr="006C30F6">
        <w:trPr>
          <w:trHeight w:val="45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BTS_ID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所属基站BTSID</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华为中兴填BTS_ID，阿朗填CELL_ID。</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是，字段3</w:t>
            </w:r>
          </w:p>
        </w:tc>
      </w:tr>
      <w:tr w:rsidR="003656A7" w:rsidRPr="001163F2" w:rsidTr="006C30F6">
        <w:trPr>
          <w:trHeight w:val="45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CELL_ID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厂商侧CELLID</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number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华为和阿朗填CELL_ID，中兴天BTS_ID</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是，字段4</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Sector_ID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厂商侧sector编号</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是，字段5</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BSC_NAME</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所属BSC名称</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varchar2(32)</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可为空</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BTS_NAME</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所属基站中文名</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varchar2(200)</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可为空</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SID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NID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Extend BID</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Lati</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天线纬度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Longi</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天线经度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Alti</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天线高度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Loc Accu</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天线位置精度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Orientation</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天线方向</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Antenna Opening</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天线张角</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Max Antenna Range</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天线最大覆盖范围</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按BSA数据要求填写，即MAR值</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Potential Repeater</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直放站信息</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 Calib</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FWD链路校准</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 Calib Accu</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FWD链路校准精度</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 Calib</w:t>
            </w:r>
          </w:p>
        </w:tc>
        <w:tc>
          <w:tcPr>
            <w:tcW w:w="166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RTD校准</w:t>
            </w:r>
          </w:p>
        </w:tc>
        <w:tc>
          <w:tcPr>
            <w:tcW w:w="1386"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r w:rsidR="003656A7" w:rsidRPr="001163F2" w:rsidTr="006C30F6">
        <w:trPr>
          <w:trHeight w:val="270"/>
        </w:trPr>
        <w:tc>
          <w:tcPr>
            <w:tcW w:w="1818" w:type="dxa"/>
            <w:tcBorders>
              <w:top w:val="nil"/>
              <w:left w:val="single" w:sz="4" w:space="0" w:color="auto"/>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 Calib Accu</w:t>
            </w:r>
          </w:p>
        </w:tc>
        <w:tc>
          <w:tcPr>
            <w:tcW w:w="1660"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RTD校准精度</w:t>
            </w:r>
          </w:p>
        </w:tc>
        <w:tc>
          <w:tcPr>
            <w:tcW w:w="1386"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mumber</w:t>
            </w:r>
          </w:p>
        </w:tc>
        <w:tc>
          <w:tcPr>
            <w:tcW w:w="1080"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必填</w:t>
            </w:r>
          </w:p>
        </w:tc>
        <w:tc>
          <w:tcPr>
            <w:tcW w:w="2278"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按BSA数据要求填写</w:t>
            </w:r>
          </w:p>
        </w:tc>
        <w:tc>
          <w:tcPr>
            <w:tcW w:w="1701" w:type="dxa"/>
            <w:tcBorders>
              <w:top w:val="nil"/>
              <w:left w:val="nil"/>
              <w:bottom w:val="single" w:sz="4" w:space="0" w:color="auto"/>
              <w:right w:val="single" w:sz="4" w:space="0" w:color="auto"/>
            </w:tcBorders>
            <w:shd w:val="clear" w:color="auto" w:fill="auto"/>
            <w:noWrap/>
            <w:vAlign w:val="center"/>
            <w:hideMark/>
          </w:tcPr>
          <w:p w:rsidR="003656A7" w:rsidRPr="001163F2" w:rsidRDefault="003656A7" w:rsidP="006C30F6">
            <w:pPr>
              <w:widowControl/>
              <w:jc w:val="left"/>
              <w:rPr>
                <w:rFonts w:ascii="宋体" w:eastAsia="宋体" w:hAnsi="宋体" w:cs="宋体"/>
                <w:color w:val="000000"/>
                <w:kern w:val="0"/>
                <w:sz w:val="18"/>
                <w:szCs w:val="18"/>
              </w:rPr>
            </w:pPr>
            <w:r w:rsidRPr="001163F2">
              <w:rPr>
                <w:rFonts w:ascii="宋体" w:eastAsia="宋体" w:hAnsi="宋体" w:cs="宋体" w:hint="eastAsia"/>
                <w:color w:val="000000"/>
                <w:kern w:val="0"/>
                <w:sz w:val="18"/>
                <w:szCs w:val="18"/>
              </w:rPr>
              <w:t xml:space="preserve">　</w:t>
            </w:r>
          </w:p>
        </w:tc>
      </w:tr>
    </w:tbl>
    <w:p w:rsidR="00991564" w:rsidRPr="003656A7" w:rsidRDefault="00991564" w:rsidP="00B12147"/>
    <w:p w:rsidR="00556861" w:rsidRPr="00720B5D" w:rsidRDefault="003656A7" w:rsidP="00B12147">
      <w:r>
        <w:rPr>
          <w:rFonts w:hint="eastAsia"/>
        </w:rPr>
        <w:t>特殊覆盖小区</w:t>
      </w:r>
      <w:r>
        <w:rPr>
          <w:rFonts w:hint="eastAsia"/>
        </w:rPr>
        <w:t>BSA</w:t>
      </w:r>
      <w:r w:rsidR="000148DE">
        <w:rPr>
          <w:rFonts w:hint="eastAsia"/>
        </w:rPr>
        <w:t>数据台账供与目前的小区台账功能操作方式一致。</w:t>
      </w:r>
    </w:p>
    <w:p w:rsidR="00B12147" w:rsidRDefault="00B12147" w:rsidP="000F51FC">
      <w:pPr>
        <w:pStyle w:val="3"/>
        <w:numPr>
          <w:ilvl w:val="2"/>
          <w:numId w:val="36"/>
        </w:numPr>
      </w:pPr>
      <w:r>
        <w:rPr>
          <w:rFonts w:hint="eastAsia"/>
        </w:rPr>
        <w:t>BSA</w:t>
      </w:r>
      <w:r>
        <w:rPr>
          <w:rFonts w:hint="eastAsia"/>
        </w:rPr>
        <w:t>数据维护</w:t>
      </w:r>
    </w:p>
    <w:p w:rsidR="00B12147" w:rsidRDefault="00B12147" w:rsidP="00B12147">
      <w:r>
        <w:rPr>
          <w:rFonts w:hint="eastAsia"/>
        </w:rPr>
        <w:tab/>
      </w:r>
      <w:r>
        <w:rPr>
          <w:rFonts w:hint="eastAsia"/>
        </w:rPr>
        <w:t>本功能包含</w:t>
      </w:r>
      <w:r w:rsidR="007E1CC5">
        <w:rPr>
          <w:rFonts w:hint="eastAsia"/>
        </w:rPr>
        <w:t>如下几个</w:t>
      </w:r>
      <w:r w:rsidR="003A1669">
        <w:rPr>
          <w:rFonts w:hint="eastAsia"/>
        </w:rPr>
        <w:t>个</w:t>
      </w:r>
      <w:r w:rsidR="0033520C">
        <w:rPr>
          <w:rFonts w:hint="eastAsia"/>
        </w:rPr>
        <w:t>功能：</w:t>
      </w:r>
      <w:r>
        <w:rPr>
          <w:rFonts w:hint="eastAsia"/>
        </w:rPr>
        <w:t>BSA</w:t>
      </w:r>
      <w:r>
        <w:rPr>
          <w:rFonts w:hint="eastAsia"/>
        </w:rPr>
        <w:t>数据</w:t>
      </w:r>
      <w:r w:rsidR="0033520C">
        <w:rPr>
          <w:rFonts w:hint="eastAsia"/>
        </w:rPr>
        <w:t>管理</w:t>
      </w:r>
      <w:r>
        <w:rPr>
          <w:rFonts w:hint="eastAsia"/>
        </w:rPr>
        <w:t>，</w:t>
      </w:r>
      <w:r w:rsidR="0033520C">
        <w:rPr>
          <w:rFonts w:hint="eastAsia"/>
        </w:rPr>
        <w:t>伪基站载扇数据管理、</w:t>
      </w:r>
      <w:r w:rsidR="003A1669">
        <w:rPr>
          <w:rFonts w:hint="eastAsia"/>
        </w:rPr>
        <w:t>核查</w:t>
      </w:r>
      <w:r w:rsidR="003A1669">
        <w:rPr>
          <w:rFonts w:hint="eastAsia"/>
        </w:rPr>
        <w:t>BSA</w:t>
      </w:r>
      <w:r w:rsidR="003A1669">
        <w:rPr>
          <w:rFonts w:hint="eastAsia"/>
        </w:rPr>
        <w:t>数据</w:t>
      </w:r>
      <w:r w:rsidR="007E1CC5">
        <w:rPr>
          <w:rFonts w:hint="eastAsia"/>
        </w:rPr>
        <w:t>、</w:t>
      </w:r>
      <w:r w:rsidR="003A1669">
        <w:rPr>
          <w:rFonts w:hint="eastAsia"/>
        </w:rPr>
        <w:t>查询从</w:t>
      </w:r>
      <w:r w:rsidR="003A1669">
        <w:rPr>
          <w:rFonts w:hint="eastAsia"/>
        </w:rPr>
        <w:t>PDE</w:t>
      </w:r>
      <w:r w:rsidR="003A1669">
        <w:rPr>
          <w:rFonts w:hint="eastAsia"/>
        </w:rPr>
        <w:t>服务器上导出的</w:t>
      </w:r>
      <w:r w:rsidR="007E1CC5">
        <w:rPr>
          <w:rFonts w:hint="eastAsia"/>
        </w:rPr>
        <w:t>数据和</w:t>
      </w:r>
      <w:r w:rsidR="007E1CC5">
        <w:rPr>
          <w:rFonts w:hint="eastAsia"/>
        </w:rPr>
        <w:t>BSA</w:t>
      </w:r>
      <w:r w:rsidR="007E1CC5">
        <w:rPr>
          <w:rFonts w:hint="eastAsia"/>
        </w:rPr>
        <w:t>数据维护提醒设置。</w:t>
      </w:r>
    </w:p>
    <w:p w:rsidR="007E1CC5" w:rsidRDefault="007E1CC5" w:rsidP="000F51FC">
      <w:pPr>
        <w:pStyle w:val="a3"/>
        <w:numPr>
          <w:ilvl w:val="0"/>
          <w:numId w:val="31"/>
        </w:numPr>
        <w:ind w:firstLineChars="0"/>
      </w:pPr>
      <w:r>
        <w:rPr>
          <w:rFonts w:hint="eastAsia"/>
        </w:rPr>
        <w:lastRenderedPageBreak/>
        <w:t>BSA</w:t>
      </w:r>
      <w:r>
        <w:rPr>
          <w:rFonts w:hint="eastAsia"/>
        </w:rPr>
        <w:t>数据管理：包括界面上的“所有</w:t>
      </w:r>
      <w:r>
        <w:rPr>
          <w:rFonts w:hint="eastAsia"/>
        </w:rPr>
        <w:t>BSA</w:t>
      </w:r>
      <w:r>
        <w:rPr>
          <w:rFonts w:hint="eastAsia"/>
        </w:rPr>
        <w:t>数据”和“有为空的数据”两个功能，主要提供</w:t>
      </w:r>
      <w:r>
        <w:rPr>
          <w:rFonts w:hint="eastAsia"/>
        </w:rPr>
        <w:t>BSA</w:t>
      </w:r>
      <w:r>
        <w:rPr>
          <w:rFonts w:hint="eastAsia"/>
        </w:rPr>
        <w:t>数据的查询和维护功能。</w:t>
      </w:r>
    </w:p>
    <w:p w:rsidR="007E1CC5" w:rsidRDefault="007E1CC5" w:rsidP="000F51FC">
      <w:pPr>
        <w:pStyle w:val="a3"/>
        <w:numPr>
          <w:ilvl w:val="0"/>
          <w:numId w:val="31"/>
        </w:numPr>
        <w:ind w:firstLineChars="0"/>
      </w:pPr>
      <w:r>
        <w:rPr>
          <w:rFonts w:hint="eastAsia"/>
        </w:rPr>
        <w:t>伪基站载扇数据：提供伪基站载扇</w:t>
      </w:r>
      <w:r>
        <w:rPr>
          <w:rFonts w:hint="eastAsia"/>
        </w:rPr>
        <w:t>BSA</w:t>
      </w:r>
      <w:r>
        <w:rPr>
          <w:rFonts w:hint="eastAsia"/>
        </w:rPr>
        <w:t>数据维护和查询功能。</w:t>
      </w:r>
    </w:p>
    <w:p w:rsidR="007E1CC5" w:rsidRDefault="007E1CC5" w:rsidP="000F51FC">
      <w:pPr>
        <w:pStyle w:val="a3"/>
        <w:numPr>
          <w:ilvl w:val="0"/>
          <w:numId w:val="31"/>
        </w:numPr>
        <w:ind w:firstLineChars="0"/>
      </w:pPr>
      <w:r>
        <w:rPr>
          <w:rFonts w:hint="eastAsia"/>
        </w:rPr>
        <w:t>核查</w:t>
      </w:r>
      <w:r>
        <w:rPr>
          <w:rFonts w:hint="eastAsia"/>
        </w:rPr>
        <w:t>BSA</w:t>
      </w:r>
      <w:r>
        <w:rPr>
          <w:rFonts w:hint="eastAsia"/>
        </w:rPr>
        <w:t>数据：提供</w:t>
      </w:r>
      <w:r>
        <w:rPr>
          <w:rFonts w:hint="eastAsia"/>
        </w:rPr>
        <w:t>BSA</w:t>
      </w:r>
      <w:r>
        <w:rPr>
          <w:rFonts w:hint="eastAsia"/>
        </w:rPr>
        <w:t>数据核查功能。</w:t>
      </w:r>
    </w:p>
    <w:p w:rsidR="007E1CC5" w:rsidRDefault="007E1CC5" w:rsidP="000F51FC">
      <w:pPr>
        <w:pStyle w:val="a3"/>
        <w:numPr>
          <w:ilvl w:val="0"/>
          <w:numId w:val="31"/>
        </w:numPr>
        <w:ind w:firstLineChars="0"/>
      </w:pPr>
      <w:r>
        <w:rPr>
          <w:rFonts w:hint="eastAsia"/>
        </w:rPr>
        <w:t>查询从</w:t>
      </w:r>
      <w:r>
        <w:rPr>
          <w:rFonts w:hint="eastAsia"/>
        </w:rPr>
        <w:t>PDe</w:t>
      </w:r>
      <w:r>
        <w:rPr>
          <w:rFonts w:hint="eastAsia"/>
        </w:rPr>
        <w:t>服务器上导出的数据：可查询出从</w:t>
      </w:r>
      <w:r>
        <w:rPr>
          <w:rFonts w:hint="eastAsia"/>
        </w:rPr>
        <w:t>PDE</w:t>
      </w:r>
      <w:r>
        <w:rPr>
          <w:rFonts w:hint="eastAsia"/>
        </w:rPr>
        <w:t>服务器上采集的本省和相邻省份的</w:t>
      </w:r>
      <w:r>
        <w:rPr>
          <w:rFonts w:hint="eastAsia"/>
        </w:rPr>
        <w:t>BSA</w:t>
      </w:r>
      <w:r>
        <w:rPr>
          <w:rFonts w:hint="eastAsia"/>
        </w:rPr>
        <w:t>导出数据。</w:t>
      </w:r>
    </w:p>
    <w:p w:rsidR="007E1CC5" w:rsidRPr="007E1CC5" w:rsidRDefault="007E1CC5" w:rsidP="000F51FC">
      <w:pPr>
        <w:pStyle w:val="a3"/>
        <w:numPr>
          <w:ilvl w:val="0"/>
          <w:numId w:val="31"/>
        </w:numPr>
        <w:ind w:firstLineChars="0"/>
      </w:pPr>
      <w:r>
        <w:rPr>
          <w:rFonts w:hint="eastAsia"/>
        </w:rPr>
        <w:t>BSA</w:t>
      </w:r>
      <w:r>
        <w:rPr>
          <w:rFonts w:hint="eastAsia"/>
        </w:rPr>
        <w:t>数据维护提醒设置：从定位日志获取的</w:t>
      </w:r>
      <w:r>
        <w:rPr>
          <w:rFonts w:hint="eastAsia"/>
        </w:rPr>
        <w:t>BS</w:t>
      </w:r>
      <w:r>
        <w:rPr>
          <w:rFonts w:hint="eastAsia"/>
        </w:rPr>
        <w:t>查找失败和从参数配置获取的</w:t>
      </w:r>
      <w:r>
        <w:rPr>
          <w:rFonts w:hint="eastAsia"/>
        </w:rPr>
        <w:t>1X</w:t>
      </w:r>
      <w:r>
        <w:rPr>
          <w:rFonts w:hint="eastAsia"/>
        </w:rPr>
        <w:t>载扇，经台账和伪基站载扇数据维护后，还有为空记录的</w:t>
      </w:r>
      <w:r>
        <w:rPr>
          <w:rFonts w:hint="eastAsia"/>
        </w:rPr>
        <w:t>BSA</w:t>
      </w:r>
      <w:r>
        <w:rPr>
          <w:rFonts w:hint="eastAsia"/>
        </w:rPr>
        <w:t>数据，可设置通过邮件或者短信的方式通知相关人员维护。</w:t>
      </w:r>
    </w:p>
    <w:p w:rsidR="00B12147" w:rsidRDefault="00B12147" w:rsidP="000F51FC">
      <w:pPr>
        <w:pStyle w:val="4"/>
        <w:numPr>
          <w:ilvl w:val="3"/>
          <w:numId w:val="36"/>
        </w:numPr>
      </w:pPr>
      <w:r>
        <w:rPr>
          <w:rFonts w:hint="eastAsia"/>
        </w:rPr>
        <w:t>BSA</w:t>
      </w:r>
      <w:r>
        <w:rPr>
          <w:rFonts w:hint="eastAsia"/>
        </w:rPr>
        <w:t>数据</w:t>
      </w:r>
      <w:r w:rsidR="0033520C">
        <w:rPr>
          <w:rFonts w:hint="eastAsia"/>
        </w:rPr>
        <w:t>管理</w:t>
      </w:r>
      <w:ins w:id="1055" w:author="Administrator" w:date="2012-08-17T11:03:00Z">
        <w:r w:rsidR="00727A29">
          <w:rPr>
            <w:rFonts w:hint="eastAsia"/>
          </w:rPr>
          <w:t xml:space="preserve"> (</w:t>
        </w:r>
        <w:r w:rsidR="00727A29">
          <w:rPr>
            <w:rFonts w:hint="eastAsia"/>
          </w:rPr>
          <w:t>前台应用</w:t>
        </w:r>
        <w:r w:rsidR="00727A29">
          <w:rPr>
            <w:rFonts w:hint="eastAsia"/>
          </w:rPr>
          <w:t>)</w:t>
        </w:r>
      </w:ins>
    </w:p>
    <w:p w:rsidR="0033520C" w:rsidRDefault="0033520C" w:rsidP="0033520C">
      <w:pPr>
        <w:pStyle w:val="a3"/>
        <w:ind w:left="420" w:firstLineChars="0" w:firstLine="0"/>
      </w:pPr>
      <w:r>
        <w:rPr>
          <w:rFonts w:hint="eastAsia"/>
        </w:rPr>
        <w:tab/>
      </w:r>
      <w:r>
        <w:rPr>
          <w:rFonts w:hint="eastAsia"/>
        </w:rPr>
        <w:t>点击“所有的</w:t>
      </w:r>
      <w:r>
        <w:rPr>
          <w:rFonts w:hint="eastAsia"/>
        </w:rPr>
        <w:t>BSA</w:t>
      </w:r>
      <w:r>
        <w:rPr>
          <w:rFonts w:hint="eastAsia"/>
        </w:rPr>
        <w:t>数据”即可进入该功能项。</w:t>
      </w:r>
      <w:r w:rsidR="0035088B">
        <w:rPr>
          <w:rFonts w:hint="eastAsia"/>
        </w:rPr>
        <w:t>“所有</w:t>
      </w:r>
      <w:r w:rsidR="0035088B">
        <w:rPr>
          <w:rFonts w:hint="eastAsia"/>
        </w:rPr>
        <w:t>BSA</w:t>
      </w:r>
      <w:r w:rsidR="0035088B">
        <w:rPr>
          <w:rFonts w:hint="eastAsia"/>
        </w:rPr>
        <w:t>数据”下的子功能“有为空的数据”可查询到有字段为空的</w:t>
      </w:r>
      <w:r w:rsidR="0035088B">
        <w:rPr>
          <w:rFonts w:hint="eastAsia"/>
        </w:rPr>
        <w:t>BSA</w:t>
      </w:r>
      <w:r w:rsidR="0035088B">
        <w:rPr>
          <w:rFonts w:hint="eastAsia"/>
        </w:rPr>
        <w:t>数据，方便数据导出维护。</w:t>
      </w:r>
      <w:r w:rsidR="002A1D2F">
        <w:rPr>
          <w:rFonts w:hint="eastAsia"/>
        </w:rPr>
        <w:t>除查询到的数据不一致外，该子功能与“所有的</w:t>
      </w:r>
      <w:r w:rsidR="002A1D2F">
        <w:rPr>
          <w:rFonts w:hint="eastAsia"/>
        </w:rPr>
        <w:t>BSA</w:t>
      </w:r>
      <w:r w:rsidR="002A1D2F">
        <w:rPr>
          <w:rFonts w:hint="eastAsia"/>
        </w:rPr>
        <w:t>数据”功能一致。</w:t>
      </w:r>
    </w:p>
    <w:p w:rsidR="0033520C" w:rsidRDefault="00814B53" w:rsidP="0033520C">
      <w:pPr>
        <w:pStyle w:val="a3"/>
        <w:ind w:left="420" w:firstLineChars="0" w:firstLine="0"/>
      </w:pPr>
      <w:r>
        <w:rPr>
          <w:rFonts w:hint="eastAsia"/>
          <w:noProof/>
        </w:rPr>
        <w:drawing>
          <wp:inline distT="0" distB="0" distL="0" distR="0">
            <wp:extent cx="5270500" cy="3062605"/>
            <wp:effectExtent l="0" t="0" r="635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3062605"/>
                    </a:xfrm>
                    <a:prstGeom prst="rect">
                      <a:avLst/>
                    </a:prstGeom>
                    <a:noFill/>
                    <a:ln>
                      <a:noFill/>
                    </a:ln>
                  </pic:spPr>
                </pic:pic>
              </a:graphicData>
            </a:graphic>
          </wp:inline>
        </w:drawing>
      </w:r>
    </w:p>
    <w:p w:rsidR="007E1CC5" w:rsidRDefault="007E1CC5" w:rsidP="007E1CC5">
      <w:pPr>
        <w:pStyle w:val="a3"/>
        <w:ind w:left="420" w:firstLineChars="0" w:firstLine="0"/>
        <w:rPr>
          <w:b/>
        </w:rPr>
      </w:pPr>
      <w:r w:rsidRPr="00A9350F">
        <w:rPr>
          <w:rFonts w:hint="eastAsia"/>
          <w:b/>
        </w:rPr>
        <w:t>功能点：</w:t>
      </w:r>
    </w:p>
    <w:p w:rsidR="007E1CC5" w:rsidRDefault="007E1CC5" w:rsidP="000F51FC">
      <w:pPr>
        <w:pStyle w:val="a3"/>
        <w:numPr>
          <w:ilvl w:val="0"/>
          <w:numId w:val="30"/>
        </w:numPr>
        <w:ind w:firstLineChars="0"/>
      </w:pPr>
      <w:r>
        <w:rPr>
          <w:rFonts w:hint="eastAsia"/>
        </w:rPr>
        <w:t>选择“所有</w:t>
      </w:r>
      <w:r>
        <w:rPr>
          <w:rFonts w:hint="eastAsia"/>
        </w:rPr>
        <w:t>BSA</w:t>
      </w:r>
      <w:r>
        <w:rPr>
          <w:rFonts w:hint="eastAsia"/>
        </w:rPr>
        <w:t>数据”即可查询所选城市的所有</w:t>
      </w:r>
      <w:r>
        <w:rPr>
          <w:rFonts w:hint="eastAsia"/>
        </w:rPr>
        <w:t>BSA</w:t>
      </w:r>
      <w:r w:rsidR="00A13F4D">
        <w:rPr>
          <w:rFonts w:hint="eastAsia"/>
        </w:rPr>
        <w:t>数据，并在左边的表格中呈现</w:t>
      </w:r>
      <w:r>
        <w:rPr>
          <w:rFonts w:hint="eastAsia"/>
        </w:rPr>
        <w:t>。</w:t>
      </w:r>
    </w:p>
    <w:p w:rsidR="007E1CC5" w:rsidRDefault="007E1CC5" w:rsidP="000F51FC">
      <w:pPr>
        <w:pStyle w:val="a3"/>
        <w:numPr>
          <w:ilvl w:val="0"/>
          <w:numId w:val="30"/>
        </w:numPr>
        <w:ind w:firstLineChars="0"/>
      </w:pPr>
      <w:r>
        <w:rPr>
          <w:rFonts w:hint="eastAsia"/>
        </w:rPr>
        <w:t>选择“有为空的数据”</w:t>
      </w:r>
      <w:r w:rsidR="00A13F4D" w:rsidRPr="00A13F4D">
        <w:rPr>
          <w:rFonts w:hint="eastAsia"/>
        </w:rPr>
        <w:t xml:space="preserve"> </w:t>
      </w:r>
      <w:r w:rsidR="00A13F4D">
        <w:rPr>
          <w:rFonts w:hint="eastAsia"/>
        </w:rPr>
        <w:t>即可查询所选城市的有为空字段的</w:t>
      </w:r>
      <w:r w:rsidR="00A13F4D">
        <w:rPr>
          <w:rFonts w:hint="eastAsia"/>
        </w:rPr>
        <w:t>BSA</w:t>
      </w:r>
      <w:r w:rsidR="00A13F4D">
        <w:rPr>
          <w:rFonts w:hint="eastAsia"/>
        </w:rPr>
        <w:t>数据，并在左边的表格中呈现。</w:t>
      </w:r>
    </w:p>
    <w:p w:rsidR="00AD6E19" w:rsidRDefault="00AD6E19" w:rsidP="000F51FC">
      <w:pPr>
        <w:pStyle w:val="a3"/>
        <w:numPr>
          <w:ilvl w:val="0"/>
          <w:numId w:val="30"/>
        </w:numPr>
        <w:ind w:firstLineChars="0"/>
      </w:pPr>
      <w:r>
        <w:rPr>
          <w:rFonts w:hint="eastAsia"/>
        </w:rPr>
        <w:t>城市选项仅有功能权限的用户才可选，如有权限的省级用户可选择本省的部分或者全部城市。</w:t>
      </w:r>
    </w:p>
    <w:p w:rsidR="00F706C2" w:rsidRDefault="00F706C2" w:rsidP="000F51FC">
      <w:pPr>
        <w:pStyle w:val="a3"/>
        <w:numPr>
          <w:ilvl w:val="0"/>
          <w:numId w:val="30"/>
        </w:numPr>
        <w:ind w:firstLineChars="0"/>
      </w:pPr>
      <w:r>
        <w:rPr>
          <w:rFonts w:hint="eastAsia"/>
        </w:rPr>
        <w:t>批量导入按钮提供</w:t>
      </w:r>
      <w:r>
        <w:rPr>
          <w:rFonts w:hint="eastAsia"/>
        </w:rPr>
        <w:t>BSA</w:t>
      </w:r>
      <w:r>
        <w:rPr>
          <w:rFonts w:hint="eastAsia"/>
        </w:rPr>
        <w:t>数据的批量导入功能。导入流程参见“客户端</w:t>
      </w:r>
      <w:r>
        <w:rPr>
          <w:rFonts w:hint="eastAsia"/>
        </w:rPr>
        <w:t>BSA</w:t>
      </w:r>
      <w:r>
        <w:rPr>
          <w:rFonts w:hint="eastAsia"/>
        </w:rPr>
        <w:t>数据维护”章节。</w:t>
      </w:r>
    </w:p>
    <w:p w:rsidR="00F706C2" w:rsidRDefault="00F706C2" w:rsidP="000F51FC">
      <w:pPr>
        <w:pStyle w:val="a3"/>
        <w:numPr>
          <w:ilvl w:val="0"/>
          <w:numId w:val="30"/>
        </w:numPr>
        <w:ind w:firstLineChars="0"/>
      </w:pPr>
      <w:r>
        <w:rPr>
          <w:rFonts w:hint="eastAsia"/>
        </w:rPr>
        <w:t>修改所选数据按钮提供对所选的</w:t>
      </w:r>
      <w:r>
        <w:rPr>
          <w:rFonts w:hint="eastAsia"/>
        </w:rPr>
        <w:t>BSA</w:t>
      </w:r>
      <w:r>
        <w:rPr>
          <w:rFonts w:hint="eastAsia"/>
        </w:rPr>
        <w:t>数据的批量修改的功能。可修改的字段和修改流程参见“客户端</w:t>
      </w:r>
      <w:r>
        <w:rPr>
          <w:rFonts w:hint="eastAsia"/>
        </w:rPr>
        <w:t>BSA</w:t>
      </w:r>
      <w:r>
        <w:rPr>
          <w:rFonts w:hint="eastAsia"/>
        </w:rPr>
        <w:t>数据维护”章节。</w:t>
      </w:r>
    </w:p>
    <w:p w:rsidR="00F706C2" w:rsidRDefault="00F706C2" w:rsidP="000F51FC">
      <w:pPr>
        <w:pStyle w:val="a3"/>
        <w:numPr>
          <w:ilvl w:val="0"/>
          <w:numId w:val="30"/>
        </w:numPr>
        <w:ind w:firstLineChars="0"/>
      </w:pPr>
      <w:r>
        <w:rPr>
          <w:rFonts w:hint="eastAsia"/>
        </w:rPr>
        <w:t>增加一条数据按钮提供单条数据增加功能。增加流程和注意事项参见“客户端</w:t>
      </w:r>
      <w:r>
        <w:rPr>
          <w:rFonts w:hint="eastAsia"/>
        </w:rPr>
        <w:t>BSA</w:t>
      </w:r>
      <w:r>
        <w:rPr>
          <w:rFonts w:hint="eastAsia"/>
        </w:rPr>
        <w:t>数据维护”章节。</w:t>
      </w:r>
    </w:p>
    <w:p w:rsidR="00F706C2" w:rsidRDefault="00F706C2" w:rsidP="000F51FC">
      <w:pPr>
        <w:pStyle w:val="a3"/>
        <w:numPr>
          <w:ilvl w:val="0"/>
          <w:numId w:val="30"/>
        </w:numPr>
        <w:ind w:firstLineChars="0"/>
      </w:pPr>
      <w:r>
        <w:rPr>
          <w:rFonts w:hint="eastAsia"/>
        </w:rPr>
        <w:lastRenderedPageBreak/>
        <w:t>导出所选数据按钮，提供导出所选的一条或者多条</w:t>
      </w:r>
      <w:r>
        <w:rPr>
          <w:rFonts w:hint="eastAsia"/>
        </w:rPr>
        <w:t>BSA</w:t>
      </w:r>
      <w:r>
        <w:rPr>
          <w:rFonts w:hint="eastAsia"/>
        </w:rPr>
        <w:t>数据，以</w:t>
      </w:r>
      <w:r>
        <w:rPr>
          <w:rFonts w:hint="eastAsia"/>
        </w:rPr>
        <w:t>CSV</w:t>
      </w:r>
      <w:r>
        <w:rPr>
          <w:rFonts w:hint="eastAsia"/>
        </w:rPr>
        <w:t>格式导出。</w:t>
      </w:r>
    </w:p>
    <w:p w:rsidR="00F706C2" w:rsidRDefault="00F706C2" w:rsidP="000F51FC">
      <w:pPr>
        <w:pStyle w:val="a3"/>
        <w:numPr>
          <w:ilvl w:val="0"/>
          <w:numId w:val="30"/>
        </w:numPr>
        <w:ind w:firstLineChars="0"/>
      </w:pPr>
      <w:r>
        <w:rPr>
          <w:rFonts w:hint="eastAsia"/>
        </w:rPr>
        <w:t>导出所有数据按钮，提供导出当前查询出的所有数据，以</w:t>
      </w:r>
      <w:r>
        <w:rPr>
          <w:rFonts w:hint="eastAsia"/>
        </w:rPr>
        <w:t>CSV</w:t>
      </w:r>
      <w:r>
        <w:rPr>
          <w:rFonts w:hint="eastAsia"/>
        </w:rPr>
        <w:t>格式导出。</w:t>
      </w:r>
    </w:p>
    <w:p w:rsidR="00D23124" w:rsidRDefault="00D23124" w:rsidP="000F51FC">
      <w:pPr>
        <w:pStyle w:val="a3"/>
        <w:numPr>
          <w:ilvl w:val="0"/>
          <w:numId w:val="30"/>
        </w:numPr>
        <w:ind w:firstLineChars="0"/>
      </w:pPr>
      <w:r>
        <w:rPr>
          <w:rFonts w:hint="eastAsia"/>
        </w:rPr>
        <w:t>查询字段除了</w:t>
      </w:r>
      <w:r>
        <w:rPr>
          <w:rFonts w:hint="eastAsia"/>
        </w:rPr>
        <w:t>BSA</w:t>
      </w:r>
      <w:r>
        <w:rPr>
          <w:rFonts w:hint="eastAsia"/>
        </w:rPr>
        <w:t>标准字段外还应包括：如下</w:t>
      </w:r>
      <w:r>
        <w:br/>
      </w:r>
      <w:r>
        <w:rPr>
          <w:rFonts w:hint="eastAsia"/>
        </w:rPr>
        <w:t>BSA</w:t>
      </w:r>
      <w:r>
        <w:rPr>
          <w:rFonts w:hint="eastAsia"/>
        </w:rPr>
        <w:t>维护字段：</w:t>
      </w:r>
    </w:p>
    <w:tbl>
      <w:tblPr>
        <w:tblW w:w="1860" w:type="dxa"/>
        <w:tblInd w:w="959" w:type="dxa"/>
        <w:tblLook w:val="04A0"/>
      </w:tblPr>
      <w:tblGrid>
        <w:gridCol w:w="1860"/>
      </w:tblGrid>
      <w:tr w:rsidR="0045035F" w:rsidRPr="0045035F" w:rsidTr="0045035F">
        <w:trPr>
          <w:trHeight w:val="27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035F" w:rsidRPr="0045035F" w:rsidRDefault="0045035F" w:rsidP="0045035F">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创建时间</w:t>
            </w:r>
          </w:p>
        </w:tc>
      </w:tr>
      <w:tr w:rsidR="0045035F" w:rsidRPr="0045035F" w:rsidTr="0045035F">
        <w:trPr>
          <w:trHeight w:val="270"/>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rsidR="0045035F" w:rsidRPr="0045035F" w:rsidRDefault="0045035F" w:rsidP="0045035F">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最后一次更新时间</w:t>
            </w:r>
          </w:p>
        </w:tc>
      </w:tr>
      <w:tr w:rsidR="0045035F" w:rsidRPr="0045035F" w:rsidTr="0045035F">
        <w:trPr>
          <w:trHeight w:val="270"/>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rsidR="0045035F" w:rsidRPr="0045035F" w:rsidRDefault="0045035F" w:rsidP="0045035F">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最后一次更新人</w:t>
            </w:r>
          </w:p>
        </w:tc>
      </w:tr>
    </w:tbl>
    <w:p w:rsidR="00D23124" w:rsidRDefault="0045035F" w:rsidP="00D23124">
      <w:pPr>
        <w:pStyle w:val="a3"/>
        <w:ind w:left="840" w:firstLineChars="0" w:firstLine="0"/>
      </w:pPr>
      <w:r>
        <w:rPr>
          <w:rFonts w:hint="eastAsia"/>
        </w:rPr>
        <w:t>BSA</w:t>
      </w:r>
      <w:r>
        <w:rPr>
          <w:rFonts w:hint="eastAsia"/>
        </w:rPr>
        <w:t>数据同步日志字段：</w:t>
      </w:r>
    </w:p>
    <w:tbl>
      <w:tblPr>
        <w:tblW w:w="3118" w:type="dxa"/>
        <w:tblInd w:w="959" w:type="dxa"/>
        <w:tblLook w:val="04A0"/>
      </w:tblPr>
      <w:tblGrid>
        <w:gridCol w:w="3118"/>
      </w:tblGrid>
      <w:tr w:rsidR="00020B3E" w:rsidRPr="00303CC9" w:rsidTr="00020B3E">
        <w:trPr>
          <w:trHeight w:val="270"/>
        </w:trPr>
        <w:tc>
          <w:tcPr>
            <w:tcW w:w="311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20B3E" w:rsidRPr="00303CC9" w:rsidRDefault="00020B3E" w:rsidP="006C30F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最后一次成功同步日期</w:t>
            </w:r>
          </w:p>
        </w:tc>
      </w:tr>
      <w:tr w:rsidR="00020B3E" w:rsidRPr="00303CC9" w:rsidTr="00020B3E">
        <w:trPr>
          <w:trHeight w:val="270"/>
        </w:trPr>
        <w:tc>
          <w:tcPr>
            <w:tcW w:w="3118" w:type="dxa"/>
            <w:tcBorders>
              <w:top w:val="nil"/>
              <w:left w:val="single" w:sz="4" w:space="0" w:color="auto"/>
              <w:bottom w:val="single" w:sz="4" w:space="0" w:color="auto"/>
              <w:right w:val="single" w:sz="4" w:space="0" w:color="auto"/>
            </w:tcBorders>
            <w:shd w:val="clear" w:color="auto" w:fill="auto"/>
            <w:noWrap/>
            <w:vAlign w:val="center"/>
            <w:hideMark/>
          </w:tcPr>
          <w:p w:rsidR="00020B3E" w:rsidRPr="00303CC9" w:rsidRDefault="00020B3E" w:rsidP="006C30F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最后一次成功同步成功类型</w:t>
            </w:r>
          </w:p>
        </w:tc>
      </w:tr>
      <w:tr w:rsidR="00020B3E" w:rsidRPr="00303CC9" w:rsidTr="00020B3E">
        <w:trPr>
          <w:trHeight w:val="270"/>
        </w:trPr>
        <w:tc>
          <w:tcPr>
            <w:tcW w:w="3118" w:type="dxa"/>
            <w:tcBorders>
              <w:top w:val="nil"/>
              <w:left w:val="single" w:sz="4" w:space="0" w:color="auto"/>
              <w:bottom w:val="single" w:sz="4" w:space="0" w:color="auto"/>
              <w:right w:val="single" w:sz="4" w:space="0" w:color="auto"/>
            </w:tcBorders>
            <w:shd w:val="clear" w:color="auto" w:fill="auto"/>
            <w:noWrap/>
            <w:vAlign w:val="center"/>
            <w:hideMark/>
          </w:tcPr>
          <w:p w:rsidR="00020B3E" w:rsidRPr="00303CC9" w:rsidRDefault="00020B3E" w:rsidP="006C30F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最后一次成功同步方式</w:t>
            </w:r>
          </w:p>
        </w:tc>
      </w:tr>
      <w:tr w:rsidR="00020B3E" w:rsidRPr="00303CC9" w:rsidTr="00020B3E">
        <w:trPr>
          <w:trHeight w:val="270"/>
        </w:trPr>
        <w:tc>
          <w:tcPr>
            <w:tcW w:w="3118" w:type="dxa"/>
            <w:tcBorders>
              <w:top w:val="nil"/>
              <w:left w:val="single" w:sz="4" w:space="0" w:color="auto"/>
              <w:bottom w:val="single" w:sz="4" w:space="0" w:color="auto"/>
              <w:right w:val="single" w:sz="4" w:space="0" w:color="auto"/>
            </w:tcBorders>
            <w:shd w:val="clear" w:color="auto" w:fill="auto"/>
            <w:noWrap/>
            <w:vAlign w:val="center"/>
            <w:hideMark/>
          </w:tcPr>
          <w:p w:rsidR="00020B3E" w:rsidRPr="00303CC9" w:rsidRDefault="00020B3E" w:rsidP="006C30F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最后一次成功同步操作人</w:t>
            </w:r>
          </w:p>
        </w:tc>
      </w:tr>
    </w:tbl>
    <w:p w:rsidR="00D23124" w:rsidRDefault="00D23124" w:rsidP="00C32070">
      <w:pPr>
        <w:pStyle w:val="a3"/>
        <w:ind w:left="840" w:firstLineChars="0" w:firstLine="0"/>
      </w:pPr>
    </w:p>
    <w:p w:rsidR="007E1CC5" w:rsidRPr="00F706C2" w:rsidRDefault="007E1CC5" w:rsidP="007E1CC5">
      <w:pPr>
        <w:pStyle w:val="a3"/>
        <w:ind w:left="420" w:firstLineChars="0" w:firstLine="0"/>
      </w:pPr>
    </w:p>
    <w:p w:rsidR="00C208D8" w:rsidRDefault="00B52D21" w:rsidP="00C208D8">
      <w:pPr>
        <w:pStyle w:val="a3"/>
        <w:ind w:left="420" w:firstLineChars="0" w:firstLine="0"/>
      </w:pPr>
      <w:r>
        <w:rPr>
          <w:rFonts w:hint="eastAsia"/>
        </w:rPr>
        <w:tab/>
      </w:r>
      <w:r w:rsidR="00C208D8">
        <w:rPr>
          <w:rFonts w:hint="eastAsia"/>
        </w:rPr>
        <w:t>本功能将能查询本地市所有合法的</w:t>
      </w:r>
      <w:r w:rsidR="00C208D8">
        <w:rPr>
          <w:rFonts w:hint="eastAsia"/>
        </w:rPr>
        <w:t>BSA</w:t>
      </w:r>
      <w:r w:rsidR="00C208D8">
        <w:rPr>
          <w:rFonts w:hint="eastAsia"/>
        </w:rPr>
        <w:t>数据，即本地市</w:t>
      </w:r>
      <w:r w:rsidR="00C208D8">
        <w:rPr>
          <w:rFonts w:hint="eastAsia"/>
        </w:rPr>
        <w:t>BSA</w:t>
      </w:r>
      <w:r w:rsidR="00C208D8">
        <w:rPr>
          <w:rFonts w:hint="eastAsia"/>
        </w:rPr>
        <w:t>字段不为空的数据。这些数据将用于上报。</w:t>
      </w:r>
    </w:p>
    <w:p w:rsidR="005704C1" w:rsidRDefault="005704C1" w:rsidP="00C208D8">
      <w:pPr>
        <w:pStyle w:val="a3"/>
        <w:ind w:left="420" w:firstLineChars="0" w:firstLine="0"/>
      </w:pPr>
      <w:r>
        <w:rPr>
          <w:rFonts w:hint="eastAsia"/>
        </w:rPr>
        <w:tab/>
        <w:t>A</w:t>
      </w:r>
      <w:r>
        <w:rPr>
          <w:rFonts w:hint="eastAsia"/>
        </w:rPr>
        <w:t>、查询本地市所有合法的</w:t>
      </w:r>
      <w:r>
        <w:rPr>
          <w:rFonts w:hint="eastAsia"/>
        </w:rPr>
        <w:t>BSA</w:t>
      </w:r>
      <w:r>
        <w:rPr>
          <w:rFonts w:hint="eastAsia"/>
        </w:rPr>
        <w:t>数据，即本地市</w:t>
      </w:r>
      <w:r>
        <w:rPr>
          <w:rFonts w:hint="eastAsia"/>
        </w:rPr>
        <w:t>BSA</w:t>
      </w:r>
      <w:r>
        <w:rPr>
          <w:rFonts w:hint="eastAsia"/>
        </w:rPr>
        <w:t>字段不为空的数据。</w:t>
      </w:r>
      <w:r w:rsidR="00B52D21">
        <w:rPr>
          <w:rFonts w:hint="eastAsia"/>
        </w:rPr>
        <w:t>以表格形式存在。</w:t>
      </w:r>
    </w:p>
    <w:p w:rsidR="005704C1" w:rsidRDefault="005704C1" w:rsidP="00C208D8">
      <w:pPr>
        <w:pStyle w:val="a3"/>
        <w:ind w:left="420" w:firstLineChars="0" w:firstLine="0"/>
      </w:pPr>
      <w:r>
        <w:rPr>
          <w:rFonts w:hint="eastAsia"/>
        </w:rPr>
        <w:tab/>
        <w:t>B</w:t>
      </w:r>
      <w:r>
        <w:rPr>
          <w:rFonts w:hint="eastAsia"/>
        </w:rPr>
        <w:t>、可</w:t>
      </w:r>
      <w:r w:rsidR="00B52D21">
        <w:rPr>
          <w:rFonts w:hint="eastAsia"/>
        </w:rPr>
        <w:t>右键</w:t>
      </w:r>
      <w:r>
        <w:rPr>
          <w:rFonts w:hint="eastAsia"/>
        </w:rPr>
        <w:t>导出查询出来的所有数据。</w:t>
      </w:r>
    </w:p>
    <w:p w:rsidR="00D23124" w:rsidRDefault="00C32070" w:rsidP="000F51FC">
      <w:pPr>
        <w:pStyle w:val="4"/>
        <w:numPr>
          <w:ilvl w:val="3"/>
          <w:numId w:val="36"/>
        </w:numPr>
      </w:pPr>
      <w:r>
        <w:rPr>
          <w:rFonts w:hint="eastAsia"/>
        </w:rPr>
        <w:t>伪基站载扇数据维护</w:t>
      </w:r>
      <w:ins w:id="1056" w:author="Administrator" w:date="2012-08-17T11:03:00Z">
        <w:r w:rsidR="00802B4B">
          <w:rPr>
            <w:rFonts w:hint="eastAsia"/>
          </w:rPr>
          <w:t>(</w:t>
        </w:r>
        <w:r w:rsidR="00802B4B">
          <w:rPr>
            <w:rFonts w:hint="eastAsia"/>
          </w:rPr>
          <w:t>前台应用</w:t>
        </w:r>
        <w:r w:rsidR="00802B4B">
          <w:rPr>
            <w:rFonts w:hint="eastAsia"/>
          </w:rPr>
          <w:t>)</w:t>
        </w:r>
      </w:ins>
    </w:p>
    <w:p w:rsidR="001E38E9" w:rsidRDefault="001E38E9" w:rsidP="001E38E9">
      <w:r>
        <w:rPr>
          <w:rFonts w:hint="eastAsia"/>
        </w:rPr>
        <w:tab/>
      </w:r>
      <w:r>
        <w:rPr>
          <w:rFonts w:hint="eastAsia"/>
        </w:rPr>
        <w:t>提供伪基站载扇</w:t>
      </w:r>
      <w:r>
        <w:rPr>
          <w:rFonts w:hint="eastAsia"/>
        </w:rPr>
        <w:t>BSA</w:t>
      </w:r>
      <w:r>
        <w:rPr>
          <w:rFonts w:hint="eastAsia"/>
        </w:rPr>
        <w:t>数据维护功能。平台伪基站载扇</w:t>
      </w:r>
      <w:r>
        <w:rPr>
          <w:rFonts w:hint="eastAsia"/>
        </w:rPr>
        <w:t>BSA</w:t>
      </w:r>
      <w:r>
        <w:rPr>
          <w:rFonts w:hint="eastAsia"/>
        </w:rPr>
        <w:t>数据功能由用户维护，此表中的所有数据将增加到</w:t>
      </w:r>
      <w:r>
        <w:rPr>
          <w:rFonts w:hint="eastAsia"/>
        </w:rPr>
        <w:t>BSA</w:t>
      </w:r>
      <w:r>
        <w:rPr>
          <w:rFonts w:hint="eastAsia"/>
        </w:rPr>
        <w:t>数据中。</w:t>
      </w:r>
    </w:p>
    <w:p w:rsidR="00374D97" w:rsidRDefault="008A2F75" w:rsidP="001E38E9">
      <w:r>
        <w:rPr>
          <w:rFonts w:hint="eastAsia"/>
          <w:noProof/>
        </w:rPr>
        <w:drawing>
          <wp:inline distT="0" distB="0" distL="0" distR="0">
            <wp:extent cx="5270500" cy="308800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3088005"/>
                    </a:xfrm>
                    <a:prstGeom prst="rect">
                      <a:avLst/>
                    </a:prstGeom>
                    <a:noFill/>
                    <a:ln>
                      <a:noFill/>
                    </a:ln>
                  </pic:spPr>
                </pic:pic>
              </a:graphicData>
            </a:graphic>
          </wp:inline>
        </w:drawing>
      </w:r>
    </w:p>
    <w:p w:rsidR="00B4453E" w:rsidRDefault="00B4453E" w:rsidP="00B4453E">
      <w:pPr>
        <w:pStyle w:val="a3"/>
        <w:ind w:left="420" w:firstLineChars="0" w:firstLine="0"/>
        <w:rPr>
          <w:b/>
        </w:rPr>
      </w:pPr>
      <w:r w:rsidRPr="00A9350F">
        <w:rPr>
          <w:rFonts w:hint="eastAsia"/>
          <w:b/>
        </w:rPr>
        <w:t>功能点：</w:t>
      </w:r>
    </w:p>
    <w:p w:rsidR="00B4453E" w:rsidRDefault="00B4453E" w:rsidP="000F51FC">
      <w:pPr>
        <w:pStyle w:val="a3"/>
        <w:numPr>
          <w:ilvl w:val="0"/>
          <w:numId w:val="32"/>
        </w:numPr>
        <w:ind w:firstLineChars="0"/>
      </w:pPr>
      <w:r>
        <w:rPr>
          <w:rFonts w:hint="eastAsia"/>
        </w:rPr>
        <w:t>选择“所有</w:t>
      </w:r>
      <w:r>
        <w:rPr>
          <w:rFonts w:hint="eastAsia"/>
        </w:rPr>
        <w:t>BSA</w:t>
      </w:r>
      <w:r>
        <w:rPr>
          <w:rFonts w:hint="eastAsia"/>
        </w:rPr>
        <w:t>数据”即可查询所选城市的所有</w:t>
      </w:r>
      <w:r>
        <w:rPr>
          <w:rFonts w:hint="eastAsia"/>
        </w:rPr>
        <w:t>BSA</w:t>
      </w:r>
      <w:r>
        <w:rPr>
          <w:rFonts w:hint="eastAsia"/>
        </w:rPr>
        <w:t>数据，并在左边的表格中呈现。</w:t>
      </w:r>
    </w:p>
    <w:p w:rsidR="00B4453E" w:rsidRDefault="00B4453E" w:rsidP="000F51FC">
      <w:pPr>
        <w:pStyle w:val="a3"/>
        <w:numPr>
          <w:ilvl w:val="0"/>
          <w:numId w:val="32"/>
        </w:numPr>
        <w:ind w:firstLineChars="0"/>
      </w:pPr>
      <w:r>
        <w:rPr>
          <w:rFonts w:hint="eastAsia"/>
        </w:rPr>
        <w:lastRenderedPageBreak/>
        <w:t>选择“有为空的数据”</w:t>
      </w:r>
      <w:r w:rsidRPr="00A13F4D">
        <w:rPr>
          <w:rFonts w:hint="eastAsia"/>
        </w:rPr>
        <w:t xml:space="preserve"> </w:t>
      </w:r>
      <w:r>
        <w:rPr>
          <w:rFonts w:hint="eastAsia"/>
        </w:rPr>
        <w:t>即可查询所选城市的有为空字段的</w:t>
      </w:r>
      <w:r>
        <w:rPr>
          <w:rFonts w:hint="eastAsia"/>
        </w:rPr>
        <w:t>BSA</w:t>
      </w:r>
      <w:r>
        <w:rPr>
          <w:rFonts w:hint="eastAsia"/>
        </w:rPr>
        <w:t>数据，并在左边的表格中呈现。</w:t>
      </w:r>
    </w:p>
    <w:p w:rsidR="00B4453E" w:rsidRDefault="00B4453E" w:rsidP="000F51FC">
      <w:pPr>
        <w:pStyle w:val="a3"/>
        <w:numPr>
          <w:ilvl w:val="0"/>
          <w:numId w:val="32"/>
        </w:numPr>
        <w:ind w:firstLineChars="0"/>
      </w:pPr>
      <w:r>
        <w:rPr>
          <w:rFonts w:hint="eastAsia"/>
        </w:rPr>
        <w:t>城市选项仅有功能权限的用户才可选，如有权限的省级用户可选择本省的部分或者全部城市。</w:t>
      </w:r>
    </w:p>
    <w:p w:rsidR="00B4453E" w:rsidRDefault="00B4453E" w:rsidP="000F51FC">
      <w:pPr>
        <w:pStyle w:val="a3"/>
        <w:numPr>
          <w:ilvl w:val="0"/>
          <w:numId w:val="32"/>
        </w:numPr>
        <w:ind w:firstLineChars="0"/>
      </w:pPr>
      <w:r>
        <w:rPr>
          <w:rFonts w:hint="eastAsia"/>
        </w:rPr>
        <w:t>批量导入按钮提供</w:t>
      </w:r>
      <w:r>
        <w:rPr>
          <w:rFonts w:hint="eastAsia"/>
        </w:rPr>
        <w:t>BSA</w:t>
      </w:r>
      <w:r>
        <w:rPr>
          <w:rFonts w:hint="eastAsia"/>
        </w:rPr>
        <w:t>数据的批量导入功能。导入流程参见“伪基站载扇</w:t>
      </w:r>
      <w:r>
        <w:rPr>
          <w:rFonts w:hint="eastAsia"/>
        </w:rPr>
        <w:t>BSA</w:t>
      </w:r>
      <w:r>
        <w:rPr>
          <w:rFonts w:hint="eastAsia"/>
        </w:rPr>
        <w:t>数维护”章节。</w:t>
      </w:r>
    </w:p>
    <w:p w:rsidR="00B4453E" w:rsidRDefault="00B4453E" w:rsidP="000F51FC">
      <w:pPr>
        <w:pStyle w:val="a3"/>
        <w:numPr>
          <w:ilvl w:val="0"/>
          <w:numId w:val="32"/>
        </w:numPr>
        <w:ind w:firstLineChars="0"/>
      </w:pPr>
      <w:r>
        <w:rPr>
          <w:rFonts w:hint="eastAsia"/>
        </w:rPr>
        <w:t>修改所选数据按钮提供对所选的</w:t>
      </w:r>
      <w:r>
        <w:rPr>
          <w:rFonts w:hint="eastAsia"/>
        </w:rPr>
        <w:t>BSA</w:t>
      </w:r>
      <w:r>
        <w:rPr>
          <w:rFonts w:hint="eastAsia"/>
        </w:rPr>
        <w:t>数据的批量修改的功能。可修改的字段和修改流程参见“伪基站载扇</w:t>
      </w:r>
      <w:r>
        <w:rPr>
          <w:rFonts w:hint="eastAsia"/>
        </w:rPr>
        <w:t>BSA</w:t>
      </w:r>
      <w:r>
        <w:rPr>
          <w:rFonts w:hint="eastAsia"/>
        </w:rPr>
        <w:t>数维护”章节。</w:t>
      </w:r>
    </w:p>
    <w:p w:rsidR="00B4453E" w:rsidRDefault="00B4453E" w:rsidP="000F51FC">
      <w:pPr>
        <w:pStyle w:val="a3"/>
        <w:numPr>
          <w:ilvl w:val="0"/>
          <w:numId w:val="32"/>
        </w:numPr>
        <w:ind w:firstLineChars="0"/>
      </w:pPr>
      <w:r>
        <w:rPr>
          <w:rFonts w:hint="eastAsia"/>
        </w:rPr>
        <w:t>增加一条数据按钮提供单条数据增加功能。增加流程和注意事项参见“伪基站载扇</w:t>
      </w:r>
      <w:r>
        <w:rPr>
          <w:rFonts w:hint="eastAsia"/>
        </w:rPr>
        <w:t>BSA</w:t>
      </w:r>
      <w:r>
        <w:rPr>
          <w:rFonts w:hint="eastAsia"/>
        </w:rPr>
        <w:t>数维护”章节。</w:t>
      </w:r>
    </w:p>
    <w:p w:rsidR="00B4453E" w:rsidRDefault="00B4453E" w:rsidP="000F51FC">
      <w:pPr>
        <w:pStyle w:val="a3"/>
        <w:numPr>
          <w:ilvl w:val="0"/>
          <w:numId w:val="32"/>
        </w:numPr>
        <w:ind w:firstLineChars="0"/>
      </w:pPr>
      <w:r>
        <w:rPr>
          <w:rFonts w:hint="eastAsia"/>
        </w:rPr>
        <w:t>导出所选数据按钮，提供导出所选的一条或者多条</w:t>
      </w:r>
      <w:r>
        <w:rPr>
          <w:rFonts w:hint="eastAsia"/>
        </w:rPr>
        <w:t>BSA</w:t>
      </w:r>
      <w:r>
        <w:rPr>
          <w:rFonts w:hint="eastAsia"/>
        </w:rPr>
        <w:t>数据，以</w:t>
      </w:r>
      <w:r>
        <w:rPr>
          <w:rFonts w:hint="eastAsia"/>
        </w:rPr>
        <w:t>CSV</w:t>
      </w:r>
      <w:r>
        <w:rPr>
          <w:rFonts w:hint="eastAsia"/>
        </w:rPr>
        <w:t>格式导出。</w:t>
      </w:r>
    </w:p>
    <w:p w:rsidR="00B4453E" w:rsidRDefault="00B4453E" w:rsidP="000F51FC">
      <w:pPr>
        <w:pStyle w:val="a3"/>
        <w:numPr>
          <w:ilvl w:val="0"/>
          <w:numId w:val="32"/>
        </w:numPr>
        <w:ind w:firstLineChars="0"/>
      </w:pPr>
      <w:r>
        <w:rPr>
          <w:rFonts w:hint="eastAsia"/>
        </w:rPr>
        <w:t>导出所有数据按钮，提供导出当前查询出的所有数据，以</w:t>
      </w:r>
      <w:r>
        <w:rPr>
          <w:rFonts w:hint="eastAsia"/>
        </w:rPr>
        <w:t>CSV</w:t>
      </w:r>
      <w:r>
        <w:rPr>
          <w:rFonts w:hint="eastAsia"/>
        </w:rPr>
        <w:t>格式导出。</w:t>
      </w:r>
    </w:p>
    <w:p w:rsidR="00B4453E" w:rsidRDefault="00B4453E" w:rsidP="000F51FC">
      <w:pPr>
        <w:pStyle w:val="a3"/>
        <w:numPr>
          <w:ilvl w:val="0"/>
          <w:numId w:val="32"/>
        </w:numPr>
        <w:ind w:firstLineChars="0"/>
      </w:pPr>
      <w:r>
        <w:rPr>
          <w:rFonts w:hint="eastAsia"/>
        </w:rPr>
        <w:t>查询字段除了</w:t>
      </w:r>
      <w:r>
        <w:rPr>
          <w:rFonts w:hint="eastAsia"/>
        </w:rPr>
        <w:t>BSA</w:t>
      </w:r>
      <w:r>
        <w:rPr>
          <w:rFonts w:hint="eastAsia"/>
        </w:rPr>
        <w:t>标准字段外还应包括：如下</w:t>
      </w:r>
      <w:r>
        <w:br/>
      </w:r>
      <w:r>
        <w:rPr>
          <w:rFonts w:hint="eastAsia"/>
        </w:rPr>
        <w:t>BSA</w:t>
      </w:r>
      <w:r>
        <w:rPr>
          <w:rFonts w:hint="eastAsia"/>
        </w:rPr>
        <w:t>维护字段：</w:t>
      </w:r>
    </w:p>
    <w:tbl>
      <w:tblPr>
        <w:tblW w:w="1984" w:type="dxa"/>
        <w:tblInd w:w="959" w:type="dxa"/>
        <w:tblLook w:val="04A0"/>
      </w:tblPr>
      <w:tblGrid>
        <w:gridCol w:w="1984"/>
      </w:tblGrid>
      <w:tr w:rsidR="00B4453E" w:rsidRPr="0045035F" w:rsidTr="00A85F2D">
        <w:trPr>
          <w:trHeight w:val="270"/>
        </w:trPr>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4453E" w:rsidRPr="0045035F" w:rsidRDefault="00B4453E" w:rsidP="006C30F6">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创建时间</w:t>
            </w:r>
          </w:p>
        </w:tc>
      </w:tr>
      <w:tr w:rsidR="00B4453E" w:rsidRPr="0045035F" w:rsidTr="00A85F2D">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rsidR="00B4453E" w:rsidRPr="0045035F" w:rsidRDefault="00B4453E" w:rsidP="006C30F6">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最后一次更新时间</w:t>
            </w:r>
          </w:p>
        </w:tc>
      </w:tr>
      <w:tr w:rsidR="00B4453E" w:rsidRPr="0045035F" w:rsidTr="00A85F2D">
        <w:trPr>
          <w:trHeight w:val="270"/>
        </w:trPr>
        <w:tc>
          <w:tcPr>
            <w:tcW w:w="1984" w:type="dxa"/>
            <w:tcBorders>
              <w:top w:val="nil"/>
              <w:left w:val="single" w:sz="4" w:space="0" w:color="auto"/>
              <w:bottom w:val="single" w:sz="4" w:space="0" w:color="auto"/>
              <w:right w:val="single" w:sz="4" w:space="0" w:color="auto"/>
            </w:tcBorders>
            <w:shd w:val="clear" w:color="auto" w:fill="auto"/>
            <w:noWrap/>
            <w:vAlign w:val="center"/>
            <w:hideMark/>
          </w:tcPr>
          <w:p w:rsidR="00B4453E" w:rsidRPr="0045035F" w:rsidRDefault="00B4453E" w:rsidP="006C30F6">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最后一次更新人</w:t>
            </w:r>
          </w:p>
        </w:tc>
      </w:tr>
    </w:tbl>
    <w:p w:rsidR="00374D97" w:rsidRDefault="00891989" w:rsidP="000F51FC">
      <w:pPr>
        <w:pStyle w:val="4"/>
        <w:numPr>
          <w:ilvl w:val="3"/>
          <w:numId w:val="36"/>
        </w:numPr>
      </w:pPr>
      <w:r>
        <w:rPr>
          <w:rFonts w:hint="eastAsia"/>
        </w:rPr>
        <w:t>BSA</w:t>
      </w:r>
      <w:r>
        <w:rPr>
          <w:rFonts w:hint="eastAsia"/>
        </w:rPr>
        <w:t>数据核查</w:t>
      </w:r>
      <w:ins w:id="1057" w:author="Administrator" w:date="2012-08-17T11:03:00Z">
        <w:r w:rsidR="00DA2516">
          <w:rPr>
            <w:rFonts w:hint="eastAsia"/>
          </w:rPr>
          <w:t>(</w:t>
        </w:r>
        <w:r w:rsidR="00DA2516">
          <w:rPr>
            <w:rFonts w:hint="eastAsia"/>
          </w:rPr>
          <w:t>前台应用</w:t>
        </w:r>
        <w:r w:rsidR="00DA2516">
          <w:rPr>
            <w:rFonts w:hint="eastAsia"/>
          </w:rPr>
          <w:t>)</w:t>
        </w:r>
      </w:ins>
    </w:p>
    <w:p w:rsidR="006C2A1C" w:rsidRPr="006C2A1C" w:rsidRDefault="006C2A1C" w:rsidP="006C2A1C">
      <w:r>
        <w:rPr>
          <w:rFonts w:hint="eastAsia"/>
        </w:rPr>
        <w:tab/>
      </w:r>
      <w:r>
        <w:rPr>
          <w:rFonts w:hint="eastAsia"/>
        </w:rPr>
        <w:t>本功能提供</w:t>
      </w:r>
      <w:r>
        <w:rPr>
          <w:rFonts w:hint="eastAsia"/>
        </w:rPr>
        <w:t>BSA</w:t>
      </w:r>
      <w:r>
        <w:rPr>
          <w:rFonts w:hint="eastAsia"/>
        </w:rPr>
        <w:t>数据核查功能，可提供“</w:t>
      </w:r>
      <w:r>
        <w:rPr>
          <w:rFonts w:hint="eastAsia"/>
        </w:rPr>
        <w:t>BSA</w:t>
      </w:r>
      <w:r>
        <w:rPr>
          <w:rFonts w:hint="eastAsia"/>
        </w:rPr>
        <w:t>工参数据合法性检查”中的</w:t>
      </w:r>
      <w:r>
        <w:rPr>
          <w:rFonts w:hint="eastAsia"/>
        </w:rPr>
        <w:t>2</w:t>
      </w:r>
      <w:r>
        <w:rPr>
          <w:rFonts w:hint="eastAsia"/>
        </w:rPr>
        <w:t>）</w:t>
      </w:r>
      <w:r>
        <w:rPr>
          <w:rFonts w:hint="eastAsia"/>
        </w:rPr>
        <w:t>~12</w:t>
      </w:r>
      <w:r>
        <w:rPr>
          <w:rFonts w:hint="eastAsia"/>
        </w:rPr>
        <w:t>）</w:t>
      </w:r>
      <w:r w:rsidR="002C242E">
        <w:rPr>
          <w:rFonts w:hint="eastAsia"/>
        </w:rPr>
        <w:t>项</w:t>
      </w:r>
      <w:r>
        <w:rPr>
          <w:rFonts w:hint="eastAsia"/>
        </w:rPr>
        <w:t>核查。点击“核查</w:t>
      </w:r>
      <w:r>
        <w:rPr>
          <w:rFonts w:hint="eastAsia"/>
        </w:rPr>
        <w:t>BSA</w:t>
      </w:r>
      <w:r>
        <w:rPr>
          <w:rFonts w:hint="eastAsia"/>
        </w:rPr>
        <w:t>数据”进入功能界面。</w:t>
      </w:r>
    </w:p>
    <w:p w:rsidR="00267B16" w:rsidRDefault="006C2A1C" w:rsidP="006C2A1C">
      <w:r>
        <w:rPr>
          <w:noProof/>
        </w:rPr>
        <w:drawing>
          <wp:inline distT="0" distB="0" distL="0" distR="0">
            <wp:extent cx="5270500" cy="3062605"/>
            <wp:effectExtent l="0" t="0" r="635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3062605"/>
                    </a:xfrm>
                    <a:prstGeom prst="rect">
                      <a:avLst/>
                    </a:prstGeom>
                    <a:noFill/>
                    <a:ln>
                      <a:noFill/>
                    </a:ln>
                  </pic:spPr>
                </pic:pic>
              </a:graphicData>
            </a:graphic>
          </wp:inline>
        </w:drawing>
      </w:r>
    </w:p>
    <w:p w:rsidR="006C2A1C" w:rsidRDefault="006C2A1C" w:rsidP="006C2A1C">
      <w:pPr>
        <w:rPr>
          <w:b/>
        </w:rPr>
      </w:pPr>
      <w:r w:rsidRPr="006C2A1C">
        <w:rPr>
          <w:rFonts w:hint="eastAsia"/>
          <w:b/>
        </w:rPr>
        <w:t>功能点：</w:t>
      </w:r>
    </w:p>
    <w:p w:rsidR="002C242E" w:rsidRDefault="002C242E" w:rsidP="000F51FC">
      <w:pPr>
        <w:pStyle w:val="a3"/>
        <w:numPr>
          <w:ilvl w:val="0"/>
          <w:numId w:val="33"/>
        </w:numPr>
        <w:ind w:firstLineChars="0"/>
      </w:pPr>
      <w:r>
        <w:rPr>
          <w:rFonts w:hint="eastAsia"/>
        </w:rPr>
        <w:t>城市选项仅有功能权限的用户才可选，如有权限的省级用户可选择本省的部分或者全部城市。</w:t>
      </w:r>
    </w:p>
    <w:p w:rsidR="002C242E" w:rsidRDefault="002C242E" w:rsidP="000F51FC">
      <w:pPr>
        <w:pStyle w:val="a3"/>
        <w:numPr>
          <w:ilvl w:val="0"/>
          <w:numId w:val="33"/>
        </w:numPr>
        <w:ind w:firstLineChars="0"/>
      </w:pPr>
      <w:r>
        <w:rPr>
          <w:rFonts w:hint="eastAsia"/>
        </w:rPr>
        <w:t>可选和核查项为“</w:t>
      </w:r>
      <w:r>
        <w:rPr>
          <w:rFonts w:hint="eastAsia"/>
        </w:rPr>
        <w:t>BSA</w:t>
      </w:r>
      <w:r>
        <w:rPr>
          <w:rFonts w:hint="eastAsia"/>
        </w:rPr>
        <w:t>工参数据合法性检查”中的</w:t>
      </w:r>
      <w:r>
        <w:rPr>
          <w:rFonts w:hint="eastAsia"/>
        </w:rPr>
        <w:t>2</w:t>
      </w:r>
      <w:r>
        <w:rPr>
          <w:rFonts w:hint="eastAsia"/>
        </w:rPr>
        <w:t>）</w:t>
      </w:r>
      <w:r>
        <w:rPr>
          <w:rFonts w:hint="eastAsia"/>
        </w:rPr>
        <w:t>~12</w:t>
      </w:r>
      <w:r>
        <w:rPr>
          <w:rFonts w:hint="eastAsia"/>
        </w:rPr>
        <w:t>）项。可多选。</w:t>
      </w:r>
    </w:p>
    <w:p w:rsidR="002C242E" w:rsidRDefault="002C242E" w:rsidP="000F51FC">
      <w:pPr>
        <w:pStyle w:val="a3"/>
        <w:numPr>
          <w:ilvl w:val="0"/>
          <w:numId w:val="33"/>
        </w:numPr>
        <w:ind w:firstLineChars="0"/>
      </w:pPr>
      <w:r>
        <w:rPr>
          <w:rFonts w:hint="eastAsia"/>
        </w:rPr>
        <w:t>点击“核查”按钮可对所选城市的</w:t>
      </w:r>
      <w:r>
        <w:rPr>
          <w:rFonts w:hint="eastAsia"/>
        </w:rPr>
        <w:t>SID</w:t>
      </w:r>
      <w:r>
        <w:rPr>
          <w:rFonts w:hint="eastAsia"/>
        </w:rPr>
        <w:t>下的所有</w:t>
      </w:r>
      <w:r>
        <w:rPr>
          <w:rFonts w:hint="eastAsia"/>
        </w:rPr>
        <w:t>BSA</w:t>
      </w:r>
      <w:r>
        <w:rPr>
          <w:rFonts w:hint="eastAsia"/>
        </w:rPr>
        <w:t>数据进行核查。核查方式参加“</w:t>
      </w:r>
      <w:r>
        <w:rPr>
          <w:rFonts w:hint="eastAsia"/>
        </w:rPr>
        <w:t>BSA</w:t>
      </w:r>
      <w:r>
        <w:rPr>
          <w:rFonts w:hint="eastAsia"/>
        </w:rPr>
        <w:t>工参数据合法性检查”的描述。</w:t>
      </w:r>
    </w:p>
    <w:p w:rsidR="001324EB" w:rsidRDefault="001324EB" w:rsidP="000F51FC">
      <w:pPr>
        <w:pStyle w:val="a3"/>
        <w:numPr>
          <w:ilvl w:val="0"/>
          <w:numId w:val="33"/>
        </w:numPr>
        <w:ind w:firstLineChars="0"/>
      </w:pPr>
      <w:r>
        <w:rPr>
          <w:rFonts w:hint="eastAsia"/>
        </w:rPr>
        <w:lastRenderedPageBreak/>
        <w:t>点击“核查”按钮后，在核查完成之前，“取消”按钮有效。可点击“取消”按钮取消核查。其余时间“取消”按钮无效。</w:t>
      </w:r>
    </w:p>
    <w:p w:rsidR="00712D38" w:rsidRDefault="00712D38" w:rsidP="000F51FC">
      <w:pPr>
        <w:pStyle w:val="a3"/>
        <w:numPr>
          <w:ilvl w:val="0"/>
          <w:numId w:val="33"/>
        </w:numPr>
        <w:ind w:firstLineChars="0"/>
      </w:pPr>
      <w:r>
        <w:rPr>
          <w:rFonts w:hint="eastAsia"/>
        </w:rPr>
        <w:t>核查出来有问题的</w:t>
      </w:r>
      <w:r>
        <w:rPr>
          <w:rFonts w:hint="eastAsia"/>
        </w:rPr>
        <w:t>BSA</w:t>
      </w:r>
      <w:r>
        <w:rPr>
          <w:rFonts w:hint="eastAsia"/>
        </w:rPr>
        <w:t>数据以表格形式呈现，对应有问题的字段表格标红；如是核查出</w:t>
      </w:r>
      <w:r>
        <w:rPr>
          <w:rFonts w:hint="eastAsia"/>
        </w:rPr>
        <w:t>DO</w:t>
      </w:r>
      <w:r>
        <w:rPr>
          <w:rFonts w:hint="eastAsia"/>
        </w:rPr>
        <w:t>载扇，则对应数据整行表红。</w:t>
      </w:r>
    </w:p>
    <w:p w:rsidR="00B67A5B" w:rsidRDefault="00B67A5B" w:rsidP="000F51FC">
      <w:pPr>
        <w:pStyle w:val="4"/>
        <w:numPr>
          <w:ilvl w:val="3"/>
          <w:numId w:val="36"/>
        </w:numPr>
      </w:pPr>
      <w:r>
        <w:rPr>
          <w:rFonts w:hint="eastAsia"/>
        </w:rPr>
        <w:t>查询从</w:t>
      </w:r>
      <w:r>
        <w:rPr>
          <w:rFonts w:hint="eastAsia"/>
        </w:rPr>
        <w:t>PDE</w:t>
      </w:r>
      <w:r>
        <w:rPr>
          <w:rFonts w:hint="eastAsia"/>
        </w:rPr>
        <w:t>服务器上导出的数据</w:t>
      </w:r>
      <w:ins w:id="1058" w:author="Administrator" w:date="2012-08-17T11:03:00Z">
        <w:r w:rsidR="00B0652F">
          <w:rPr>
            <w:rFonts w:hint="eastAsia"/>
          </w:rPr>
          <w:t>(</w:t>
        </w:r>
        <w:r w:rsidR="00B0652F">
          <w:rPr>
            <w:rFonts w:hint="eastAsia"/>
          </w:rPr>
          <w:t>前台应用</w:t>
        </w:r>
        <w:r w:rsidR="00B0652F">
          <w:rPr>
            <w:rFonts w:hint="eastAsia"/>
          </w:rPr>
          <w:t>)</w:t>
        </w:r>
      </w:ins>
    </w:p>
    <w:p w:rsidR="00B67A5B" w:rsidRDefault="00B67A5B" w:rsidP="00B67A5B">
      <w:r>
        <w:rPr>
          <w:rFonts w:hint="eastAsia"/>
        </w:rPr>
        <w:t>本功能提供查询</w:t>
      </w:r>
      <w:r>
        <w:rPr>
          <w:rFonts w:hint="eastAsia"/>
        </w:rPr>
        <w:t>PDE</w:t>
      </w:r>
      <w:r>
        <w:rPr>
          <w:rFonts w:hint="eastAsia"/>
        </w:rPr>
        <w:t>服务器上的本省和相邻省的</w:t>
      </w:r>
      <w:r>
        <w:rPr>
          <w:rFonts w:hint="eastAsia"/>
        </w:rPr>
        <w:t>BSA</w:t>
      </w:r>
      <w:r>
        <w:rPr>
          <w:rFonts w:hint="eastAsia"/>
        </w:rPr>
        <w:t>数据功能。</w:t>
      </w:r>
      <w:r w:rsidR="007C34A2">
        <w:rPr>
          <w:rFonts w:hint="eastAsia"/>
        </w:rPr>
        <w:t>点击“从</w:t>
      </w:r>
      <w:r w:rsidR="007C34A2">
        <w:rPr>
          <w:rFonts w:hint="eastAsia"/>
        </w:rPr>
        <w:t>PDE</w:t>
      </w:r>
      <w:r w:rsidR="007C34A2">
        <w:rPr>
          <w:rFonts w:hint="eastAsia"/>
        </w:rPr>
        <w:t>服务器上导出的</w:t>
      </w:r>
      <w:r w:rsidR="007C34A2">
        <w:rPr>
          <w:rFonts w:hint="eastAsia"/>
        </w:rPr>
        <w:t>BSA</w:t>
      </w:r>
      <w:r w:rsidR="007C34A2">
        <w:rPr>
          <w:rFonts w:hint="eastAsia"/>
        </w:rPr>
        <w:t>数据”进入本项功能。</w:t>
      </w:r>
    </w:p>
    <w:p w:rsidR="007C34A2" w:rsidRDefault="007C34A2" w:rsidP="00B67A5B">
      <w:r>
        <w:rPr>
          <w:rFonts w:hint="eastAsia"/>
          <w:noProof/>
        </w:rPr>
        <w:drawing>
          <wp:inline distT="0" distB="0" distL="0" distR="0">
            <wp:extent cx="5270500" cy="3062605"/>
            <wp:effectExtent l="0" t="0" r="635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3062605"/>
                    </a:xfrm>
                    <a:prstGeom prst="rect">
                      <a:avLst/>
                    </a:prstGeom>
                    <a:noFill/>
                    <a:ln>
                      <a:noFill/>
                    </a:ln>
                  </pic:spPr>
                </pic:pic>
              </a:graphicData>
            </a:graphic>
          </wp:inline>
        </w:drawing>
      </w:r>
    </w:p>
    <w:p w:rsidR="007C34A2" w:rsidRDefault="007C34A2" w:rsidP="00B67A5B">
      <w:r>
        <w:rPr>
          <w:rFonts w:hint="eastAsia"/>
        </w:rPr>
        <w:t>功能点：</w:t>
      </w:r>
    </w:p>
    <w:p w:rsidR="007C34A2" w:rsidRDefault="007C34A2" w:rsidP="000F51FC">
      <w:pPr>
        <w:pStyle w:val="a3"/>
        <w:numPr>
          <w:ilvl w:val="0"/>
          <w:numId w:val="34"/>
        </w:numPr>
        <w:ind w:firstLineChars="0"/>
      </w:pPr>
      <w:r>
        <w:rPr>
          <w:rFonts w:hint="eastAsia"/>
        </w:rPr>
        <w:t>可选的省为本省和相邻省，一次仅能选择一个省。</w:t>
      </w:r>
    </w:p>
    <w:p w:rsidR="007C34A2" w:rsidRDefault="007C34A2" w:rsidP="000F51FC">
      <w:pPr>
        <w:pStyle w:val="a3"/>
        <w:numPr>
          <w:ilvl w:val="0"/>
          <w:numId w:val="34"/>
        </w:numPr>
        <w:ind w:firstLineChars="0"/>
      </w:pPr>
      <w:r>
        <w:rPr>
          <w:rFonts w:hint="eastAsia"/>
        </w:rPr>
        <w:t>点击“从</w:t>
      </w:r>
      <w:r>
        <w:rPr>
          <w:rFonts w:hint="eastAsia"/>
        </w:rPr>
        <w:t>PDE</w:t>
      </w:r>
      <w:r>
        <w:rPr>
          <w:rFonts w:hint="eastAsia"/>
        </w:rPr>
        <w:t>服务器上导出的</w:t>
      </w:r>
      <w:r>
        <w:rPr>
          <w:rFonts w:hint="eastAsia"/>
        </w:rPr>
        <w:t>BSA</w:t>
      </w:r>
      <w:r>
        <w:rPr>
          <w:rFonts w:hint="eastAsia"/>
        </w:rPr>
        <w:t>数据”查询所选省的</w:t>
      </w:r>
      <w:r>
        <w:rPr>
          <w:rFonts w:hint="eastAsia"/>
        </w:rPr>
        <w:t>BSA</w:t>
      </w:r>
      <w:r>
        <w:rPr>
          <w:rFonts w:hint="eastAsia"/>
        </w:rPr>
        <w:t>数据。</w:t>
      </w:r>
    </w:p>
    <w:p w:rsidR="007C34A2" w:rsidRDefault="007C34A2" w:rsidP="000F51FC">
      <w:pPr>
        <w:pStyle w:val="a3"/>
        <w:numPr>
          <w:ilvl w:val="0"/>
          <w:numId w:val="34"/>
        </w:numPr>
        <w:ind w:firstLineChars="0"/>
      </w:pPr>
      <w:r>
        <w:rPr>
          <w:rFonts w:hint="eastAsia"/>
        </w:rPr>
        <w:t>结果已表格形式呈现。</w:t>
      </w:r>
    </w:p>
    <w:p w:rsidR="007C34A2" w:rsidRPr="00B67A5B" w:rsidRDefault="007C34A2" w:rsidP="000F51FC">
      <w:pPr>
        <w:pStyle w:val="a3"/>
        <w:numPr>
          <w:ilvl w:val="0"/>
          <w:numId w:val="34"/>
        </w:numPr>
        <w:ind w:firstLineChars="0"/>
      </w:pPr>
      <w:r>
        <w:rPr>
          <w:rFonts w:hint="eastAsia"/>
        </w:rPr>
        <w:t>数据来源为</w:t>
      </w:r>
      <w:r>
        <w:rPr>
          <w:rFonts w:hint="eastAsia"/>
        </w:rPr>
        <w:t>PDE</w:t>
      </w:r>
      <w:r>
        <w:rPr>
          <w:rFonts w:hint="eastAsia"/>
        </w:rPr>
        <w:t>服务上的导出文件，格式为标准的</w:t>
      </w:r>
      <w:r>
        <w:rPr>
          <w:rFonts w:hint="eastAsia"/>
        </w:rPr>
        <w:t>BSA</w:t>
      </w:r>
      <w:r>
        <w:rPr>
          <w:rFonts w:hint="eastAsia"/>
        </w:rPr>
        <w:t>数据格式。参见</w:t>
      </w:r>
      <w:r>
        <w:rPr>
          <w:rFonts w:hint="eastAsia"/>
        </w:rPr>
        <w:t>PDE</w:t>
      </w:r>
      <w:r>
        <w:rPr>
          <w:rFonts w:hint="eastAsia"/>
        </w:rPr>
        <w:t>服务器接口规范。</w:t>
      </w:r>
    </w:p>
    <w:p w:rsidR="002C242E" w:rsidRDefault="00B67A5B" w:rsidP="000F51FC">
      <w:pPr>
        <w:pStyle w:val="4"/>
        <w:numPr>
          <w:ilvl w:val="3"/>
          <w:numId w:val="36"/>
        </w:numPr>
      </w:pPr>
      <w:r>
        <w:rPr>
          <w:rFonts w:hint="eastAsia"/>
        </w:rPr>
        <w:t>BSA</w:t>
      </w:r>
      <w:r>
        <w:rPr>
          <w:rFonts w:hint="eastAsia"/>
        </w:rPr>
        <w:t>数据维护提醒设置</w:t>
      </w:r>
      <w:ins w:id="1059" w:author="Administrator" w:date="2012-08-17T11:05:00Z">
        <w:r w:rsidR="009520BF">
          <w:rPr>
            <w:rFonts w:hint="eastAsia"/>
          </w:rPr>
          <w:t>(</w:t>
        </w:r>
        <w:r w:rsidR="009520BF">
          <w:rPr>
            <w:rFonts w:hint="eastAsia"/>
          </w:rPr>
          <w:t>前台应用</w:t>
        </w:r>
        <w:r w:rsidR="009520BF">
          <w:rPr>
            <w:rFonts w:hint="eastAsia"/>
          </w:rPr>
          <w:t>)</w:t>
        </w:r>
      </w:ins>
    </w:p>
    <w:p w:rsidR="00671A97" w:rsidRPr="00671A97" w:rsidRDefault="00671A97" w:rsidP="00671A97">
      <w:r>
        <w:rPr>
          <w:rFonts w:hint="eastAsia"/>
        </w:rPr>
        <w:tab/>
      </w:r>
      <w:r>
        <w:rPr>
          <w:rFonts w:hint="eastAsia"/>
        </w:rPr>
        <w:t>本功能提供无法从台账或者参数配置更新，字段有为空的</w:t>
      </w:r>
      <w:r>
        <w:rPr>
          <w:rFonts w:hint="eastAsia"/>
        </w:rPr>
        <w:t>BSA</w:t>
      </w:r>
      <w:r>
        <w:rPr>
          <w:rFonts w:hint="eastAsia"/>
        </w:rPr>
        <w:t>数据的维护通知方式。点击“</w:t>
      </w:r>
      <w:r>
        <w:rPr>
          <w:rFonts w:hint="eastAsia"/>
        </w:rPr>
        <w:t>BSA</w:t>
      </w:r>
      <w:r>
        <w:rPr>
          <w:rFonts w:hint="eastAsia"/>
        </w:rPr>
        <w:t>数据维护提醒设置”功能进入。</w:t>
      </w:r>
    </w:p>
    <w:p w:rsidR="00C74C62" w:rsidRDefault="00671A97" w:rsidP="00C74C62">
      <w:r>
        <w:rPr>
          <w:rFonts w:hint="eastAsia"/>
          <w:noProof/>
        </w:rPr>
        <w:lastRenderedPageBreak/>
        <w:drawing>
          <wp:inline distT="0" distB="0" distL="0" distR="0">
            <wp:extent cx="5270500" cy="3062605"/>
            <wp:effectExtent l="0" t="0" r="635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3062605"/>
                    </a:xfrm>
                    <a:prstGeom prst="rect">
                      <a:avLst/>
                    </a:prstGeom>
                    <a:noFill/>
                    <a:ln>
                      <a:noFill/>
                    </a:ln>
                  </pic:spPr>
                </pic:pic>
              </a:graphicData>
            </a:graphic>
          </wp:inline>
        </w:drawing>
      </w:r>
    </w:p>
    <w:p w:rsidR="00671A97" w:rsidRDefault="00671A97" w:rsidP="00C74C62">
      <w:r>
        <w:rPr>
          <w:rFonts w:hint="eastAsia"/>
        </w:rPr>
        <w:t>功能点：</w:t>
      </w:r>
    </w:p>
    <w:p w:rsidR="00671A97" w:rsidRDefault="00671A97" w:rsidP="000F51FC">
      <w:pPr>
        <w:pStyle w:val="a3"/>
        <w:numPr>
          <w:ilvl w:val="0"/>
          <w:numId w:val="35"/>
        </w:numPr>
        <w:ind w:firstLineChars="0"/>
      </w:pPr>
      <w:r>
        <w:rPr>
          <w:rFonts w:hint="eastAsia"/>
        </w:rPr>
        <w:t>城市选项仅有功能权限的用户才可选，如有权限的省级用户可选择本省的</w:t>
      </w:r>
      <w:r w:rsidR="00DD2F7A">
        <w:rPr>
          <w:rFonts w:hint="eastAsia"/>
        </w:rPr>
        <w:t>任何</w:t>
      </w:r>
      <w:r>
        <w:rPr>
          <w:rFonts w:hint="eastAsia"/>
        </w:rPr>
        <w:t>城市</w:t>
      </w:r>
      <w:r w:rsidR="00DD2F7A">
        <w:rPr>
          <w:rFonts w:hint="eastAsia"/>
        </w:rPr>
        <w:t>，仅能选择一个城市</w:t>
      </w:r>
      <w:r>
        <w:rPr>
          <w:rFonts w:hint="eastAsia"/>
        </w:rPr>
        <w:t>。</w:t>
      </w:r>
    </w:p>
    <w:p w:rsidR="00671A97" w:rsidRDefault="00671A97" w:rsidP="000F51FC">
      <w:pPr>
        <w:pStyle w:val="a3"/>
        <w:numPr>
          <w:ilvl w:val="0"/>
          <w:numId w:val="35"/>
        </w:numPr>
        <w:ind w:firstLineChars="0"/>
      </w:pPr>
      <w:r>
        <w:rPr>
          <w:rFonts w:hint="eastAsia"/>
        </w:rPr>
        <w:t>主界面关于通知的设置默认不可编辑，“修改”按钮有效，“保存修改”按钮无效“。点击“修改”后，才能编辑，“修改”按钮无效，“保存修改”按钮有效。</w:t>
      </w:r>
    </w:p>
    <w:p w:rsidR="00671A97" w:rsidRDefault="00671A97" w:rsidP="000F51FC">
      <w:pPr>
        <w:pStyle w:val="a3"/>
        <w:numPr>
          <w:ilvl w:val="0"/>
          <w:numId w:val="35"/>
        </w:numPr>
        <w:ind w:firstLineChars="0"/>
      </w:pPr>
      <w:r>
        <w:rPr>
          <w:rFonts w:hint="eastAsia"/>
        </w:rPr>
        <w:t>可通过勾选“设置生效”方式设置该通知设置是否有效。</w:t>
      </w:r>
    </w:p>
    <w:p w:rsidR="00671A97" w:rsidRDefault="00671A97" w:rsidP="000F51FC">
      <w:pPr>
        <w:pStyle w:val="a3"/>
        <w:numPr>
          <w:ilvl w:val="0"/>
          <w:numId w:val="35"/>
        </w:numPr>
        <w:ind w:firstLineChars="0"/>
      </w:pPr>
      <w:r>
        <w:rPr>
          <w:rFonts w:hint="eastAsia"/>
        </w:rPr>
        <w:t>可选择通知方式“邮件”、还是“短信”可多选。</w:t>
      </w:r>
    </w:p>
    <w:p w:rsidR="00671A97" w:rsidRDefault="00671A97" w:rsidP="000F51FC">
      <w:pPr>
        <w:pStyle w:val="a3"/>
        <w:numPr>
          <w:ilvl w:val="0"/>
          <w:numId w:val="35"/>
        </w:numPr>
        <w:ind w:firstLineChars="0"/>
      </w:pPr>
      <w:r>
        <w:rPr>
          <w:rFonts w:hint="eastAsia"/>
        </w:rPr>
        <w:t>可选择通知的内容：定位日志中</w:t>
      </w:r>
      <w:r>
        <w:rPr>
          <w:rFonts w:hint="eastAsia"/>
        </w:rPr>
        <w:t>BS</w:t>
      </w:r>
      <w:r>
        <w:rPr>
          <w:rFonts w:hint="eastAsia"/>
        </w:rPr>
        <w:t>查找失败网元无</w:t>
      </w:r>
      <w:r>
        <w:rPr>
          <w:rFonts w:hint="eastAsia"/>
        </w:rPr>
        <w:t>BSA</w:t>
      </w:r>
      <w:r>
        <w:rPr>
          <w:rFonts w:hint="eastAsia"/>
        </w:rPr>
        <w:t>数据或者有字段为空，或者从参数配置中获取的载扇无</w:t>
      </w:r>
      <w:r>
        <w:rPr>
          <w:rFonts w:hint="eastAsia"/>
        </w:rPr>
        <w:t>BSA</w:t>
      </w:r>
      <w:r>
        <w:rPr>
          <w:rFonts w:hint="eastAsia"/>
        </w:rPr>
        <w:t>数据，可多选。</w:t>
      </w:r>
    </w:p>
    <w:p w:rsidR="00671A97" w:rsidRDefault="00671A97" w:rsidP="000F51FC">
      <w:pPr>
        <w:pStyle w:val="a3"/>
        <w:numPr>
          <w:ilvl w:val="0"/>
          <w:numId w:val="35"/>
        </w:numPr>
        <w:ind w:firstLineChars="0"/>
      </w:pPr>
      <w:r>
        <w:rPr>
          <w:rFonts w:hint="eastAsia"/>
        </w:rPr>
        <w:t>可选择通知对象。</w:t>
      </w:r>
    </w:p>
    <w:p w:rsidR="006E53E3" w:rsidRDefault="006E53E3" w:rsidP="000F51FC">
      <w:pPr>
        <w:pStyle w:val="a3"/>
        <w:numPr>
          <w:ilvl w:val="0"/>
          <w:numId w:val="35"/>
        </w:numPr>
        <w:ind w:firstLineChars="0"/>
      </w:pPr>
      <w:r>
        <w:rPr>
          <w:rFonts w:hint="eastAsia"/>
        </w:rPr>
        <w:t>设置好后，可点击“保存修改”按钮保存当前修改。</w:t>
      </w:r>
      <w:r w:rsidR="00185A47">
        <w:rPr>
          <w:rFonts w:hint="eastAsia"/>
        </w:rPr>
        <w:t>系统保存后，弹出窗口提醒用户已保存。此后，“保存修改”按钮无效；“修改”按钮有效。</w:t>
      </w:r>
    </w:p>
    <w:p w:rsidR="0011145E" w:rsidRDefault="0011145E" w:rsidP="000F51FC">
      <w:pPr>
        <w:pStyle w:val="a3"/>
        <w:numPr>
          <w:ilvl w:val="0"/>
          <w:numId w:val="35"/>
        </w:numPr>
        <w:ind w:firstLineChars="0"/>
      </w:pPr>
      <w:r>
        <w:rPr>
          <w:rFonts w:hint="eastAsia"/>
        </w:rPr>
        <w:t>根据设置，当系统从定位日志获取到</w:t>
      </w:r>
      <w:r>
        <w:rPr>
          <w:rFonts w:hint="eastAsia"/>
        </w:rPr>
        <w:t>BS</w:t>
      </w:r>
      <w:r>
        <w:rPr>
          <w:rFonts w:hint="eastAsia"/>
        </w:rPr>
        <w:t>查找失败的载扇，或者从参数配置获取的载扇，</w:t>
      </w:r>
      <w:r w:rsidR="00D864D3">
        <w:rPr>
          <w:rFonts w:hint="eastAsia"/>
        </w:rPr>
        <w:t>有</w:t>
      </w:r>
      <w:r w:rsidR="00D864D3">
        <w:rPr>
          <w:rFonts w:hint="eastAsia"/>
        </w:rPr>
        <w:t>BSA</w:t>
      </w:r>
      <w:r w:rsidR="00D864D3">
        <w:rPr>
          <w:rFonts w:hint="eastAsia"/>
        </w:rPr>
        <w:t>字段为空，则通过邮件或者短信的方式通知相关责任人。</w:t>
      </w:r>
    </w:p>
    <w:p w:rsidR="00671A97" w:rsidRPr="00671A97" w:rsidRDefault="00671A97" w:rsidP="00C74C62"/>
    <w:p w:rsidR="00267B16" w:rsidRPr="00336154" w:rsidRDefault="00267B16" w:rsidP="000F51FC">
      <w:pPr>
        <w:pStyle w:val="2"/>
        <w:numPr>
          <w:ilvl w:val="1"/>
          <w:numId w:val="36"/>
        </w:numPr>
      </w:pPr>
      <w:r>
        <w:rPr>
          <w:rFonts w:hint="eastAsia"/>
        </w:rPr>
        <w:t>辅助性功能描述</w:t>
      </w:r>
    </w:p>
    <w:p w:rsidR="00267B16" w:rsidRDefault="00267B16" w:rsidP="000F51FC">
      <w:pPr>
        <w:pStyle w:val="3"/>
        <w:numPr>
          <w:ilvl w:val="2"/>
          <w:numId w:val="36"/>
        </w:numPr>
      </w:pPr>
      <w:r>
        <w:rPr>
          <w:rFonts w:hint="eastAsia"/>
        </w:rPr>
        <w:t>BSA</w:t>
      </w:r>
      <w:r>
        <w:rPr>
          <w:rFonts w:hint="eastAsia"/>
        </w:rPr>
        <w:t>工参数据合法性检查</w:t>
      </w:r>
    </w:p>
    <w:p w:rsidR="00267B16" w:rsidRDefault="00267B16" w:rsidP="00267B16">
      <w:r>
        <w:rPr>
          <w:rFonts w:hint="eastAsia"/>
        </w:rPr>
        <w:tab/>
      </w:r>
      <w:r>
        <w:rPr>
          <w:rFonts w:hint="eastAsia"/>
        </w:rPr>
        <w:t>原始需求中含如下</w:t>
      </w:r>
      <w:r>
        <w:rPr>
          <w:rFonts w:hint="eastAsia"/>
        </w:rPr>
        <w:t>12</w:t>
      </w:r>
      <w:r>
        <w:rPr>
          <w:rFonts w:hint="eastAsia"/>
        </w:rPr>
        <w:t>项核查内容。</w:t>
      </w:r>
    </w:p>
    <w:tbl>
      <w:tblPr>
        <w:tblW w:w="10860" w:type="dxa"/>
        <w:tblInd w:w="-885" w:type="dxa"/>
        <w:tblLook w:val="04A0"/>
      </w:tblPr>
      <w:tblGrid>
        <w:gridCol w:w="1860"/>
        <w:gridCol w:w="4760"/>
        <w:gridCol w:w="4240"/>
      </w:tblGrid>
      <w:tr w:rsidR="00267B16" w:rsidRPr="00294872" w:rsidTr="00A0670D">
        <w:trPr>
          <w:trHeight w:val="525"/>
        </w:trPr>
        <w:tc>
          <w:tcPr>
            <w:tcW w:w="18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检查项目类别</w:t>
            </w:r>
          </w:p>
        </w:tc>
        <w:tc>
          <w:tcPr>
            <w:tcW w:w="4760" w:type="dxa"/>
            <w:tcBorders>
              <w:top w:val="single" w:sz="8" w:space="0" w:color="auto"/>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自动上传分析检查项目</w:t>
            </w:r>
          </w:p>
        </w:tc>
        <w:tc>
          <w:tcPr>
            <w:tcW w:w="4240" w:type="dxa"/>
            <w:tcBorders>
              <w:top w:val="single" w:sz="8" w:space="0" w:color="auto"/>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针对典型场景或针对gpsOne数据特殊要求</w:t>
            </w:r>
          </w:p>
        </w:tc>
      </w:tr>
      <w:tr w:rsidR="00267B16" w:rsidRPr="00294872" w:rsidTr="00A0670D">
        <w:trPr>
          <w:trHeight w:val="780"/>
        </w:trPr>
        <w:tc>
          <w:tcPr>
            <w:tcW w:w="1860" w:type="dxa"/>
            <w:tcBorders>
              <w:top w:val="nil"/>
              <w:left w:val="single" w:sz="8" w:space="0" w:color="auto"/>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上传后缺失基站自动补充</w:t>
            </w: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根据现有missing BS清单和BSC无线配置参数，生成相关BSA数据，自动上传补充相关基站信息</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 xml:space="preserve">　</w:t>
            </w:r>
          </w:p>
        </w:tc>
      </w:tr>
      <w:tr w:rsidR="00267B16" w:rsidRPr="00294872" w:rsidTr="00A0670D">
        <w:trPr>
          <w:trHeight w:val="285"/>
        </w:trPr>
        <w:tc>
          <w:tcPr>
            <w:tcW w:w="1860" w:type="dxa"/>
            <w:vMerge w:val="restart"/>
            <w:tcBorders>
              <w:top w:val="nil"/>
              <w:left w:val="single" w:sz="8" w:space="0" w:color="auto"/>
              <w:bottom w:val="single" w:sz="8" w:space="0" w:color="000000"/>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BSA基础资料数据自身相关性检查</w:t>
            </w: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只填1x载频（不应配置do载频）</w:t>
            </w:r>
          </w:p>
        </w:tc>
        <w:tc>
          <w:tcPr>
            <w:tcW w:w="4240" w:type="dxa"/>
            <w:vMerge w:val="restart"/>
            <w:tcBorders>
              <w:top w:val="nil"/>
              <w:left w:val="single" w:sz="8" w:space="0" w:color="auto"/>
              <w:bottom w:val="single" w:sz="8" w:space="0" w:color="000000"/>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相关性基础检查</w:t>
            </w: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天线张角小于70度或大于360</w:t>
            </w:r>
          </w:p>
        </w:tc>
        <w:tc>
          <w:tcPr>
            <w:tcW w:w="424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color w:val="000000"/>
                <w:kern w:val="0"/>
                <w:szCs w:val="21"/>
              </w:rPr>
            </w:pP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同站3或4扇区天线张角和小于360度圆周</w:t>
            </w:r>
          </w:p>
        </w:tc>
        <w:tc>
          <w:tcPr>
            <w:tcW w:w="424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color w:val="000000"/>
                <w:kern w:val="0"/>
                <w:szCs w:val="21"/>
              </w:rPr>
            </w:pP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天线高度低于地形高度</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天线高度为海拔高度问题</w:t>
            </w: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与bsc配置经纬度偏移50m以上</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 xml:space="preserve">　</w:t>
            </w:r>
          </w:p>
        </w:tc>
      </w:tr>
      <w:tr w:rsidR="00267B16" w:rsidRPr="00294872" w:rsidTr="00A0670D">
        <w:trPr>
          <w:trHeight w:val="55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扇区中心纬度，浮点，检查是否</w:t>
            </w:r>
            <w:r w:rsidRPr="00294872">
              <w:rPr>
                <w:rFonts w:ascii="Calibri" w:eastAsia="楷体_GB2312" w:hAnsi="Calibri" w:cs="Calibri"/>
                <w:color w:val="000000"/>
                <w:kern w:val="0"/>
                <w:szCs w:val="21"/>
              </w:rPr>
              <w:t> </w:t>
            </w:r>
            <w:r w:rsidRPr="00294872">
              <w:rPr>
                <w:rFonts w:ascii="楷体_GB2312" w:eastAsia="楷体_GB2312" w:hAnsi="宋体" w:cs="宋体" w:hint="eastAsia"/>
                <w:color w:val="000000"/>
                <w:kern w:val="0"/>
                <w:szCs w:val="21"/>
              </w:rPr>
              <w:t>满足按照"XXX.XXXXX"，保留五位小数。</w:t>
            </w:r>
          </w:p>
        </w:tc>
        <w:tc>
          <w:tcPr>
            <w:tcW w:w="4240" w:type="dxa"/>
            <w:vMerge w:val="restart"/>
            <w:tcBorders>
              <w:top w:val="nil"/>
              <w:left w:val="single" w:sz="8" w:space="0" w:color="auto"/>
              <w:bottom w:val="single" w:sz="8" w:space="0" w:color="000000"/>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相关性基础检查</w:t>
            </w:r>
          </w:p>
        </w:tc>
      </w:tr>
      <w:tr w:rsidR="00267B16" w:rsidRPr="00294872" w:rsidTr="00A0670D">
        <w:trPr>
          <w:trHeight w:val="52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扇区中心经度，浮点，检查是否满足按照"XXX.XXXXX"，保留五位小数。</w:t>
            </w:r>
          </w:p>
        </w:tc>
        <w:tc>
          <w:tcPr>
            <w:tcW w:w="424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color w:val="000000"/>
                <w:kern w:val="0"/>
                <w:szCs w:val="21"/>
              </w:rPr>
            </w:pP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扇区中心高度（米），高度大于0</w:t>
            </w:r>
          </w:p>
        </w:tc>
        <w:tc>
          <w:tcPr>
            <w:tcW w:w="424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color w:val="000000"/>
                <w:kern w:val="0"/>
                <w:szCs w:val="21"/>
              </w:rPr>
            </w:pPr>
          </w:p>
        </w:tc>
      </w:tr>
      <w:tr w:rsidR="00267B16" w:rsidRPr="00294872" w:rsidTr="00A0670D">
        <w:trPr>
          <w:trHeight w:val="28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地表高度取整数，出现小数时取整。</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 xml:space="preserve">　</w:t>
            </w:r>
          </w:p>
        </w:tc>
      </w:tr>
      <w:tr w:rsidR="00267B16" w:rsidRPr="00294872" w:rsidTr="00A0670D">
        <w:trPr>
          <w:trHeight w:val="600"/>
        </w:trPr>
        <w:tc>
          <w:tcPr>
            <w:tcW w:w="1860" w:type="dxa"/>
            <w:vMerge w:val="restart"/>
            <w:tcBorders>
              <w:top w:val="nil"/>
              <w:left w:val="single" w:sz="8" w:space="0" w:color="auto"/>
              <w:bottom w:val="single" w:sz="8" w:space="0" w:color="000000"/>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b/>
                <w:bCs/>
                <w:color w:val="000000"/>
                <w:kern w:val="0"/>
                <w:szCs w:val="21"/>
              </w:rPr>
            </w:pPr>
            <w:r w:rsidRPr="00294872">
              <w:rPr>
                <w:rFonts w:ascii="楷体_GB2312" w:eastAsia="楷体_GB2312" w:hAnsi="宋体" w:cs="宋体" w:hint="eastAsia"/>
                <w:b/>
                <w:bCs/>
                <w:color w:val="000000"/>
                <w:kern w:val="0"/>
                <w:szCs w:val="21"/>
              </w:rPr>
              <w:t>BSA基础资料数据与BSC现网配置数据相关性检查</w:t>
            </w: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zte区配置同PN载频</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zte区同PN废数据问题</w:t>
            </w:r>
          </w:p>
        </w:tc>
      </w:tr>
      <w:tr w:rsidR="00267B16" w:rsidRPr="00294872" w:rsidTr="00A0670D">
        <w:trPr>
          <w:trHeight w:val="795"/>
        </w:trPr>
        <w:tc>
          <w:tcPr>
            <w:tcW w:w="1860" w:type="dxa"/>
            <w:vMerge/>
            <w:tcBorders>
              <w:top w:val="nil"/>
              <w:left w:val="single" w:sz="8" w:space="0" w:color="auto"/>
              <w:bottom w:val="single" w:sz="8" w:space="0" w:color="000000"/>
              <w:right w:val="single" w:sz="8" w:space="0" w:color="auto"/>
            </w:tcBorders>
            <w:vAlign w:val="center"/>
            <w:hideMark/>
          </w:tcPr>
          <w:p w:rsidR="00267B16" w:rsidRPr="00294872" w:rsidRDefault="00267B16" w:rsidP="00A0670D">
            <w:pPr>
              <w:widowControl/>
              <w:jc w:val="left"/>
              <w:rPr>
                <w:rFonts w:ascii="楷体_GB2312" w:eastAsia="楷体_GB2312" w:hAnsi="宋体" w:cs="宋体"/>
                <w:b/>
                <w:bCs/>
                <w:color w:val="000000"/>
                <w:kern w:val="0"/>
                <w:szCs w:val="21"/>
              </w:rPr>
            </w:pPr>
          </w:p>
        </w:tc>
        <w:tc>
          <w:tcPr>
            <w:tcW w:w="476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有非本PNinc整数倍的载频邻区</w:t>
            </w:r>
          </w:p>
        </w:tc>
        <w:tc>
          <w:tcPr>
            <w:tcW w:w="4240" w:type="dxa"/>
            <w:tcBorders>
              <w:top w:val="nil"/>
              <w:left w:val="nil"/>
              <w:bottom w:val="single" w:sz="8" w:space="0" w:color="auto"/>
              <w:right w:val="single" w:sz="8" w:space="0" w:color="auto"/>
            </w:tcBorders>
            <w:shd w:val="clear" w:color="auto" w:fill="auto"/>
            <w:vAlign w:val="center"/>
            <w:hideMark/>
          </w:tcPr>
          <w:p w:rsidR="00267B16" w:rsidRPr="00294872" w:rsidRDefault="00267B16" w:rsidP="00A0670D">
            <w:pPr>
              <w:widowControl/>
              <w:jc w:val="center"/>
              <w:rPr>
                <w:rFonts w:ascii="楷体_GB2312" w:eastAsia="楷体_GB2312" w:hAnsi="宋体" w:cs="宋体"/>
                <w:color w:val="000000"/>
                <w:kern w:val="0"/>
                <w:szCs w:val="21"/>
              </w:rPr>
            </w:pPr>
            <w:r w:rsidRPr="00294872">
              <w:rPr>
                <w:rFonts w:ascii="楷体_GB2312" w:eastAsia="楷体_GB2312" w:hAnsi="宋体" w:cs="宋体" w:hint="eastAsia"/>
                <w:color w:val="000000"/>
                <w:kern w:val="0"/>
                <w:szCs w:val="21"/>
              </w:rPr>
              <w:t>PNinc的混用导致高通定位算法PN混淆问题</w:t>
            </w:r>
          </w:p>
        </w:tc>
      </w:tr>
    </w:tbl>
    <w:p w:rsidR="00267B16" w:rsidRPr="00294872" w:rsidRDefault="00267B16" w:rsidP="00267B16">
      <w:pPr>
        <w:pStyle w:val="a3"/>
        <w:ind w:left="562" w:firstLineChars="0" w:firstLine="0"/>
      </w:pPr>
    </w:p>
    <w:p w:rsidR="00267B16" w:rsidRDefault="00267B16" w:rsidP="000F51FC">
      <w:pPr>
        <w:pStyle w:val="a3"/>
        <w:numPr>
          <w:ilvl w:val="0"/>
          <w:numId w:val="9"/>
        </w:numPr>
        <w:ind w:firstLineChars="0"/>
      </w:pPr>
      <w:r w:rsidRPr="00183E04">
        <w:rPr>
          <w:rFonts w:hint="eastAsia"/>
        </w:rPr>
        <w:t>根据现有</w:t>
      </w:r>
      <w:r w:rsidRPr="00183E04">
        <w:rPr>
          <w:rFonts w:hint="eastAsia"/>
        </w:rPr>
        <w:t>missing BS</w:t>
      </w:r>
      <w:r w:rsidRPr="00183E04">
        <w:rPr>
          <w:rFonts w:hint="eastAsia"/>
        </w:rPr>
        <w:t>清单和</w:t>
      </w:r>
      <w:r w:rsidRPr="00183E04">
        <w:rPr>
          <w:rFonts w:hint="eastAsia"/>
        </w:rPr>
        <w:t>BSC</w:t>
      </w:r>
      <w:r w:rsidRPr="00183E04">
        <w:rPr>
          <w:rFonts w:hint="eastAsia"/>
        </w:rPr>
        <w:t>无线配置参数，生成相关</w:t>
      </w:r>
      <w:r w:rsidRPr="00183E04">
        <w:rPr>
          <w:rFonts w:hint="eastAsia"/>
        </w:rPr>
        <w:t>BSA</w:t>
      </w:r>
      <w:r w:rsidRPr="00183E04">
        <w:rPr>
          <w:rFonts w:hint="eastAsia"/>
        </w:rPr>
        <w:t>数据，自动上传补充相关基站信息</w:t>
      </w:r>
      <w:r>
        <w:rPr>
          <w:rFonts w:hint="eastAsia"/>
        </w:rPr>
        <w:t>：平台自动分析实现。</w:t>
      </w:r>
    </w:p>
    <w:p w:rsidR="00267B16" w:rsidRDefault="00267B16" w:rsidP="000F51FC">
      <w:pPr>
        <w:pStyle w:val="a3"/>
        <w:numPr>
          <w:ilvl w:val="0"/>
          <w:numId w:val="9"/>
        </w:numPr>
        <w:ind w:firstLineChars="0"/>
      </w:pPr>
      <w:r w:rsidRPr="00294872">
        <w:rPr>
          <w:rFonts w:hint="eastAsia"/>
        </w:rPr>
        <w:t>只填</w:t>
      </w:r>
      <w:r w:rsidRPr="00294872">
        <w:rPr>
          <w:rFonts w:hint="eastAsia"/>
        </w:rPr>
        <w:t>1x</w:t>
      </w:r>
      <w:r w:rsidRPr="00294872">
        <w:rPr>
          <w:rFonts w:hint="eastAsia"/>
        </w:rPr>
        <w:t>载频（不应配置</w:t>
      </w:r>
      <w:r w:rsidRPr="00294872">
        <w:rPr>
          <w:rFonts w:hint="eastAsia"/>
        </w:rPr>
        <w:t>do</w:t>
      </w:r>
      <w:r w:rsidRPr="00294872">
        <w:rPr>
          <w:rFonts w:hint="eastAsia"/>
        </w:rPr>
        <w:t>载频）</w:t>
      </w:r>
      <w:r>
        <w:rPr>
          <w:rFonts w:hint="eastAsia"/>
        </w:rPr>
        <w:t>：当用户导入</w:t>
      </w:r>
      <w:r>
        <w:rPr>
          <w:rFonts w:hint="eastAsia"/>
        </w:rPr>
        <w:t>BSA</w:t>
      </w:r>
      <w:r>
        <w:rPr>
          <w:rFonts w:hint="eastAsia"/>
        </w:rPr>
        <w:t>数据进行检验，通过关联基础数据表获取该载扇的业务类型进行判断，如果是</w:t>
      </w:r>
      <w:r>
        <w:rPr>
          <w:rFonts w:hint="eastAsia"/>
        </w:rPr>
        <w:t>DO</w:t>
      </w:r>
      <w:r>
        <w:rPr>
          <w:rFonts w:hint="eastAsia"/>
        </w:rPr>
        <w:t>载扇则不添加。</w:t>
      </w:r>
    </w:p>
    <w:p w:rsidR="00267B16" w:rsidRDefault="00267B16" w:rsidP="000F51FC">
      <w:pPr>
        <w:pStyle w:val="a3"/>
        <w:numPr>
          <w:ilvl w:val="0"/>
          <w:numId w:val="9"/>
        </w:numPr>
        <w:ind w:firstLineChars="0"/>
      </w:pPr>
      <w:r w:rsidRPr="00DF6A91">
        <w:rPr>
          <w:rFonts w:hint="eastAsia"/>
        </w:rPr>
        <w:t>天线张角</w:t>
      </w:r>
      <w:r>
        <w:rPr>
          <w:rFonts w:hint="eastAsia"/>
        </w:rPr>
        <w:t>小于</w:t>
      </w:r>
      <w:r>
        <w:rPr>
          <w:rFonts w:hint="eastAsia"/>
        </w:rPr>
        <w:t>7</w:t>
      </w:r>
      <w:r w:rsidRPr="00DF6A91">
        <w:rPr>
          <w:rFonts w:hint="eastAsia"/>
        </w:rPr>
        <w:t>0</w:t>
      </w:r>
      <w:r w:rsidRPr="00DF6A91">
        <w:rPr>
          <w:rFonts w:hint="eastAsia"/>
        </w:rPr>
        <w:t>度</w:t>
      </w:r>
      <w:r>
        <w:rPr>
          <w:rFonts w:hint="eastAsia"/>
        </w:rPr>
        <w:t>或者大于</w:t>
      </w:r>
      <w:r>
        <w:rPr>
          <w:rFonts w:hint="eastAsia"/>
        </w:rPr>
        <w:t>360</w:t>
      </w:r>
      <w:r>
        <w:rPr>
          <w:rFonts w:hint="eastAsia"/>
        </w:rPr>
        <w:t>度：</w:t>
      </w:r>
      <w:r w:rsidRPr="00AA6BE2">
        <w:t>Antenna Opening</w:t>
      </w:r>
      <w:r>
        <w:rPr>
          <w:rFonts w:hint="eastAsia"/>
        </w:rPr>
        <w:t>&lt;70</w:t>
      </w:r>
      <w:r>
        <w:rPr>
          <w:rFonts w:hint="eastAsia"/>
        </w:rPr>
        <w:t>或者</w:t>
      </w:r>
      <w:r w:rsidRPr="00AA6BE2">
        <w:t>Antenna Opening</w:t>
      </w:r>
      <w:r>
        <w:rPr>
          <w:rFonts w:hint="eastAsia"/>
        </w:rPr>
        <w:t>&gt;360</w:t>
      </w:r>
      <w:r>
        <w:rPr>
          <w:rFonts w:hint="eastAsia"/>
        </w:rPr>
        <w:t>的</w:t>
      </w:r>
      <w:r>
        <w:rPr>
          <w:rFonts w:hint="eastAsia"/>
        </w:rPr>
        <w:t>BSA</w:t>
      </w:r>
      <w:r>
        <w:rPr>
          <w:rFonts w:hint="eastAsia"/>
        </w:rPr>
        <w:t>记录（包括外省边界伪基站载扇</w:t>
      </w:r>
      <w:r>
        <w:rPr>
          <w:rFonts w:hint="eastAsia"/>
        </w:rPr>
        <w:t>BSA</w:t>
      </w:r>
      <w:r>
        <w:rPr>
          <w:rFonts w:hint="eastAsia"/>
        </w:rPr>
        <w:t>数据）、小区台账和</w:t>
      </w:r>
      <w:r w:rsidR="00D72A24">
        <w:rPr>
          <w:rFonts w:hint="eastAsia"/>
        </w:rPr>
        <w:t>特殊覆盖小区</w:t>
      </w:r>
      <w:r>
        <w:rPr>
          <w:rFonts w:hint="eastAsia"/>
        </w:rPr>
        <w:t>BSA</w:t>
      </w:r>
      <w:r>
        <w:rPr>
          <w:rFonts w:hint="eastAsia"/>
        </w:rPr>
        <w:t>工参数据。提示对应的网元记录</w:t>
      </w:r>
    </w:p>
    <w:p w:rsidR="00267B16" w:rsidRDefault="00267B16" w:rsidP="000F51FC">
      <w:pPr>
        <w:pStyle w:val="a3"/>
        <w:numPr>
          <w:ilvl w:val="0"/>
          <w:numId w:val="9"/>
        </w:numPr>
        <w:ind w:firstLineChars="0"/>
      </w:pPr>
      <w:r>
        <w:rPr>
          <w:rFonts w:hint="eastAsia"/>
        </w:rPr>
        <w:t>同站</w:t>
      </w:r>
      <w:r>
        <w:rPr>
          <w:rFonts w:hint="eastAsia"/>
        </w:rPr>
        <w:t>3</w:t>
      </w:r>
      <w:r>
        <w:rPr>
          <w:rFonts w:hint="eastAsia"/>
        </w:rPr>
        <w:t>或者</w:t>
      </w:r>
      <w:r>
        <w:rPr>
          <w:rFonts w:hint="eastAsia"/>
        </w:rPr>
        <w:t>4</w:t>
      </w:r>
      <w:r>
        <w:rPr>
          <w:rFonts w:hint="eastAsia"/>
        </w:rPr>
        <w:t>扇区天线张角小于</w:t>
      </w:r>
      <w:r>
        <w:rPr>
          <w:rFonts w:hint="eastAsia"/>
        </w:rPr>
        <w:t>360</w:t>
      </w:r>
      <w:r>
        <w:rPr>
          <w:rFonts w:hint="eastAsia"/>
        </w:rPr>
        <w:t>度：核查有</w:t>
      </w:r>
      <w:r>
        <w:rPr>
          <w:rFonts w:hint="eastAsia"/>
        </w:rPr>
        <w:t>3</w:t>
      </w:r>
      <w:r>
        <w:rPr>
          <w:rFonts w:hint="eastAsia"/>
        </w:rPr>
        <w:t>个及以上扇区的基站，各扇区的</w:t>
      </w:r>
      <w:r w:rsidRPr="00AA6BE2">
        <w:t>Antenna Opening</w:t>
      </w:r>
      <w:r>
        <w:rPr>
          <w:rFonts w:hint="eastAsia"/>
        </w:rPr>
        <w:t>之和小于</w:t>
      </w:r>
      <w:r>
        <w:rPr>
          <w:rFonts w:hint="eastAsia"/>
        </w:rPr>
        <w:t xml:space="preserve">360 </w:t>
      </w:r>
      <w:r>
        <w:rPr>
          <w:rFonts w:hint="eastAsia"/>
        </w:rPr>
        <w:t>（</w:t>
      </w:r>
      <w:r>
        <w:rPr>
          <w:rFonts w:hint="eastAsia"/>
        </w:rPr>
        <w:t>SUM(</w:t>
      </w:r>
      <w:r w:rsidRPr="00AA6BE2">
        <w:t>Antenna Opening</w:t>
      </w:r>
      <w:r>
        <w:rPr>
          <w:rFonts w:hint="eastAsia"/>
        </w:rPr>
        <w:t>)&lt;360</w:t>
      </w:r>
      <w:r>
        <w:rPr>
          <w:rFonts w:hint="eastAsia"/>
        </w:rPr>
        <w:t>），显示符合条件的该基站下的所有</w:t>
      </w:r>
      <w:r>
        <w:rPr>
          <w:rFonts w:hint="eastAsia"/>
        </w:rPr>
        <w:t>BSA</w:t>
      </w:r>
      <w:r>
        <w:rPr>
          <w:rFonts w:hint="eastAsia"/>
        </w:rPr>
        <w:t>工参数据或者台账记录。</w:t>
      </w:r>
    </w:p>
    <w:p w:rsidR="00267B16" w:rsidRDefault="00267B16" w:rsidP="000F51FC">
      <w:pPr>
        <w:pStyle w:val="a3"/>
        <w:numPr>
          <w:ilvl w:val="0"/>
          <w:numId w:val="9"/>
        </w:numPr>
        <w:ind w:firstLineChars="0"/>
      </w:pPr>
      <w:r w:rsidRPr="00B900A8">
        <w:rPr>
          <w:rFonts w:hint="eastAsia"/>
        </w:rPr>
        <w:t>天线高度低于地形高度</w:t>
      </w:r>
      <w:r>
        <w:rPr>
          <w:rFonts w:hint="eastAsia"/>
        </w:rPr>
        <w:t>：核查</w:t>
      </w:r>
      <w:r w:rsidRPr="00B900A8">
        <w:t>Antenna Alti</w:t>
      </w:r>
      <w:r>
        <w:rPr>
          <w:rFonts w:hint="eastAsia"/>
        </w:rPr>
        <w:t>&lt;</w:t>
      </w:r>
      <w:r w:rsidRPr="00B900A8">
        <w:t xml:space="preserve"> Terrain Average Height</w:t>
      </w:r>
      <w:r>
        <w:rPr>
          <w:rFonts w:hint="eastAsia"/>
        </w:rPr>
        <w:t>的</w:t>
      </w:r>
      <w:r>
        <w:rPr>
          <w:rFonts w:hint="eastAsia"/>
        </w:rPr>
        <w:t>BSA</w:t>
      </w:r>
      <w:r>
        <w:rPr>
          <w:rFonts w:hint="eastAsia"/>
        </w:rPr>
        <w:t>或者台账记录。显示符合条件的</w:t>
      </w:r>
      <w:r>
        <w:rPr>
          <w:rFonts w:hint="eastAsia"/>
        </w:rPr>
        <w:t>BSA</w:t>
      </w:r>
      <w:r>
        <w:rPr>
          <w:rFonts w:hint="eastAsia"/>
        </w:rPr>
        <w:t>数据或者台账数据。</w:t>
      </w:r>
    </w:p>
    <w:p w:rsidR="00267B16" w:rsidRDefault="00267B16" w:rsidP="000F51FC">
      <w:pPr>
        <w:pStyle w:val="a3"/>
        <w:numPr>
          <w:ilvl w:val="0"/>
          <w:numId w:val="9"/>
        </w:numPr>
        <w:ind w:firstLineChars="0"/>
      </w:pPr>
      <w:r w:rsidRPr="00F66C87">
        <w:rPr>
          <w:rFonts w:hint="eastAsia"/>
        </w:rPr>
        <w:t>与</w:t>
      </w:r>
      <w:r w:rsidRPr="00F66C87">
        <w:rPr>
          <w:rFonts w:hint="eastAsia"/>
        </w:rPr>
        <w:t>bsc</w:t>
      </w:r>
      <w:r w:rsidRPr="00F66C87">
        <w:rPr>
          <w:rFonts w:hint="eastAsia"/>
        </w:rPr>
        <w:t>配置经纬度偏移</w:t>
      </w:r>
      <w:r w:rsidRPr="00F66C87">
        <w:rPr>
          <w:rFonts w:hint="eastAsia"/>
        </w:rPr>
        <w:t>50m</w:t>
      </w:r>
      <w:r w:rsidRPr="00F66C87">
        <w:rPr>
          <w:rFonts w:hint="eastAsia"/>
        </w:rPr>
        <w:t>以上</w:t>
      </w:r>
      <w:r>
        <w:rPr>
          <w:rFonts w:hint="eastAsia"/>
        </w:rPr>
        <w:t>：核查</w:t>
      </w:r>
      <w:r>
        <w:rPr>
          <w:rFonts w:hint="eastAsia"/>
        </w:rPr>
        <w:t>BSA</w:t>
      </w:r>
      <w:r>
        <w:rPr>
          <w:rFonts w:hint="eastAsia"/>
        </w:rPr>
        <w:t>工参表或者</w:t>
      </w:r>
      <w:r w:rsidR="00D72A24">
        <w:rPr>
          <w:rFonts w:hint="eastAsia"/>
        </w:rPr>
        <w:t>特殊覆盖小区</w:t>
      </w:r>
      <w:r>
        <w:rPr>
          <w:rFonts w:hint="eastAsia"/>
        </w:rPr>
        <w:t>BSA</w:t>
      </w:r>
      <w:r>
        <w:rPr>
          <w:rFonts w:hint="eastAsia"/>
        </w:rPr>
        <w:t>工参台账中天线经纬度、小区台账中的经纬度与小区参数表中的同一小区经纬度相差</w:t>
      </w:r>
      <w:r>
        <w:rPr>
          <w:rFonts w:hint="eastAsia"/>
        </w:rPr>
        <w:t>50m</w:t>
      </w:r>
      <w:r>
        <w:rPr>
          <w:rFonts w:hint="eastAsia"/>
        </w:rPr>
        <w:t>以上的数据。显示</w:t>
      </w:r>
      <w:r>
        <w:rPr>
          <w:rFonts w:hint="eastAsia"/>
        </w:rPr>
        <w:t>BSA</w:t>
      </w:r>
      <w:r>
        <w:rPr>
          <w:rFonts w:hint="eastAsia"/>
        </w:rPr>
        <w:t>工参表或者</w:t>
      </w:r>
      <w:r w:rsidR="00D72A24">
        <w:rPr>
          <w:rFonts w:hint="eastAsia"/>
        </w:rPr>
        <w:t>特殊覆盖小区</w:t>
      </w:r>
      <w:r>
        <w:rPr>
          <w:rFonts w:hint="eastAsia"/>
        </w:rPr>
        <w:t>BSA</w:t>
      </w:r>
      <w:r>
        <w:rPr>
          <w:rFonts w:hint="eastAsia"/>
        </w:rPr>
        <w:t>工参台账、小区台账中的记录。</w:t>
      </w:r>
    </w:p>
    <w:p w:rsidR="00267B16" w:rsidRDefault="00267B16" w:rsidP="000F51FC">
      <w:pPr>
        <w:pStyle w:val="a3"/>
        <w:numPr>
          <w:ilvl w:val="0"/>
          <w:numId w:val="9"/>
        </w:numPr>
        <w:ind w:firstLineChars="0"/>
      </w:pPr>
      <w:r w:rsidRPr="00B905D9">
        <w:rPr>
          <w:rFonts w:hint="eastAsia"/>
        </w:rPr>
        <w:t>扇区中心纬度</w:t>
      </w:r>
      <w:r>
        <w:rPr>
          <w:rFonts w:hint="eastAsia"/>
        </w:rPr>
        <w:t>核查：</w:t>
      </w:r>
      <w:r w:rsidRPr="00B905D9">
        <w:t>Sector Center Lati</w:t>
      </w:r>
      <w:r>
        <w:rPr>
          <w:rFonts w:hint="eastAsia"/>
        </w:rPr>
        <w:t>需保留到小数点后</w:t>
      </w:r>
      <w:r>
        <w:rPr>
          <w:rFonts w:hint="eastAsia"/>
        </w:rPr>
        <w:t>5</w:t>
      </w:r>
      <w:r>
        <w:rPr>
          <w:rFonts w:hint="eastAsia"/>
        </w:rPr>
        <w:t>位。</w:t>
      </w:r>
    </w:p>
    <w:p w:rsidR="00267B16" w:rsidRDefault="00267B16" w:rsidP="000F51FC">
      <w:pPr>
        <w:pStyle w:val="a3"/>
        <w:numPr>
          <w:ilvl w:val="0"/>
          <w:numId w:val="9"/>
        </w:numPr>
        <w:ind w:firstLineChars="0"/>
      </w:pPr>
      <w:r w:rsidRPr="00B905D9">
        <w:rPr>
          <w:rFonts w:hint="eastAsia"/>
        </w:rPr>
        <w:t>扇区中心</w:t>
      </w:r>
      <w:r>
        <w:rPr>
          <w:rFonts w:hint="eastAsia"/>
        </w:rPr>
        <w:t>精度核查：</w:t>
      </w:r>
      <w:r w:rsidRPr="00B905D9">
        <w:t>Sector Center Longi</w:t>
      </w:r>
      <w:r>
        <w:rPr>
          <w:rFonts w:hint="eastAsia"/>
        </w:rPr>
        <w:t>需保留到小数点后</w:t>
      </w:r>
      <w:r>
        <w:rPr>
          <w:rFonts w:hint="eastAsia"/>
        </w:rPr>
        <w:t>5</w:t>
      </w:r>
      <w:r>
        <w:rPr>
          <w:rFonts w:hint="eastAsia"/>
        </w:rPr>
        <w:t>位。</w:t>
      </w:r>
    </w:p>
    <w:p w:rsidR="00267B16" w:rsidRDefault="00267B16" w:rsidP="000F51FC">
      <w:pPr>
        <w:pStyle w:val="a3"/>
        <w:numPr>
          <w:ilvl w:val="0"/>
          <w:numId w:val="9"/>
        </w:numPr>
        <w:ind w:firstLineChars="0"/>
      </w:pPr>
      <w:r w:rsidRPr="00C40D14">
        <w:rPr>
          <w:rFonts w:hint="eastAsia"/>
        </w:rPr>
        <w:t>扇区中心高度（米），高度大于</w:t>
      </w:r>
      <w:r w:rsidRPr="00C40D14">
        <w:rPr>
          <w:rFonts w:hint="eastAsia"/>
        </w:rPr>
        <w:t>0</w:t>
      </w:r>
      <w:r>
        <w:rPr>
          <w:rFonts w:hint="eastAsia"/>
        </w:rPr>
        <w:t>：</w:t>
      </w:r>
      <w:r w:rsidRPr="00C40D14">
        <w:t>Sector Center Alti</w:t>
      </w:r>
      <w:r>
        <w:rPr>
          <w:rFonts w:hint="eastAsia"/>
        </w:rPr>
        <w:t>必须大于</w:t>
      </w:r>
      <w:r>
        <w:rPr>
          <w:rFonts w:hint="eastAsia"/>
        </w:rPr>
        <w:t>0</w:t>
      </w:r>
      <w:r>
        <w:rPr>
          <w:rFonts w:hint="eastAsia"/>
        </w:rPr>
        <w:t>。</w:t>
      </w:r>
    </w:p>
    <w:p w:rsidR="00267B16" w:rsidRDefault="00267B16" w:rsidP="000F51FC">
      <w:pPr>
        <w:pStyle w:val="a3"/>
        <w:numPr>
          <w:ilvl w:val="0"/>
          <w:numId w:val="9"/>
        </w:numPr>
        <w:ind w:firstLineChars="0"/>
      </w:pPr>
      <w:r>
        <w:rPr>
          <w:rFonts w:hint="eastAsia"/>
        </w:rPr>
        <w:t>地表高度取整数，出现小数时取整：</w:t>
      </w:r>
      <w:r w:rsidRPr="00C40D14">
        <w:t>Terrain Average Height</w:t>
      </w:r>
      <w:r>
        <w:rPr>
          <w:rFonts w:hint="eastAsia"/>
        </w:rPr>
        <w:t>需为整数。</w:t>
      </w:r>
    </w:p>
    <w:p w:rsidR="00267B16" w:rsidRDefault="00267B16" w:rsidP="000F51FC">
      <w:pPr>
        <w:pStyle w:val="a3"/>
        <w:numPr>
          <w:ilvl w:val="0"/>
          <w:numId w:val="9"/>
        </w:numPr>
        <w:ind w:firstLineChars="0"/>
      </w:pPr>
      <w:r w:rsidRPr="00374EDA">
        <w:rPr>
          <w:rFonts w:hint="eastAsia"/>
        </w:rPr>
        <w:t>zte</w:t>
      </w:r>
      <w:r w:rsidRPr="00374EDA">
        <w:rPr>
          <w:rFonts w:hint="eastAsia"/>
        </w:rPr>
        <w:t>区配置同</w:t>
      </w:r>
      <w:r w:rsidRPr="00374EDA">
        <w:rPr>
          <w:rFonts w:hint="eastAsia"/>
        </w:rPr>
        <w:t>PN</w:t>
      </w:r>
      <w:r w:rsidRPr="00374EDA">
        <w:rPr>
          <w:rFonts w:hint="eastAsia"/>
        </w:rPr>
        <w:t>载频</w:t>
      </w:r>
      <w:r>
        <w:rPr>
          <w:rFonts w:hint="eastAsia"/>
        </w:rPr>
        <w:t>：在新增</w:t>
      </w:r>
      <w:r>
        <w:rPr>
          <w:rFonts w:hint="eastAsia"/>
        </w:rPr>
        <w:t>BSA</w:t>
      </w:r>
      <w:r>
        <w:rPr>
          <w:rFonts w:hint="eastAsia"/>
        </w:rPr>
        <w:t>数据时进行核查。需排除中兴同</w:t>
      </w:r>
      <w:r>
        <w:rPr>
          <w:rFonts w:hint="eastAsia"/>
        </w:rPr>
        <w:t>PN</w:t>
      </w:r>
      <w:r>
        <w:rPr>
          <w:rFonts w:hint="eastAsia"/>
        </w:rPr>
        <w:t>小区的非参考小区，如果导入的</w:t>
      </w:r>
      <w:r>
        <w:rPr>
          <w:rFonts w:hint="eastAsia"/>
        </w:rPr>
        <w:t>BSA</w:t>
      </w:r>
      <w:r>
        <w:rPr>
          <w:rFonts w:hint="eastAsia"/>
        </w:rPr>
        <w:t>数据所属小区为（</w:t>
      </w:r>
      <w:r>
        <w:rPr>
          <w:rFonts w:hint="eastAsia"/>
        </w:rPr>
        <w:t>R_3G_T_CELL</w:t>
      </w:r>
      <w:r>
        <w:rPr>
          <w:rFonts w:hint="eastAsia"/>
        </w:rPr>
        <w:t>中</w:t>
      </w:r>
      <w:r w:rsidRPr="00374EDA">
        <w:t>REFCELLID&lt;&gt;CELLID</w:t>
      </w:r>
      <w:r>
        <w:rPr>
          <w:rFonts w:hint="eastAsia"/>
        </w:rPr>
        <w:t>的小区），则需排除。</w:t>
      </w:r>
    </w:p>
    <w:p w:rsidR="00267B16" w:rsidRDefault="00267B16" w:rsidP="000F51FC">
      <w:pPr>
        <w:pStyle w:val="a3"/>
        <w:numPr>
          <w:ilvl w:val="0"/>
          <w:numId w:val="9"/>
        </w:numPr>
        <w:ind w:firstLineChars="0"/>
      </w:pPr>
      <w:r w:rsidRPr="00374EDA">
        <w:rPr>
          <w:rFonts w:hint="eastAsia"/>
        </w:rPr>
        <w:t>有非本</w:t>
      </w:r>
      <w:r w:rsidRPr="00374EDA">
        <w:rPr>
          <w:rFonts w:hint="eastAsia"/>
        </w:rPr>
        <w:t>PNinc</w:t>
      </w:r>
      <w:r w:rsidRPr="00374EDA">
        <w:rPr>
          <w:rFonts w:hint="eastAsia"/>
        </w:rPr>
        <w:t>整数倍的载频邻区</w:t>
      </w:r>
    </w:p>
    <w:p w:rsidR="00267B16" w:rsidRDefault="00267B16" w:rsidP="000F51FC">
      <w:pPr>
        <w:pStyle w:val="3"/>
        <w:numPr>
          <w:ilvl w:val="2"/>
          <w:numId w:val="36"/>
        </w:numPr>
      </w:pPr>
      <w:r>
        <w:rPr>
          <w:rFonts w:hint="eastAsia"/>
        </w:rPr>
        <w:t>SnapCell</w:t>
      </w:r>
      <w:r>
        <w:rPr>
          <w:rFonts w:hint="eastAsia"/>
        </w:rPr>
        <w:t>工具五项推导</w:t>
      </w:r>
    </w:p>
    <w:p w:rsidR="00267B16" w:rsidRDefault="00267B16" w:rsidP="00267B16">
      <w:r>
        <w:rPr>
          <w:rFonts w:hint="eastAsia"/>
        </w:rPr>
        <w:t>需要用</w:t>
      </w:r>
      <w:r>
        <w:rPr>
          <w:rFonts w:hint="eastAsia"/>
        </w:rPr>
        <w:t>SnapCell</w:t>
      </w:r>
      <w:r>
        <w:rPr>
          <w:rFonts w:hint="eastAsia"/>
        </w:rPr>
        <w:t>计算如下字段：</w:t>
      </w:r>
    </w:p>
    <w:tbl>
      <w:tblPr>
        <w:tblW w:w="6360" w:type="dxa"/>
        <w:tblInd w:w="93" w:type="dxa"/>
        <w:tblLook w:val="04A0"/>
      </w:tblPr>
      <w:tblGrid>
        <w:gridCol w:w="1420"/>
        <w:gridCol w:w="1540"/>
        <w:gridCol w:w="3400"/>
      </w:tblGrid>
      <w:tr w:rsidR="00267B16" w:rsidRPr="00415107" w:rsidTr="00A0670D">
        <w:trPr>
          <w:trHeight w:val="42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Sector Center Lati</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扇区中心纬度</w:t>
            </w:r>
          </w:p>
        </w:tc>
        <w:tc>
          <w:tcPr>
            <w:tcW w:w="3400"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r w:rsidR="00267B16" w:rsidRPr="00415107" w:rsidTr="00A0670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lastRenderedPageBreak/>
              <w:t>Sector Center Longi</w:t>
            </w:r>
          </w:p>
        </w:tc>
        <w:tc>
          <w:tcPr>
            <w:tcW w:w="154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扇区中心经度</w:t>
            </w:r>
          </w:p>
        </w:tc>
        <w:tc>
          <w:tcPr>
            <w:tcW w:w="340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r w:rsidR="00267B16" w:rsidRPr="00415107" w:rsidTr="00A0670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Sector Center Alti</w:t>
            </w:r>
          </w:p>
        </w:tc>
        <w:tc>
          <w:tcPr>
            <w:tcW w:w="154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扇区中心高度</w:t>
            </w:r>
          </w:p>
        </w:tc>
        <w:tc>
          <w:tcPr>
            <w:tcW w:w="340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r w:rsidR="00267B16" w:rsidRPr="00415107" w:rsidTr="00A0670D">
        <w:trPr>
          <w:trHeight w:val="42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Terrain Average Height</w:t>
            </w:r>
          </w:p>
        </w:tc>
        <w:tc>
          <w:tcPr>
            <w:tcW w:w="154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地形平均高度</w:t>
            </w:r>
          </w:p>
        </w:tc>
        <w:tc>
          <w:tcPr>
            <w:tcW w:w="340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r w:rsidR="00267B16" w:rsidRPr="00415107" w:rsidTr="00A0670D">
        <w:trPr>
          <w:trHeight w:val="630"/>
        </w:trPr>
        <w:tc>
          <w:tcPr>
            <w:tcW w:w="1420"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Terrain Height Standard Deviation</w:t>
            </w:r>
          </w:p>
        </w:tc>
        <w:tc>
          <w:tcPr>
            <w:tcW w:w="154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地形高度标准偏差</w:t>
            </w:r>
          </w:p>
        </w:tc>
        <w:tc>
          <w:tcPr>
            <w:tcW w:w="340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color w:val="000000"/>
                <w:kern w:val="0"/>
                <w:sz w:val="16"/>
                <w:szCs w:val="16"/>
              </w:rPr>
            </w:pPr>
            <w:r w:rsidRPr="00415107">
              <w:rPr>
                <w:rFonts w:ascii="宋体" w:eastAsia="宋体" w:hAnsi="宋体" w:cs="宋体" w:hint="eastAsia"/>
                <w:color w:val="000000"/>
                <w:kern w:val="0"/>
                <w:sz w:val="16"/>
                <w:szCs w:val="16"/>
              </w:rPr>
              <w:t>由SnapCell推导</w:t>
            </w:r>
          </w:p>
        </w:tc>
      </w:tr>
    </w:tbl>
    <w:p w:rsidR="00267B16" w:rsidRDefault="00267B16" w:rsidP="00267B16"/>
    <w:p w:rsidR="00267B16" w:rsidRDefault="006F3A2A" w:rsidP="00267B16">
      <w:r>
        <w:rPr>
          <w:rFonts w:hint="eastAsia"/>
        </w:rPr>
        <w:tab/>
      </w:r>
      <w:r w:rsidR="00267B16">
        <w:rPr>
          <w:rFonts w:hint="eastAsia"/>
        </w:rPr>
        <w:t>SnapCell</w:t>
      </w:r>
      <w:r w:rsidR="00267B16">
        <w:rPr>
          <w:rFonts w:hint="eastAsia"/>
        </w:rPr>
        <w:t>软件输入和输出均为</w:t>
      </w:r>
      <w:r w:rsidR="00267B16">
        <w:rPr>
          <w:rFonts w:hint="eastAsia"/>
        </w:rPr>
        <w:t>CSV</w:t>
      </w:r>
      <w:r w:rsidR="00267B16">
        <w:rPr>
          <w:rFonts w:hint="eastAsia"/>
        </w:rPr>
        <w:t>文件，标准的</w:t>
      </w:r>
      <w:r w:rsidR="00267B16">
        <w:rPr>
          <w:rFonts w:hint="eastAsia"/>
        </w:rPr>
        <w:t>BSA</w:t>
      </w:r>
      <w:r w:rsidR="00267B16">
        <w:rPr>
          <w:rFonts w:hint="eastAsia"/>
        </w:rPr>
        <w:t>数据文件。命令为：</w:t>
      </w:r>
    </w:p>
    <w:p w:rsidR="00267B16" w:rsidRDefault="00267B16" w:rsidP="00267B16">
      <w:r w:rsidRPr="00415107">
        <w:t>SnapCell.exe /A=</w:t>
      </w:r>
      <w:r w:rsidRPr="00415107">
        <w:rPr>
          <w:color w:val="FF0000"/>
        </w:rPr>
        <w:t>bsa_i.csv</w:t>
      </w:r>
      <w:r w:rsidRPr="00415107">
        <w:t xml:space="preserve"> /O=</w:t>
      </w:r>
      <w:r w:rsidRPr="00415107">
        <w:rPr>
          <w:color w:val="FF0000"/>
        </w:rPr>
        <w:t>bsa_o.csv</w:t>
      </w:r>
      <w:r w:rsidRPr="00415107">
        <w:t xml:space="preserve"> /B=</w:t>
      </w:r>
      <w:r w:rsidRPr="00415107">
        <w:rPr>
          <w:color w:val="FF0000"/>
        </w:rPr>
        <w:t>H:\</w:t>
      </w:r>
      <w:r w:rsidRPr="00415107">
        <w:t xml:space="preserve"> /CP /CH /CR=30 /TH /TR=4 /TA=30</w:t>
      </w:r>
    </w:p>
    <w:p w:rsidR="00267B16" w:rsidRDefault="006F3A2A" w:rsidP="00267B16">
      <w:r>
        <w:rPr>
          <w:rFonts w:hint="eastAsia"/>
        </w:rPr>
        <w:tab/>
      </w:r>
      <w:r w:rsidR="00267B16">
        <w:rPr>
          <w:rFonts w:hint="eastAsia"/>
        </w:rPr>
        <w:t>其中红色部分可根据实际情况变更。各参数含义：</w:t>
      </w:r>
    </w:p>
    <w:tbl>
      <w:tblPr>
        <w:tblW w:w="8420" w:type="dxa"/>
        <w:tblInd w:w="93" w:type="dxa"/>
        <w:tblLook w:val="04A0"/>
      </w:tblPr>
      <w:tblGrid>
        <w:gridCol w:w="1575"/>
        <w:gridCol w:w="3685"/>
        <w:gridCol w:w="1680"/>
        <w:gridCol w:w="1480"/>
      </w:tblGrid>
      <w:tr w:rsidR="00267B16" w:rsidRPr="00415107" w:rsidTr="00A0670D">
        <w:trPr>
          <w:trHeight w:val="270"/>
        </w:trPr>
        <w:tc>
          <w:tcPr>
            <w:tcW w:w="15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b/>
                <w:bCs/>
                <w:color w:val="000000"/>
                <w:kern w:val="0"/>
                <w:sz w:val="18"/>
                <w:szCs w:val="18"/>
              </w:rPr>
              <w:t xml:space="preserve">Switch </w:t>
            </w:r>
            <w:r w:rsidRPr="00415107">
              <w:rPr>
                <w:rFonts w:ascii="宋体" w:eastAsia="宋体" w:hAnsi="宋体" w:cs="宋体" w:hint="eastAsia"/>
                <w:kern w:val="0"/>
                <w:sz w:val="22"/>
              </w:rPr>
              <w:t xml:space="preserve"> </w:t>
            </w:r>
          </w:p>
        </w:tc>
        <w:tc>
          <w:tcPr>
            <w:tcW w:w="3685"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b/>
                <w:bCs/>
                <w:color w:val="000000"/>
                <w:kern w:val="0"/>
                <w:sz w:val="18"/>
                <w:szCs w:val="18"/>
              </w:rPr>
              <w:t xml:space="preserve">Description </w:t>
            </w:r>
            <w:r w:rsidRPr="00415107">
              <w:rPr>
                <w:rFonts w:ascii="宋体" w:eastAsia="宋体" w:hAnsi="宋体" w:cs="宋体" w:hint="eastAsia"/>
                <w:kern w:val="0"/>
                <w:sz w:val="22"/>
              </w:rPr>
              <w:t xml:space="preserve"> </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b/>
                <w:bCs/>
                <w:color w:val="000000"/>
                <w:kern w:val="0"/>
                <w:sz w:val="18"/>
                <w:szCs w:val="18"/>
              </w:rPr>
              <w:t xml:space="preserve">Default </w:t>
            </w:r>
            <w:r w:rsidRPr="00415107">
              <w:rPr>
                <w:rFonts w:ascii="宋体" w:eastAsia="宋体" w:hAnsi="宋体" w:cs="宋体" w:hint="eastAsia"/>
                <w:kern w:val="0"/>
                <w:sz w:val="22"/>
              </w:rPr>
              <w:t xml:space="preserve"> </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b/>
                <w:bCs/>
                <w:color w:val="000000"/>
                <w:kern w:val="0"/>
                <w:sz w:val="18"/>
                <w:szCs w:val="18"/>
              </w:rPr>
              <w:t>Valid range</w:t>
            </w:r>
            <w:r w:rsidRPr="00415107">
              <w:rPr>
                <w:rFonts w:ascii="宋体" w:eastAsia="宋体" w:hAnsi="宋体" w:cs="宋体" w:hint="eastAsia"/>
                <w:kern w:val="0"/>
                <w:sz w:val="22"/>
              </w:rPr>
              <w:t xml:space="preserve"> </w:t>
            </w:r>
          </w:p>
        </w:tc>
      </w:tr>
      <w:tr w:rsidR="00267B16" w:rsidRPr="00415107" w:rsidTr="00A0670D">
        <w:trPr>
          <w:trHeight w:val="2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/A=&lt;filename&gt;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Input BSA path and filename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None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11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/O=&lt;filename&gt;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Output BSA path and filename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output.xxx, where xxx is determined by the output file format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/B=&lt;path&gt;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Elevation databases path – required for any height settings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2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/CP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Set sector center position lat/lon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Off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270"/>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/CH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Set sector center height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Off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/CR=&lt;percent&gt;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Sector center estimation ratio as percent of max antenna range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30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0 to 100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/TH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Set terrain average height and standard deviation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Off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/TR=&lt;samples&gt;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Range samples for terrain averaging for each azimuth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4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0 to 100 </w:t>
            </w:r>
            <w:r w:rsidRPr="00415107">
              <w:rPr>
                <w:rFonts w:ascii="宋体" w:eastAsia="宋体" w:hAnsi="宋体" w:cs="宋体" w:hint="eastAsia"/>
                <w:kern w:val="0"/>
                <w:sz w:val="22"/>
              </w:rPr>
              <w:t xml:space="preserve"> </w:t>
            </w:r>
          </w:p>
        </w:tc>
      </w:tr>
      <w:tr w:rsidR="00267B16" w:rsidRPr="00415107" w:rsidTr="00A0670D">
        <w:trPr>
          <w:trHeight w:val="495"/>
        </w:trPr>
        <w:tc>
          <w:tcPr>
            <w:tcW w:w="1575" w:type="dxa"/>
            <w:tcBorders>
              <w:top w:val="nil"/>
              <w:left w:val="single" w:sz="4" w:space="0" w:color="auto"/>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/TA=&lt;degrees&gt; </w:t>
            </w:r>
            <w:r w:rsidRPr="00415107">
              <w:rPr>
                <w:rFonts w:ascii="宋体" w:eastAsia="宋体" w:hAnsi="宋体" w:cs="宋体" w:hint="eastAsia"/>
                <w:kern w:val="0"/>
                <w:sz w:val="22"/>
              </w:rPr>
              <w:t xml:space="preserve"> </w:t>
            </w:r>
          </w:p>
        </w:tc>
        <w:tc>
          <w:tcPr>
            <w:tcW w:w="3685"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Azimuth degrees steps for terrain averaging </w:t>
            </w:r>
            <w:r w:rsidRPr="00415107">
              <w:rPr>
                <w:rFonts w:ascii="宋体" w:eastAsia="宋体" w:hAnsi="宋体" w:cs="宋体" w:hint="eastAsia"/>
                <w:kern w:val="0"/>
                <w:sz w:val="22"/>
              </w:rPr>
              <w:t xml:space="preserve"> </w:t>
            </w:r>
          </w:p>
        </w:tc>
        <w:tc>
          <w:tcPr>
            <w:tcW w:w="16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30 </w:t>
            </w:r>
            <w:r w:rsidRPr="00415107">
              <w:rPr>
                <w:rFonts w:ascii="宋体" w:eastAsia="宋体" w:hAnsi="宋体" w:cs="宋体" w:hint="eastAsia"/>
                <w:kern w:val="0"/>
                <w:sz w:val="22"/>
              </w:rPr>
              <w:t xml:space="preserve"> </w:t>
            </w:r>
          </w:p>
        </w:tc>
        <w:tc>
          <w:tcPr>
            <w:tcW w:w="1480" w:type="dxa"/>
            <w:tcBorders>
              <w:top w:val="nil"/>
              <w:left w:val="nil"/>
              <w:bottom w:val="single" w:sz="4" w:space="0" w:color="auto"/>
              <w:right w:val="single" w:sz="4" w:space="0" w:color="auto"/>
            </w:tcBorders>
            <w:shd w:val="clear" w:color="auto" w:fill="auto"/>
            <w:vAlign w:val="center"/>
            <w:hideMark/>
          </w:tcPr>
          <w:p w:rsidR="00267B16" w:rsidRPr="00415107" w:rsidRDefault="00267B16" w:rsidP="00A0670D">
            <w:pPr>
              <w:widowControl/>
              <w:jc w:val="left"/>
              <w:rPr>
                <w:rFonts w:ascii="宋体" w:eastAsia="宋体" w:hAnsi="宋体" w:cs="宋体"/>
                <w:kern w:val="0"/>
                <w:sz w:val="22"/>
              </w:rPr>
            </w:pPr>
            <w:r w:rsidRPr="00415107">
              <w:rPr>
                <w:rFonts w:ascii="宋体" w:eastAsia="宋体" w:hAnsi="宋体" w:cs="宋体" w:hint="eastAsia"/>
                <w:kern w:val="0"/>
                <w:sz w:val="22"/>
              </w:rPr>
              <w:t xml:space="preserve"> </w:t>
            </w:r>
            <w:r w:rsidRPr="00415107">
              <w:rPr>
                <w:rFonts w:ascii="宋体" w:eastAsia="宋体" w:hAnsi="宋体" w:cs="宋体" w:hint="eastAsia"/>
                <w:color w:val="000000"/>
                <w:kern w:val="0"/>
                <w:sz w:val="18"/>
                <w:szCs w:val="18"/>
              </w:rPr>
              <w:t xml:space="preserve"> </w:t>
            </w:r>
            <w:r w:rsidRPr="00415107">
              <w:rPr>
                <w:rFonts w:ascii="宋体" w:eastAsia="宋体" w:hAnsi="宋体" w:cs="宋体" w:hint="eastAsia"/>
                <w:kern w:val="0"/>
                <w:sz w:val="22"/>
              </w:rPr>
              <w:t xml:space="preserve"> </w:t>
            </w:r>
          </w:p>
        </w:tc>
      </w:tr>
    </w:tbl>
    <w:p w:rsidR="00F54A5C" w:rsidRDefault="00356985" w:rsidP="002A46BA">
      <w:pPr>
        <w:pStyle w:val="a3"/>
        <w:ind w:left="420" w:firstLineChars="0" w:firstLine="0"/>
        <w:rPr>
          <w:b/>
        </w:rPr>
      </w:pPr>
      <w:r w:rsidRPr="00356985">
        <w:rPr>
          <w:rFonts w:hint="eastAsia"/>
          <w:b/>
        </w:rPr>
        <w:t>注意事项：</w:t>
      </w:r>
    </w:p>
    <w:p w:rsidR="00267B16" w:rsidRDefault="00356985" w:rsidP="00F54A5C">
      <w:pPr>
        <w:pStyle w:val="a3"/>
        <w:numPr>
          <w:ilvl w:val="0"/>
          <w:numId w:val="37"/>
        </w:numPr>
        <w:ind w:firstLineChars="0"/>
      </w:pPr>
      <w:r w:rsidRPr="00F54A5C">
        <w:rPr>
          <w:rFonts w:hint="eastAsia"/>
        </w:rPr>
        <w:t>如有需要，需考虑在</w:t>
      </w:r>
      <w:r w:rsidRPr="00F54A5C">
        <w:rPr>
          <w:rFonts w:hint="eastAsia"/>
        </w:rPr>
        <w:t>Linux</w:t>
      </w:r>
      <w:r w:rsidRPr="00F54A5C">
        <w:rPr>
          <w:rFonts w:hint="eastAsia"/>
        </w:rPr>
        <w:t>环境下应用</w:t>
      </w:r>
      <w:r w:rsidRPr="00F54A5C">
        <w:rPr>
          <w:rFonts w:hint="eastAsia"/>
        </w:rPr>
        <w:t>SnapCell</w:t>
      </w:r>
      <w:r w:rsidRPr="00F54A5C">
        <w:rPr>
          <w:rFonts w:hint="eastAsia"/>
        </w:rPr>
        <w:t>软件；</w:t>
      </w:r>
    </w:p>
    <w:p w:rsidR="00F54A5C" w:rsidRPr="00F54A5C" w:rsidRDefault="00F54A5C" w:rsidP="00F54A5C">
      <w:pPr>
        <w:pStyle w:val="a3"/>
        <w:numPr>
          <w:ilvl w:val="0"/>
          <w:numId w:val="37"/>
        </w:numPr>
        <w:ind w:firstLineChars="0"/>
      </w:pPr>
      <w:r>
        <w:rPr>
          <w:rFonts w:hint="eastAsia"/>
        </w:rPr>
        <w:t>另外，</w:t>
      </w:r>
      <w:r>
        <w:rPr>
          <w:rFonts w:hint="eastAsia"/>
        </w:rPr>
        <w:t>SnapCell</w:t>
      </w:r>
      <w:r>
        <w:rPr>
          <w:rFonts w:hint="eastAsia"/>
        </w:rPr>
        <w:t>需要加密狗。需要考虑添加</w:t>
      </w:r>
      <w:r>
        <w:rPr>
          <w:rFonts w:hint="eastAsia"/>
        </w:rPr>
        <w:t>2</w:t>
      </w:r>
      <w:r>
        <w:rPr>
          <w:rFonts w:hint="eastAsia"/>
        </w:rPr>
        <w:t>个加密狗，主备的方式。加密狗、使用方法需要电信提供。</w:t>
      </w:r>
    </w:p>
    <w:p w:rsidR="00410797" w:rsidRDefault="00410797" w:rsidP="000F51FC">
      <w:pPr>
        <w:pStyle w:val="3"/>
        <w:numPr>
          <w:ilvl w:val="2"/>
          <w:numId w:val="36"/>
        </w:numPr>
      </w:pPr>
      <w:r>
        <w:rPr>
          <w:rFonts w:hint="eastAsia"/>
        </w:rPr>
        <w:t>记录更新日志</w:t>
      </w:r>
    </w:p>
    <w:p w:rsidR="00410797" w:rsidRDefault="00410797" w:rsidP="00410797">
      <w:r>
        <w:rPr>
          <w:rFonts w:hint="eastAsia"/>
        </w:rPr>
        <w:tab/>
      </w:r>
      <w:r>
        <w:rPr>
          <w:rFonts w:hint="eastAsia"/>
        </w:rPr>
        <w:t>当</w:t>
      </w:r>
      <w:r>
        <w:rPr>
          <w:rFonts w:hint="eastAsia"/>
        </w:rPr>
        <w:t>BSA</w:t>
      </w:r>
      <w:r>
        <w:rPr>
          <w:rFonts w:hint="eastAsia"/>
        </w:rPr>
        <w:t>数据被更新或者创建时，系统自动填写更新日志。更新日志包括：</w:t>
      </w:r>
    </w:p>
    <w:tbl>
      <w:tblPr>
        <w:tblW w:w="1860" w:type="dxa"/>
        <w:tblInd w:w="959" w:type="dxa"/>
        <w:tblLook w:val="04A0"/>
      </w:tblPr>
      <w:tblGrid>
        <w:gridCol w:w="1860"/>
      </w:tblGrid>
      <w:tr w:rsidR="00410797" w:rsidRPr="0045035F" w:rsidTr="006C30F6">
        <w:trPr>
          <w:trHeight w:val="270"/>
        </w:trPr>
        <w:tc>
          <w:tcPr>
            <w:tcW w:w="18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10797" w:rsidRPr="0045035F" w:rsidRDefault="00410797" w:rsidP="006C30F6">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创建时间</w:t>
            </w:r>
          </w:p>
        </w:tc>
      </w:tr>
      <w:tr w:rsidR="00410797" w:rsidRPr="0045035F" w:rsidTr="006C30F6">
        <w:trPr>
          <w:trHeight w:val="270"/>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rsidR="00410797" w:rsidRPr="0045035F" w:rsidRDefault="00410797" w:rsidP="006C30F6">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t>最后一次更新时间</w:t>
            </w:r>
          </w:p>
        </w:tc>
      </w:tr>
      <w:tr w:rsidR="00410797" w:rsidRPr="0045035F" w:rsidTr="006C30F6">
        <w:trPr>
          <w:trHeight w:val="270"/>
        </w:trPr>
        <w:tc>
          <w:tcPr>
            <w:tcW w:w="1860" w:type="dxa"/>
            <w:tcBorders>
              <w:top w:val="nil"/>
              <w:left w:val="single" w:sz="4" w:space="0" w:color="auto"/>
              <w:bottom w:val="single" w:sz="4" w:space="0" w:color="auto"/>
              <w:right w:val="single" w:sz="4" w:space="0" w:color="auto"/>
            </w:tcBorders>
            <w:shd w:val="clear" w:color="auto" w:fill="auto"/>
            <w:noWrap/>
            <w:vAlign w:val="center"/>
            <w:hideMark/>
          </w:tcPr>
          <w:p w:rsidR="00410797" w:rsidRPr="0045035F" w:rsidRDefault="00410797" w:rsidP="006C30F6">
            <w:pPr>
              <w:widowControl/>
              <w:jc w:val="left"/>
              <w:rPr>
                <w:rFonts w:ascii="宋体" w:eastAsia="宋体" w:hAnsi="宋体" w:cs="宋体"/>
                <w:color w:val="000000"/>
                <w:kern w:val="0"/>
                <w:sz w:val="22"/>
              </w:rPr>
            </w:pPr>
            <w:r w:rsidRPr="0045035F">
              <w:rPr>
                <w:rFonts w:ascii="宋体" w:eastAsia="宋体" w:hAnsi="宋体" w:cs="宋体" w:hint="eastAsia"/>
                <w:color w:val="000000"/>
                <w:kern w:val="0"/>
                <w:sz w:val="22"/>
              </w:rPr>
              <w:lastRenderedPageBreak/>
              <w:t>最后一次更新人</w:t>
            </w:r>
          </w:p>
        </w:tc>
      </w:tr>
    </w:tbl>
    <w:p w:rsidR="00410797" w:rsidRPr="00D97383" w:rsidRDefault="00410797" w:rsidP="00410797">
      <w:pPr>
        <w:rPr>
          <w:b/>
        </w:rPr>
      </w:pPr>
      <w:r w:rsidRPr="00D97383">
        <w:rPr>
          <w:rFonts w:hint="eastAsia"/>
          <w:b/>
        </w:rPr>
        <w:t>功能点：</w:t>
      </w:r>
    </w:p>
    <w:p w:rsidR="00410797" w:rsidRDefault="00410797" w:rsidP="000F51FC">
      <w:pPr>
        <w:pStyle w:val="a3"/>
        <w:numPr>
          <w:ilvl w:val="0"/>
          <w:numId w:val="1"/>
        </w:numPr>
        <w:ind w:firstLineChars="0"/>
      </w:pPr>
      <w:r>
        <w:rPr>
          <w:rFonts w:hint="eastAsia"/>
        </w:rPr>
        <w:t>当数据被创建时，根据实际时间填写“创建时间”，“最后一次更新时间”（即创建时间）。“最后一次更新人”按该数据的实际创建人填写，如果是通过前台导入，则填导入用户登录名；其他填写“</w:t>
      </w:r>
      <w:r>
        <w:rPr>
          <w:rFonts w:hint="eastAsia"/>
        </w:rPr>
        <w:t>SYSTEM</w:t>
      </w:r>
      <w:r>
        <w:rPr>
          <w:rFonts w:hint="eastAsia"/>
        </w:rPr>
        <w:t>”</w:t>
      </w:r>
    </w:p>
    <w:p w:rsidR="00410797" w:rsidRDefault="00410797" w:rsidP="000F51FC">
      <w:pPr>
        <w:pStyle w:val="a3"/>
        <w:numPr>
          <w:ilvl w:val="0"/>
          <w:numId w:val="1"/>
        </w:numPr>
        <w:ind w:firstLineChars="0"/>
      </w:pPr>
      <w:r>
        <w:rPr>
          <w:rFonts w:hint="eastAsia"/>
        </w:rPr>
        <w:t>当</w:t>
      </w:r>
      <w:r>
        <w:rPr>
          <w:rFonts w:hint="eastAsia"/>
        </w:rPr>
        <w:t>BSA</w:t>
      </w:r>
      <w:r>
        <w:rPr>
          <w:rFonts w:hint="eastAsia"/>
        </w:rPr>
        <w:t>数据中的字段被修改时，如果是用户从前台“</w:t>
      </w:r>
      <w:r>
        <w:rPr>
          <w:rFonts w:hint="eastAsia"/>
        </w:rPr>
        <w:t>BSA</w:t>
      </w:r>
      <w:r>
        <w:rPr>
          <w:rFonts w:hint="eastAsia"/>
        </w:rPr>
        <w:t>数据维护”功能修改，或者从台账功能维护台账时自动修改</w:t>
      </w:r>
      <w:r>
        <w:rPr>
          <w:rFonts w:hint="eastAsia"/>
        </w:rPr>
        <w:t>BSA</w:t>
      </w:r>
      <w:r>
        <w:rPr>
          <w:rFonts w:hint="eastAsia"/>
        </w:rPr>
        <w:t>数据，或者是从</w:t>
      </w:r>
      <w:r>
        <w:rPr>
          <w:rFonts w:hint="eastAsia"/>
        </w:rPr>
        <w:t>GIS</w:t>
      </w:r>
      <w:r>
        <w:rPr>
          <w:rFonts w:hint="eastAsia"/>
        </w:rPr>
        <w:t>上修改</w:t>
      </w:r>
      <w:r>
        <w:rPr>
          <w:rFonts w:hint="eastAsia"/>
        </w:rPr>
        <w:t>BSA</w:t>
      </w:r>
      <w:r>
        <w:rPr>
          <w:rFonts w:hint="eastAsia"/>
        </w:rPr>
        <w:t>数据，将“最后一次更新人”更新为操作人登录名，并将“最后一次更新时间”更新为操作时间。</w:t>
      </w:r>
    </w:p>
    <w:p w:rsidR="00410797" w:rsidRPr="00410797" w:rsidRDefault="00410797" w:rsidP="000F51FC">
      <w:pPr>
        <w:pStyle w:val="a3"/>
        <w:numPr>
          <w:ilvl w:val="0"/>
          <w:numId w:val="1"/>
        </w:numPr>
        <w:ind w:firstLineChars="0"/>
      </w:pPr>
      <w:r>
        <w:rPr>
          <w:rFonts w:hint="eastAsia"/>
        </w:rPr>
        <w:t>“最后一次更新时间”和“创建时间”需精确到</w:t>
      </w:r>
      <w:r>
        <w:rPr>
          <w:rFonts w:hint="eastAsia"/>
        </w:rPr>
        <w:t>yyyy-mm-dd hh:mm</w:t>
      </w:r>
      <w:r>
        <w:rPr>
          <w:rFonts w:hint="eastAsia"/>
        </w:rPr>
        <w:t>。</w:t>
      </w:r>
    </w:p>
    <w:p w:rsidR="00944D70" w:rsidRDefault="00944D70" w:rsidP="000F51FC">
      <w:pPr>
        <w:pStyle w:val="1"/>
        <w:numPr>
          <w:ilvl w:val="0"/>
          <w:numId w:val="36"/>
        </w:numPr>
      </w:pPr>
      <w:r>
        <w:rPr>
          <w:rFonts w:hint="eastAsia"/>
        </w:rPr>
        <w:t>BSA</w:t>
      </w:r>
      <w:r>
        <w:rPr>
          <w:rFonts w:hint="eastAsia"/>
        </w:rPr>
        <w:t>数据同步</w:t>
      </w:r>
      <w:ins w:id="1060" w:author="Administrator" w:date="2012-08-17T11:14:00Z">
        <w:r w:rsidR="00E62EA5">
          <w:rPr>
            <w:rFonts w:hint="eastAsia"/>
          </w:rPr>
          <w:t>（应用支撑、前台应用）</w:t>
        </w:r>
      </w:ins>
    </w:p>
    <w:p w:rsidR="004B649A" w:rsidRDefault="00615FCD" w:rsidP="000F51FC">
      <w:pPr>
        <w:pStyle w:val="a3"/>
        <w:numPr>
          <w:ilvl w:val="0"/>
          <w:numId w:val="1"/>
        </w:numPr>
        <w:ind w:firstLineChars="0"/>
      </w:pPr>
      <w:r>
        <w:rPr>
          <w:rFonts w:hint="eastAsia"/>
        </w:rPr>
        <w:t>系统</w:t>
      </w:r>
      <w:r w:rsidR="00297341">
        <w:rPr>
          <w:rFonts w:hint="eastAsia"/>
        </w:rPr>
        <w:t>根据固定频率（</w:t>
      </w:r>
      <w:r w:rsidR="00297341">
        <w:rPr>
          <w:rFonts w:hint="eastAsia"/>
        </w:rPr>
        <w:t>1</w:t>
      </w:r>
      <w:r w:rsidR="00297341">
        <w:rPr>
          <w:rFonts w:hint="eastAsia"/>
        </w:rPr>
        <w:t>天</w:t>
      </w:r>
      <w:r w:rsidR="00297341">
        <w:rPr>
          <w:rFonts w:hint="eastAsia"/>
        </w:rPr>
        <w:t>~7</w:t>
      </w:r>
      <w:r w:rsidR="00297341">
        <w:rPr>
          <w:rFonts w:hint="eastAsia"/>
        </w:rPr>
        <w:t>天均可）</w:t>
      </w:r>
      <w:r>
        <w:rPr>
          <w:rFonts w:hint="eastAsia"/>
        </w:rPr>
        <w:t>自动检验</w:t>
      </w:r>
      <w:r>
        <w:rPr>
          <w:rFonts w:hint="eastAsia"/>
        </w:rPr>
        <w:t>BSA</w:t>
      </w:r>
      <w:r>
        <w:rPr>
          <w:rFonts w:hint="eastAsia"/>
        </w:rPr>
        <w:t>数据，并对合法数据上传至</w:t>
      </w:r>
      <w:r>
        <w:rPr>
          <w:rFonts w:hint="eastAsia"/>
        </w:rPr>
        <w:t>PDE</w:t>
      </w:r>
      <w:r>
        <w:rPr>
          <w:rFonts w:hint="eastAsia"/>
        </w:rPr>
        <w:t>服务器，进行一次全量同步。</w:t>
      </w:r>
      <w:r w:rsidR="004B649A">
        <w:rPr>
          <w:rFonts w:hint="eastAsia"/>
        </w:rPr>
        <w:t>同步之前需对校验数据完整性和合法性。</w:t>
      </w:r>
      <w:r w:rsidR="0088361B">
        <w:rPr>
          <w:rFonts w:hint="eastAsia"/>
        </w:rPr>
        <w:t>前台可设置全量更新频率。</w:t>
      </w:r>
      <w:r w:rsidR="004B649A">
        <w:rPr>
          <w:rFonts w:hint="eastAsia"/>
        </w:rPr>
        <w:t>系统自动记录同步日志。</w:t>
      </w:r>
    </w:p>
    <w:p w:rsidR="00615FCD" w:rsidRDefault="00615FCD" w:rsidP="000F51FC">
      <w:pPr>
        <w:pStyle w:val="a3"/>
        <w:numPr>
          <w:ilvl w:val="0"/>
          <w:numId w:val="1"/>
        </w:numPr>
        <w:ind w:firstLineChars="0"/>
      </w:pPr>
      <w:r>
        <w:rPr>
          <w:rFonts w:hint="eastAsia"/>
        </w:rPr>
        <w:t>用户修改台账涉及到</w:t>
      </w:r>
      <w:r>
        <w:rPr>
          <w:rFonts w:hint="eastAsia"/>
        </w:rPr>
        <w:t>BSA</w:t>
      </w:r>
      <w:r>
        <w:rPr>
          <w:rFonts w:hint="eastAsia"/>
        </w:rPr>
        <w:t>数据更改时，或者直接新增</w:t>
      </w:r>
      <w:r>
        <w:rPr>
          <w:rFonts w:hint="eastAsia"/>
        </w:rPr>
        <w:t>BSA</w:t>
      </w:r>
      <w:r>
        <w:rPr>
          <w:rFonts w:hint="eastAsia"/>
        </w:rPr>
        <w:t>、批量导入修改</w:t>
      </w:r>
      <w:r>
        <w:rPr>
          <w:rFonts w:hint="eastAsia"/>
        </w:rPr>
        <w:t>BSA</w:t>
      </w:r>
      <w:r>
        <w:rPr>
          <w:rFonts w:hint="eastAsia"/>
        </w:rPr>
        <w:t>数据、删除</w:t>
      </w:r>
      <w:r>
        <w:rPr>
          <w:rFonts w:hint="eastAsia"/>
        </w:rPr>
        <w:t>BSA</w:t>
      </w:r>
      <w:r>
        <w:rPr>
          <w:rFonts w:hint="eastAsia"/>
        </w:rPr>
        <w:t>数据，可选择将当前所有的操作进行立即增量同步或者</w:t>
      </w:r>
      <w:r w:rsidR="00CE02CC">
        <w:rPr>
          <w:rFonts w:hint="eastAsia"/>
        </w:rPr>
        <w:t>设置计划同步任务，在未来的某个时间进行同步。用户可选择同步类型是紧急同步还是普通的增量同步（紧急同步也为增量同步）。</w:t>
      </w:r>
      <w:r w:rsidR="00907B0E">
        <w:rPr>
          <w:rFonts w:hint="eastAsia"/>
        </w:rPr>
        <w:t>同步之前需对校验数据完整性和合法性。</w:t>
      </w:r>
      <w:r w:rsidR="004B649A">
        <w:rPr>
          <w:rFonts w:hint="eastAsia"/>
        </w:rPr>
        <w:t>需记录同步日志。</w:t>
      </w:r>
    </w:p>
    <w:p w:rsidR="00CE02CC" w:rsidRDefault="00CE02CC" w:rsidP="000F51FC">
      <w:pPr>
        <w:pStyle w:val="a3"/>
        <w:numPr>
          <w:ilvl w:val="0"/>
          <w:numId w:val="1"/>
        </w:numPr>
        <w:ind w:firstLineChars="0"/>
      </w:pPr>
      <w:r>
        <w:rPr>
          <w:rFonts w:hint="eastAsia"/>
        </w:rPr>
        <w:t>上述全量同步、增量同步</w:t>
      </w:r>
      <w:r w:rsidR="00DC5F6E">
        <w:rPr>
          <w:rFonts w:hint="eastAsia"/>
        </w:rPr>
        <w:t>、紧急同步后</w:t>
      </w:r>
      <w:r w:rsidR="00DC5F6E">
        <w:rPr>
          <w:rFonts w:hint="eastAsia"/>
        </w:rPr>
        <w:t>PDE</w:t>
      </w:r>
      <w:r w:rsidR="00DC5F6E">
        <w:rPr>
          <w:rFonts w:hint="eastAsia"/>
        </w:rPr>
        <w:t>的日志可在平台中查询到。紧急同步还可以通过邮件或者短信的方式发送给指定的用户。</w:t>
      </w:r>
      <w:r w:rsidR="004B649A">
        <w:rPr>
          <w:rFonts w:hint="eastAsia"/>
        </w:rPr>
        <w:t>这里的同步日志包括平台记录的同步日志和从</w:t>
      </w:r>
      <w:r w:rsidR="004B649A">
        <w:rPr>
          <w:rFonts w:hint="eastAsia"/>
        </w:rPr>
        <w:t>PDE</w:t>
      </w:r>
      <w:r w:rsidR="004B649A">
        <w:rPr>
          <w:rFonts w:hint="eastAsia"/>
        </w:rPr>
        <w:t>服务器上采集到的日志。</w:t>
      </w:r>
    </w:p>
    <w:p w:rsidR="009802CA" w:rsidRDefault="0083614D" w:rsidP="009802CA">
      <w:pPr>
        <w:pStyle w:val="a3"/>
        <w:ind w:left="360" w:firstLineChars="0" w:firstLine="0"/>
      </w:pPr>
      <w:r>
        <w:object w:dxaOrig="9863" w:dyaOrig="6382">
          <v:shape id="_x0000_i1033" type="#_x0000_t75" style="width:349.65pt;height:226.35pt" o:ole="">
            <v:imagedata r:id="rId26" o:title=""/>
          </v:shape>
          <o:OLEObject Type="Embed" ProgID="Visio.Drawing.11" ShapeID="_x0000_i1033" DrawAspect="Content" ObjectID="_1406707832" r:id="rId27"/>
        </w:object>
      </w:r>
    </w:p>
    <w:p w:rsidR="00F660F4" w:rsidRDefault="00F660F4" w:rsidP="00F660F4">
      <w:pPr>
        <w:pStyle w:val="a3"/>
        <w:ind w:left="360" w:firstLineChars="0" w:firstLine="0"/>
      </w:pPr>
    </w:p>
    <w:p w:rsidR="00F660F4" w:rsidRDefault="00F660F4" w:rsidP="00F660F4">
      <w:pPr>
        <w:pStyle w:val="a3"/>
        <w:ind w:left="360" w:firstLineChars="0" w:firstLine="0"/>
      </w:pPr>
      <w:r>
        <w:rPr>
          <w:rFonts w:hint="eastAsia"/>
        </w:rPr>
        <w:t>上述</w:t>
      </w:r>
      <w:r w:rsidR="0088361B">
        <w:rPr>
          <w:rFonts w:hint="eastAsia"/>
        </w:rPr>
        <w:t>功能</w:t>
      </w:r>
      <w:r>
        <w:rPr>
          <w:rFonts w:hint="eastAsia"/>
        </w:rPr>
        <w:t>通过前台新增一个功能“</w:t>
      </w:r>
      <w:r>
        <w:rPr>
          <w:rFonts w:hint="eastAsia"/>
        </w:rPr>
        <w:t>BSA</w:t>
      </w:r>
      <w:r>
        <w:rPr>
          <w:rFonts w:hint="eastAsia"/>
        </w:rPr>
        <w:t>数据同步”功能实现。</w:t>
      </w:r>
      <w:r w:rsidR="001C4C27">
        <w:rPr>
          <w:rFonts w:hint="eastAsia"/>
        </w:rPr>
        <w:t>“</w:t>
      </w:r>
      <w:r w:rsidR="001C4C27">
        <w:rPr>
          <w:rFonts w:hint="eastAsia"/>
        </w:rPr>
        <w:t>BSA</w:t>
      </w:r>
      <w:r w:rsidR="001C4C27">
        <w:rPr>
          <w:rFonts w:hint="eastAsia"/>
        </w:rPr>
        <w:t>数据同步”分为</w:t>
      </w:r>
      <w:r w:rsidR="0088361B">
        <w:rPr>
          <w:rFonts w:hint="eastAsia"/>
        </w:rPr>
        <w:t>如下几个</w:t>
      </w:r>
      <w:r w:rsidR="001C4C27">
        <w:rPr>
          <w:rFonts w:hint="eastAsia"/>
        </w:rPr>
        <w:t>子功能：</w:t>
      </w:r>
      <w:r w:rsidR="0088361B">
        <w:rPr>
          <w:rFonts w:hint="eastAsia"/>
        </w:rPr>
        <w:t>“</w:t>
      </w:r>
      <w:r w:rsidR="00A6195C">
        <w:rPr>
          <w:rFonts w:hint="eastAsia"/>
        </w:rPr>
        <w:t>自动</w:t>
      </w:r>
      <w:r w:rsidR="0088361B">
        <w:rPr>
          <w:rFonts w:hint="eastAsia"/>
        </w:rPr>
        <w:t>全量同步频率”，</w:t>
      </w:r>
      <w:r w:rsidR="001C4C27">
        <w:rPr>
          <w:rFonts w:hint="eastAsia"/>
        </w:rPr>
        <w:t>“同步到</w:t>
      </w:r>
      <w:r w:rsidR="001C4C27">
        <w:rPr>
          <w:rFonts w:hint="eastAsia"/>
        </w:rPr>
        <w:t>PDE</w:t>
      </w:r>
      <w:r w:rsidR="001C4C27">
        <w:rPr>
          <w:rFonts w:hint="eastAsia"/>
        </w:rPr>
        <w:t>服务器”和“同步日志查询”</w:t>
      </w:r>
      <w:r w:rsidR="00AB356F">
        <w:rPr>
          <w:rFonts w:hint="eastAsia"/>
        </w:rPr>
        <w:t>。</w:t>
      </w:r>
    </w:p>
    <w:p w:rsidR="00AB356F" w:rsidRDefault="00AB356F" w:rsidP="000F51FC">
      <w:pPr>
        <w:pStyle w:val="a3"/>
        <w:numPr>
          <w:ilvl w:val="1"/>
          <w:numId w:val="4"/>
        </w:numPr>
        <w:ind w:firstLineChars="0"/>
      </w:pPr>
      <w:r>
        <w:rPr>
          <w:rFonts w:hint="eastAsia"/>
        </w:rPr>
        <w:t>自动全量同步频率：提供自动全量同步频率查询和设置功能。为自动全量同步提供时间基准。</w:t>
      </w:r>
    </w:p>
    <w:p w:rsidR="00AB356F" w:rsidRDefault="00AB356F" w:rsidP="000F51FC">
      <w:pPr>
        <w:pStyle w:val="a3"/>
        <w:numPr>
          <w:ilvl w:val="1"/>
          <w:numId w:val="4"/>
        </w:numPr>
        <w:ind w:firstLineChars="0"/>
      </w:pPr>
      <w:r>
        <w:rPr>
          <w:rFonts w:hint="eastAsia"/>
        </w:rPr>
        <w:t>同步到</w:t>
      </w:r>
      <w:r>
        <w:rPr>
          <w:rFonts w:hint="eastAsia"/>
        </w:rPr>
        <w:t>PDE</w:t>
      </w:r>
      <w:r>
        <w:rPr>
          <w:rFonts w:hint="eastAsia"/>
        </w:rPr>
        <w:t>服务器：提供手动同步功能，包括手动全量同步，手动增量同频，手动</w:t>
      </w:r>
      <w:r>
        <w:rPr>
          <w:rFonts w:hint="eastAsia"/>
        </w:rPr>
        <w:lastRenderedPageBreak/>
        <w:t>紧急同步。并可设置计划任务，实现已邮件和短信方式自动发送同步日志功能。</w:t>
      </w:r>
      <w:r>
        <w:t> </w:t>
      </w:r>
    </w:p>
    <w:p w:rsidR="00AB356F" w:rsidRPr="00AB356F" w:rsidRDefault="00AB356F" w:rsidP="000F51FC">
      <w:pPr>
        <w:pStyle w:val="a3"/>
        <w:numPr>
          <w:ilvl w:val="1"/>
          <w:numId w:val="4"/>
        </w:numPr>
        <w:ind w:firstLineChars="0"/>
      </w:pPr>
      <w:r>
        <w:rPr>
          <w:rFonts w:hint="eastAsia"/>
        </w:rPr>
        <w:t>同步日志查询功能</w:t>
      </w:r>
      <w:r w:rsidR="0018663A">
        <w:rPr>
          <w:rFonts w:hint="eastAsia"/>
        </w:rPr>
        <w:t>：提供各种同步记录和</w:t>
      </w:r>
      <w:r w:rsidR="0018663A">
        <w:rPr>
          <w:rFonts w:hint="eastAsia"/>
        </w:rPr>
        <w:t>PDE</w:t>
      </w:r>
      <w:r w:rsidR="0018663A">
        <w:rPr>
          <w:rFonts w:hint="eastAsia"/>
        </w:rPr>
        <w:t>同步日志查询功能。</w:t>
      </w:r>
    </w:p>
    <w:p w:rsidR="0088361B" w:rsidRDefault="00A6195C" w:rsidP="000F51FC">
      <w:pPr>
        <w:pStyle w:val="2"/>
        <w:numPr>
          <w:ilvl w:val="1"/>
          <w:numId w:val="36"/>
        </w:numPr>
      </w:pPr>
      <w:r>
        <w:rPr>
          <w:rFonts w:hint="eastAsia"/>
        </w:rPr>
        <w:t>自动</w:t>
      </w:r>
      <w:r w:rsidR="0088361B">
        <w:rPr>
          <w:rFonts w:hint="eastAsia"/>
        </w:rPr>
        <w:t>全量同步频率</w:t>
      </w:r>
    </w:p>
    <w:p w:rsidR="0088361B" w:rsidRDefault="00503025" w:rsidP="0088361B">
      <w:r>
        <w:rPr>
          <w:rFonts w:hint="eastAsia"/>
        </w:rPr>
        <w:tab/>
      </w:r>
      <w:r w:rsidR="00E92791">
        <w:rPr>
          <w:rFonts w:hint="eastAsia"/>
        </w:rPr>
        <w:t>根据电信集团</w:t>
      </w:r>
      <w:r w:rsidR="00E92791">
        <w:rPr>
          <w:rFonts w:hint="eastAsia"/>
        </w:rPr>
        <w:t>PDE</w:t>
      </w:r>
      <w:r w:rsidR="00E92791">
        <w:rPr>
          <w:rFonts w:hint="eastAsia"/>
        </w:rPr>
        <w:t>接口规范，全量同步频率最短为</w:t>
      </w:r>
      <w:r w:rsidR="00E92791">
        <w:rPr>
          <w:rFonts w:hint="eastAsia"/>
        </w:rPr>
        <w:t>1</w:t>
      </w:r>
      <w:r w:rsidR="00E92791">
        <w:rPr>
          <w:rFonts w:hint="eastAsia"/>
        </w:rPr>
        <w:t>天，最长为</w:t>
      </w:r>
      <w:r w:rsidR="00E92791">
        <w:rPr>
          <w:rFonts w:hint="eastAsia"/>
        </w:rPr>
        <w:t>7</w:t>
      </w:r>
      <w:r w:rsidR="00E92791">
        <w:rPr>
          <w:rFonts w:hint="eastAsia"/>
        </w:rPr>
        <w:t>天。</w:t>
      </w:r>
      <w:r w:rsidR="0048426B">
        <w:rPr>
          <w:rFonts w:hint="eastAsia"/>
        </w:rPr>
        <w:t>本功能实现自动全量同步频率查询和修改功能。</w:t>
      </w:r>
    </w:p>
    <w:p w:rsidR="00AB356F" w:rsidRPr="00113FEB" w:rsidRDefault="00AB356F" w:rsidP="000F51FC">
      <w:pPr>
        <w:pStyle w:val="a3"/>
        <w:numPr>
          <w:ilvl w:val="0"/>
          <w:numId w:val="11"/>
        </w:numPr>
        <w:ind w:firstLineChars="0"/>
        <w:rPr>
          <w:b/>
        </w:rPr>
      </w:pPr>
      <w:r w:rsidRPr="00113FEB">
        <w:rPr>
          <w:rFonts w:hint="eastAsia"/>
          <w:b/>
        </w:rPr>
        <w:t>权限控制</w:t>
      </w:r>
    </w:p>
    <w:p w:rsidR="00007C4E" w:rsidRDefault="00503025" w:rsidP="0088361B">
      <w:r>
        <w:rPr>
          <w:rFonts w:hint="eastAsia"/>
        </w:rPr>
        <w:tab/>
      </w:r>
      <w:r w:rsidR="00362EC1">
        <w:rPr>
          <w:rFonts w:hint="eastAsia"/>
        </w:rPr>
        <w:t>全量同步频率查询功能，</w:t>
      </w:r>
      <w:r w:rsidR="00CF1E1E">
        <w:rPr>
          <w:rFonts w:hint="eastAsia"/>
        </w:rPr>
        <w:t>为一个较普遍的功能。拥有“</w:t>
      </w:r>
      <w:r w:rsidR="00CF1E1E">
        <w:rPr>
          <w:rFonts w:hint="eastAsia"/>
        </w:rPr>
        <w:t>BSA</w:t>
      </w:r>
      <w:r w:rsidR="00CF1E1E">
        <w:rPr>
          <w:rFonts w:hint="eastAsia"/>
        </w:rPr>
        <w:t>数据同步”功能权限的角色和对应的用户均可拥有此功能。</w:t>
      </w:r>
    </w:p>
    <w:p w:rsidR="00CF1E1E" w:rsidRDefault="00503025" w:rsidP="0088361B">
      <w:r>
        <w:rPr>
          <w:rFonts w:hint="eastAsia"/>
        </w:rPr>
        <w:tab/>
      </w:r>
      <w:r w:rsidR="00CF1E1E">
        <w:rPr>
          <w:rFonts w:hint="eastAsia"/>
        </w:rPr>
        <w:t>全量同步频率修改功能，为省级功能。赋予此功能的特定的角色和对应用户才能使用此功能。此功能限制需在角色权限中，“</w:t>
      </w:r>
      <w:r w:rsidR="00CF1E1E">
        <w:rPr>
          <w:rFonts w:hint="eastAsia"/>
        </w:rPr>
        <w:t>BSA</w:t>
      </w:r>
      <w:r w:rsidR="00CF1E1E">
        <w:rPr>
          <w:rFonts w:hint="eastAsia"/>
        </w:rPr>
        <w:t>数据同步”功能下需以一个选项的方式存在。默认此选项不选中，表示对应角色无修改全量同步频率的功能。</w:t>
      </w:r>
    </w:p>
    <w:p w:rsidR="005754CF" w:rsidRDefault="007A4AF9" w:rsidP="000F51FC">
      <w:pPr>
        <w:pStyle w:val="a3"/>
        <w:numPr>
          <w:ilvl w:val="0"/>
          <w:numId w:val="11"/>
        </w:numPr>
        <w:ind w:firstLineChars="0"/>
        <w:rPr>
          <w:b/>
        </w:rPr>
      </w:pPr>
      <w:r w:rsidRPr="00113FEB">
        <w:rPr>
          <w:rFonts w:hint="eastAsia"/>
          <w:b/>
        </w:rPr>
        <w:t>客户端界面功能点</w:t>
      </w:r>
    </w:p>
    <w:p w:rsidR="00300C7B" w:rsidRPr="00113FEB" w:rsidRDefault="001E2970" w:rsidP="0083614D">
      <w:pPr>
        <w:pStyle w:val="a3"/>
        <w:ind w:leftChars="203" w:left="991" w:hangingChars="268" w:hanging="565"/>
        <w:rPr>
          <w:b/>
        </w:rPr>
      </w:pPr>
      <w:r>
        <w:rPr>
          <w:b/>
          <w:noProof/>
        </w:rPr>
        <w:drawing>
          <wp:inline distT="0" distB="0" distL="0" distR="0">
            <wp:extent cx="5267325" cy="33623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7325" cy="3362325"/>
                    </a:xfrm>
                    <a:prstGeom prst="rect">
                      <a:avLst/>
                    </a:prstGeom>
                    <a:noFill/>
                    <a:ln>
                      <a:noFill/>
                    </a:ln>
                  </pic:spPr>
                </pic:pic>
              </a:graphicData>
            </a:graphic>
          </wp:inline>
        </w:drawing>
      </w:r>
    </w:p>
    <w:p w:rsidR="00B803A3" w:rsidRDefault="005754CF" w:rsidP="000F51FC">
      <w:pPr>
        <w:pStyle w:val="a3"/>
        <w:numPr>
          <w:ilvl w:val="0"/>
          <w:numId w:val="10"/>
        </w:numPr>
        <w:ind w:left="709" w:firstLineChars="0" w:hanging="284"/>
      </w:pPr>
      <w:r>
        <w:rPr>
          <w:rFonts w:hint="eastAsia"/>
        </w:rPr>
        <w:t>“修改”按钮，在角色权限中选中修改权限的时候才有效。</w:t>
      </w:r>
      <w:r w:rsidR="004D256A">
        <w:rPr>
          <w:rFonts w:hint="eastAsia"/>
        </w:rPr>
        <w:t>无权限时，按钮灰掉。</w:t>
      </w:r>
    </w:p>
    <w:p w:rsidR="00D64E54" w:rsidRDefault="00B803A3" w:rsidP="0088361B">
      <w:r>
        <w:rPr>
          <w:rFonts w:hint="eastAsia"/>
        </w:rPr>
        <w:tab/>
      </w:r>
      <w:r w:rsidR="00BC7175">
        <w:rPr>
          <w:rFonts w:hint="eastAsia"/>
        </w:rPr>
        <w:t>点击“修改”按钮后，</w:t>
      </w:r>
      <w:r w:rsidR="005754CF">
        <w:rPr>
          <w:rFonts w:hint="eastAsia"/>
        </w:rPr>
        <w:t>可修改</w:t>
      </w:r>
      <w:r w:rsidR="00664E2B">
        <w:rPr>
          <w:rFonts w:hint="eastAsia"/>
        </w:rPr>
        <w:t>[</w:t>
      </w:r>
      <w:r w:rsidR="00664E2B">
        <w:rPr>
          <w:rFonts w:hint="eastAsia"/>
        </w:rPr>
        <w:t>日期</w:t>
      </w:r>
      <w:r w:rsidR="00664E2B">
        <w:rPr>
          <w:rFonts w:hint="eastAsia"/>
        </w:rPr>
        <w:t>]</w:t>
      </w:r>
      <w:r w:rsidR="00664E2B">
        <w:rPr>
          <w:rFonts w:hint="eastAsia"/>
        </w:rPr>
        <w:t>、</w:t>
      </w:r>
      <w:r w:rsidR="00664E2B">
        <w:rPr>
          <w:rFonts w:hint="eastAsia"/>
        </w:rPr>
        <w:t>[</w:t>
      </w:r>
      <w:r w:rsidR="00664E2B">
        <w:rPr>
          <w:rFonts w:hint="eastAsia"/>
        </w:rPr>
        <w:t>时间</w:t>
      </w:r>
      <w:r w:rsidR="00664E2B">
        <w:rPr>
          <w:rFonts w:hint="eastAsia"/>
        </w:rPr>
        <w:t>]</w:t>
      </w:r>
      <w:r w:rsidR="00664E2B">
        <w:rPr>
          <w:rFonts w:hint="eastAsia"/>
        </w:rPr>
        <w:t>、</w:t>
      </w:r>
      <w:r w:rsidR="005754CF">
        <w:rPr>
          <w:rFonts w:hint="eastAsia"/>
        </w:rPr>
        <w:t>每</w:t>
      </w:r>
      <w:r w:rsidR="005754CF">
        <w:rPr>
          <w:rFonts w:hint="eastAsia"/>
        </w:rPr>
        <w:t>n</w:t>
      </w:r>
      <w:r w:rsidR="005754CF">
        <w:rPr>
          <w:rFonts w:hint="eastAsia"/>
        </w:rPr>
        <w:t>天的</w:t>
      </w:r>
      <w:r w:rsidR="005754CF">
        <w:rPr>
          <w:rFonts w:hint="eastAsia"/>
        </w:rPr>
        <w:t>n</w:t>
      </w:r>
      <w:r w:rsidR="005754CF">
        <w:rPr>
          <w:rFonts w:hint="eastAsia"/>
        </w:rPr>
        <w:t>值（取值范围</w:t>
      </w:r>
      <w:r w:rsidR="005754CF">
        <w:rPr>
          <w:rFonts w:hint="eastAsia"/>
        </w:rPr>
        <w:t>1~7</w:t>
      </w:r>
      <w:r w:rsidR="005754CF">
        <w:rPr>
          <w:rFonts w:hint="eastAsia"/>
        </w:rPr>
        <w:t>）</w:t>
      </w:r>
      <w:r w:rsidR="00744D80">
        <w:rPr>
          <w:rFonts w:hint="eastAsia"/>
        </w:rPr>
        <w:t>。</w:t>
      </w:r>
      <w:r>
        <w:rPr>
          <w:rFonts w:hint="eastAsia"/>
        </w:rPr>
        <w:t>可设置</w:t>
      </w:r>
      <w:r w:rsidR="00744D80">
        <w:rPr>
          <w:rFonts w:hint="eastAsia"/>
        </w:rPr>
        <w:t>[</w:t>
      </w:r>
      <w:r w:rsidR="00744D80">
        <w:rPr>
          <w:rFonts w:hint="eastAsia"/>
        </w:rPr>
        <w:t>日期</w:t>
      </w:r>
      <w:r w:rsidR="00744D80">
        <w:rPr>
          <w:rFonts w:hint="eastAsia"/>
        </w:rPr>
        <w:t>]</w:t>
      </w:r>
      <w:r w:rsidR="00744D80">
        <w:rPr>
          <w:rFonts w:hint="eastAsia"/>
        </w:rPr>
        <w:t>大于等于当前日期</w:t>
      </w:r>
      <w:r>
        <w:rPr>
          <w:rFonts w:hint="eastAsia"/>
        </w:rPr>
        <w:t>的日期；</w:t>
      </w:r>
      <w:r>
        <w:rPr>
          <w:rFonts w:hint="eastAsia"/>
        </w:rPr>
        <w:t>[</w:t>
      </w:r>
      <w:r>
        <w:rPr>
          <w:rFonts w:hint="eastAsia"/>
        </w:rPr>
        <w:t>时间</w:t>
      </w:r>
      <w:r>
        <w:rPr>
          <w:rFonts w:hint="eastAsia"/>
        </w:rPr>
        <w:t>]</w:t>
      </w:r>
      <w:r>
        <w:rPr>
          <w:rFonts w:hint="eastAsia"/>
        </w:rPr>
        <w:t>可设置（</w:t>
      </w:r>
      <w:r>
        <w:rPr>
          <w:rFonts w:hint="eastAsia"/>
        </w:rPr>
        <w:t>0:00~23:59</w:t>
      </w:r>
      <w:r>
        <w:rPr>
          <w:rFonts w:hint="eastAsia"/>
        </w:rPr>
        <w:t>中的任意值）</w:t>
      </w:r>
      <w:r w:rsidR="00744D80">
        <w:rPr>
          <w:rFonts w:hint="eastAsia"/>
        </w:rPr>
        <w:t>。</w:t>
      </w:r>
      <w:r>
        <w:rPr>
          <w:rFonts w:hint="eastAsia"/>
        </w:rPr>
        <w:t>默认设置：</w:t>
      </w:r>
      <w:r>
        <w:rPr>
          <w:rFonts w:hint="eastAsia"/>
        </w:rPr>
        <w:t>[</w:t>
      </w:r>
      <w:r>
        <w:rPr>
          <w:rFonts w:hint="eastAsia"/>
        </w:rPr>
        <w:t>日期</w:t>
      </w:r>
      <w:r>
        <w:rPr>
          <w:rFonts w:hint="eastAsia"/>
        </w:rPr>
        <w:t>]</w:t>
      </w:r>
      <w:r>
        <w:rPr>
          <w:rFonts w:hint="eastAsia"/>
        </w:rPr>
        <w:t>为当前日期；</w:t>
      </w:r>
      <w:r>
        <w:rPr>
          <w:rFonts w:hint="eastAsia"/>
        </w:rPr>
        <w:t>[</w:t>
      </w:r>
      <w:r>
        <w:rPr>
          <w:rFonts w:hint="eastAsia"/>
        </w:rPr>
        <w:t>时间</w:t>
      </w:r>
      <w:r>
        <w:rPr>
          <w:rFonts w:hint="eastAsia"/>
        </w:rPr>
        <w:t>]</w:t>
      </w:r>
      <w:r>
        <w:rPr>
          <w:rFonts w:hint="eastAsia"/>
        </w:rPr>
        <w:t>为</w:t>
      </w:r>
      <w:r>
        <w:rPr>
          <w:rFonts w:hint="eastAsia"/>
        </w:rPr>
        <w:t>02:00</w:t>
      </w:r>
      <w:r>
        <w:rPr>
          <w:rFonts w:hint="eastAsia"/>
        </w:rPr>
        <w:t>；</w:t>
      </w:r>
      <w:r>
        <w:rPr>
          <w:rFonts w:hint="eastAsia"/>
        </w:rPr>
        <w:t>n</w:t>
      </w:r>
      <w:r>
        <w:rPr>
          <w:rFonts w:hint="eastAsia"/>
        </w:rPr>
        <w:t>值为</w:t>
      </w:r>
      <w:r>
        <w:rPr>
          <w:rFonts w:hint="eastAsia"/>
        </w:rPr>
        <w:t>1</w:t>
      </w:r>
      <w:r>
        <w:rPr>
          <w:rFonts w:hint="eastAsia"/>
        </w:rPr>
        <w:t>。即每天凌晨</w:t>
      </w:r>
      <w:r>
        <w:rPr>
          <w:rFonts w:hint="eastAsia"/>
        </w:rPr>
        <w:t>2:00</w:t>
      </w:r>
      <w:r>
        <w:rPr>
          <w:rFonts w:hint="eastAsia"/>
        </w:rPr>
        <w:t>进行全量同步。</w:t>
      </w:r>
    </w:p>
    <w:p w:rsidR="005754CF" w:rsidRDefault="005754CF" w:rsidP="000F51FC">
      <w:pPr>
        <w:pStyle w:val="a3"/>
        <w:numPr>
          <w:ilvl w:val="0"/>
          <w:numId w:val="10"/>
        </w:numPr>
        <w:ind w:left="709" w:firstLineChars="0" w:hanging="284"/>
      </w:pPr>
      <w:r>
        <w:rPr>
          <w:rFonts w:hint="eastAsia"/>
        </w:rPr>
        <w:t>点击“</w:t>
      </w:r>
      <w:r w:rsidR="00B803A3">
        <w:rPr>
          <w:rFonts w:hint="eastAsia"/>
        </w:rPr>
        <w:t>全量同步频率”功能，显示当前全量同步频率的值，</w:t>
      </w:r>
      <w:r w:rsidR="00B803A3">
        <w:rPr>
          <w:rFonts w:hint="eastAsia"/>
        </w:rPr>
        <w:t>[</w:t>
      </w:r>
      <w:r w:rsidR="00B803A3">
        <w:rPr>
          <w:rFonts w:hint="eastAsia"/>
        </w:rPr>
        <w:t>日期</w:t>
      </w:r>
      <w:r w:rsidR="00B803A3">
        <w:rPr>
          <w:rFonts w:hint="eastAsia"/>
        </w:rPr>
        <w:t>]</w:t>
      </w:r>
      <w:r w:rsidR="00B803A3">
        <w:rPr>
          <w:rFonts w:hint="eastAsia"/>
        </w:rPr>
        <w:t>和</w:t>
      </w:r>
      <w:r w:rsidR="00B803A3">
        <w:rPr>
          <w:rFonts w:hint="eastAsia"/>
        </w:rPr>
        <w:t>[</w:t>
      </w:r>
      <w:r w:rsidR="00B803A3">
        <w:rPr>
          <w:rFonts w:hint="eastAsia"/>
        </w:rPr>
        <w:t>时间</w:t>
      </w:r>
      <w:r w:rsidR="00B803A3">
        <w:rPr>
          <w:rFonts w:hint="eastAsia"/>
        </w:rPr>
        <w:t>]</w:t>
      </w:r>
      <w:r w:rsidR="00B803A3">
        <w:rPr>
          <w:rFonts w:hint="eastAsia"/>
        </w:rPr>
        <w:t>显示下次执行的日期和时间；</w:t>
      </w:r>
      <w:r w:rsidR="00B803A3">
        <w:rPr>
          <w:rFonts w:hint="eastAsia"/>
        </w:rPr>
        <w:t>[n]</w:t>
      </w:r>
      <w:r w:rsidR="00B803A3">
        <w:rPr>
          <w:rFonts w:hint="eastAsia"/>
        </w:rPr>
        <w:t>显示设置值。</w:t>
      </w:r>
    </w:p>
    <w:p w:rsidR="00B803A3" w:rsidRDefault="00B803A3" w:rsidP="000F51FC">
      <w:pPr>
        <w:pStyle w:val="a3"/>
        <w:numPr>
          <w:ilvl w:val="0"/>
          <w:numId w:val="10"/>
        </w:numPr>
        <w:ind w:left="709" w:firstLineChars="0" w:hanging="284"/>
      </w:pPr>
      <w:r>
        <w:rPr>
          <w:rFonts w:hint="eastAsia"/>
        </w:rPr>
        <w:t>点击“全量同步频率”功能，最下边显示最近</w:t>
      </w:r>
      <w:r>
        <w:rPr>
          <w:rFonts w:hint="eastAsia"/>
        </w:rPr>
        <w:t>10</w:t>
      </w:r>
      <w:r>
        <w:rPr>
          <w:rFonts w:hint="eastAsia"/>
        </w:rPr>
        <w:t>次的全量同步日志。</w:t>
      </w:r>
    </w:p>
    <w:p w:rsidR="0048426B" w:rsidRPr="00113FEB" w:rsidRDefault="0048426B" w:rsidP="000F51FC">
      <w:pPr>
        <w:pStyle w:val="a3"/>
        <w:numPr>
          <w:ilvl w:val="0"/>
          <w:numId w:val="11"/>
        </w:numPr>
        <w:ind w:firstLineChars="0"/>
        <w:rPr>
          <w:b/>
        </w:rPr>
      </w:pPr>
      <w:r w:rsidRPr="00113FEB">
        <w:rPr>
          <w:rFonts w:hint="eastAsia"/>
          <w:b/>
        </w:rPr>
        <w:t>全量同步流程</w:t>
      </w:r>
    </w:p>
    <w:p w:rsidR="0048426B" w:rsidRPr="0048426B" w:rsidRDefault="00C14132" w:rsidP="0048426B">
      <w:r>
        <w:object w:dxaOrig="8162" w:dyaOrig="8446">
          <v:shape id="_x0000_i1034" type="#_x0000_t75" style="width:259.8pt;height:268.4pt" o:ole="">
            <v:imagedata r:id="rId29" o:title=""/>
          </v:shape>
          <o:OLEObject Type="Embed" ProgID="Visio.Drawing.11" ShapeID="_x0000_i1034" DrawAspect="Content" ObjectID="_1406707833" r:id="rId30"/>
        </w:object>
      </w:r>
    </w:p>
    <w:p w:rsidR="00B803A3" w:rsidRDefault="00B803A3" w:rsidP="0048426B">
      <w:pPr>
        <w:pStyle w:val="a3"/>
        <w:ind w:left="420" w:firstLineChars="0" w:firstLine="0"/>
      </w:pPr>
      <w:r>
        <w:rPr>
          <w:rFonts w:hint="eastAsia"/>
        </w:rPr>
        <w:t>按客户端设置的时间和频率</w:t>
      </w:r>
      <w:r w:rsidR="0003233B">
        <w:rPr>
          <w:rFonts w:hint="eastAsia"/>
        </w:rPr>
        <w:t>后台自动同步：</w:t>
      </w:r>
    </w:p>
    <w:p w:rsidR="00503025" w:rsidRDefault="0003233B" w:rsidP="000F51FC">
      <w:pPr>
        <w:pStyle w:val="a3"/>
        <w:numPr>
          <w:ilvl w:val="3"/>
          <w:numId w:val="5"/>
        </w:numPr>
        <w:ind w:firstLineChars="0"/>
      </w:pPr>
      <w:r>
        <w:rPr>
          <w:rFonts w:hint="eastAsia"/>
        </w:rPr>
        <w:t>获取</w:t>
      </w:r>
      <w:r>
        <w:rPr>
          <w:rFonts w:hint="eastAsia"/>
        </w:rPr>
        <w:t>BSA</w:t>
      </w:r>
      <w:r w:rsidR="00E21845">
        <w:rPr>
          <w:rFonts w:hint="eastAsia"/>
        </w:rPr>
        <w:t>表中所有的数据，</w:t>
      </w:r>
      <w:r>
        <w:rPr>
          <w:rFonts w:hint="eastAsia"/>
        </w:rPr>
        <w:t>进行数据核查</w:t>
      </w:r>
      <w:r w:rsidR="00E21845">
        <w:rPr>
          <w:rFonts w:hint="eastAsia"/>
        </w:rPr>
        <w:t>。</w:t>
      </w:r>
      <w:r>
        <w:rPr>
          <w:rFonts w:hint="eastAsia"/>
        </w:rPr>
        <w:t>检查是否有字段为空的记录；</w:t>
      </w:r>
      <w:r w:rsidR="009802CA">
        <w:rPr>
          <w:rFonts w:hint="eastAsia"/>
        </w:rPr>
        <w:t>如有为空的记录，用台账和伪基站载扇数据更新；如果更新后还有为空，则此条数据不上报。</w:t>
      </w:r>
    </w:p>
    <w:p w:rsidR="0003233B" w:rsidRDefault="0003233B" w:rsidP="000F51FC">
      <w:pPr>
        <w:pStyle w:val="a3"/>
        <w:numPr>
          <w:ilvl w:val="3"/>
          <w:numId w:val="5"/>
        </w:numPr>
        <w:ind w:firstLineChars="0"/>
      </w:pPr>
      <w:r>
        <w:rPr>
          <w:rFonts w:hint="eastAsia"/>
        </w:rPr>
        <w:t>按规定的命名方式生成全量同步文件（包括文件内容规范、文件名称规范）。详情参见</w:t>
      </w:r>
      <w:r>
        <w:rPr>
          <w:rFonts w:hint="eastAsia"/>
        </w:rPr>
        <w:t>PDE</w:t>
      </w:r>
      <w:r>
        <w:rPr>
          <w:rFonts w:hint="eastAsia"/>
        </w:rPr>
        <w:t>接口规范。</w:t>
      </w:r>
    </w:p>
    <w:p w:rsidR="0003233B" w:rsidRDefault="0003233B" w:rsidP="000F51FC">
      <w:pPr>
        <w:pStyle w:val="a3"/>
        <w:numPr>
          <w:ilvl w:val="3"/>
          <w:numId w:val="5"/>
        </w:numPr>
        <w:ind w:firstLineChars="0"/>
      </w:pPr>
      <w:r>
        <w:rPr>
          <w:rFonts w:hint="eastAsia"/>
        </w:rPr>
        <w:t>按</w:t>
      </w:r>
      <w:r>
        <w:rPr>
          <w:rFonts w:hint="eastAsia"/>
        </w:rPr>
        <w:t>PDE</w:t>
      </w:r>
      <w:r>
        <w:rPr>
          <w:rFonts w:hint="eastAsia"/>
        </w:rPr>
        <w:t>接口规范将</w:t>
      </w:r>
      <w:r w:rsidR="00CD67F2">
        <w:rPr>
          <w:rFonts w:hint="eastAsia"/>
        </w:rPr>
        <w:t>文件长传到指定目录。详情参见</w:t>
      </w:r>
      <w:r w:rsidR="00CD67F2">
        <w:rPr>
          <w:rFonts w:hint="eastAsia"/>
        </w:rPr>
        <w:t>PDE</w:t>
      </w:r>
      <w:r w:rsidR="00CD67F2">
        <w:rPr>
          <w:rFonts w:hint="eastAsia"/>
        </w:rPr>
        <w:t>接口规范。</w:t>
      </w:r>
    </w:p>
    <w:p w:rsidR="00CD67F2" w:rsidRDefault="000F1D34" w:rsidP="000F51FC">
      <w:pPr>
        <w:pStyle w:val="a3"/>
        <w:numPr>
          <w:ilvl w:val="3"/>
          <w:numId w:val="5"/>
        </w:numPr>
        <w:ind w:firstLineChars="0"/>
      </w:pPr>
      <w:r>
        <w:rPr>
          <w:rFonts w:hint="eastAsia"/>
        </w:rPr>
        <w:t>记录</w:t>
      </w:r>
      <w:r w:rsidR="00CD67F2">
        <w:rPr>
          <w:rFonts w:hint="eastAsia"/>
        </w:rPr>
        <w:t>日志：</w:t>
      </w:r>
      <w:r w:rsidR="00F21E00">
        <w:rPr>
          <w:rFonts w:hint="eastAsia"/>
        </w:rPr>
        <w:t>同步</w:t>
      </w:r>
      <w:r w:rsidR="00CD67F2">
        <w:rPr>
          <w:rFonts w:hint="eastAsia"/>
        </w:rPr>
        <w:t>日期、</w:t>
      </w:r>
      <w:r w:rsidR="00F21E00">
        <w:rPr>
          <w:rFonts w:hint="eastAsia"/>
        </w:rPr>
        <w:t>同步</w:t>
      </w:r>
      <w:r w:rsidR="00CD67F2">
        <w:rPr>
          <w:rFonts w:hint="eastAsia"/>
        </w:rPr>
        <w:t>时间、</w:t>
      </w:r>
      <w:r w:rsidR="00F21E00">
        <w:rPr>
          <w:rFonts w:hint="eastAsia"/>
        </w:rPr>
        <w:t>同步</w:t>
      </w:r>
      <w:r w:rsidR="00CD67F2">
        <w:rPr>
          <w:rFonts w:hint="eastAsia"/>
        </w:rPr>
        <w:t>文件名称、同步人</w:t>
      </w:r>
      <w:r w:rsidR="00F21E00">
        <w:rPr>
          <w:rFonts w:hint="eastAsia"/>
        </w:rPr>
        <w:t>、</w:t>
      </w:r>
      <w:r w:rsidR="009D15AC">
        <w:rPr>
          <w:rFonts w:hint="eastAsia"/>
        </w:rPr>
        <w:t xml:space="preserve"> </w:t>
      </w:r>
      <w:r w:rsidR="00CD67F2">
        <w:rPr>
          <w:rFonts w:hint="eastAsia"/>
        </w:rPr>
        <w:t>同步类型</w:t>
      </w:r>
      <w:r w:rsidR="00F21E00">
        <w:rPr>
          <w:rFonts w:hint="eastAsia"/>
        </w:rPr>
        <w:t>和同步方式</w:t>
      </w:r>
      <w:r w:rsidR="00CD67F2">
        <w:rPr>
          <w:rFonts w:hint="eastAsia"/>
        </w:rPr>
        <w:t>。</w:t>
      </w:r>
      <w:r w:rsidR="00211317">
        <w:rPr>
          <w:rFonts w:hint="eastAsia"/>
        </w:rPr>
        <w:t>同步</w:t>
      </w:r>
      <w:r w:rsidR="00CD67F2">
        <w:rPr>
          <w:rFonts w:hint="eastAsia"/>
        </w:rPr>
        <w:t>日期和</w:t>
      </w:r>
      <w:r w:rsidR="00211317">
        <w:rPr>
          <w:rFonts w:hint="eastAsia"/>
        </w:rPr>
        <w:t>同步</w:t>
      </w:r>
      <w:r w:rsidR="00CD67F2">
        <w:rPr>
          <w:rFonts w:hint="eastAsia"/>
        </w:rPr>
        <w:t>时间为</w:t>
      </w:r>
      <w:r w:rsidR="00CD67F2">
        <w:rPr>
          <w:rFonts w:hint="eastAsia"/>
        </w:rPr>
        <w:t>FTP</w:t>
      </w:r>
      <w:r w:rsidR="00CD67F2">
        <w:rPr>
          <w:rFonts w:hint="eastAsia"/>
        </w:rPr>
        <w:t>上传成功的日期和时间；同步人为默认“</w:t>
      </w:r>
      <w:r w:rsidR="00CD67F2">
        <w:rPr>
          <w:rFonts w:hint="eastAsia"/>
        </w:rPr>
        <w:t>SYSTEM</w:t>
      </w:r>
      <w:r w:rsidR="00CD67F2">
        <w:rPr>
          <w:rFonts w:hint="eastAsia"/>
        </w:rPr>
        <w:t>”；同步类型为默认的“</w:t>
      </w:r>
      <w:r w:rsidR="00211317">
        <w:rPr>
          <w:rFonts w:hint="eastAsia"/>
        </w:rPr>
        <w:t>全量同步”、同步方式默认为“自动同步”</w:t>
      </w:r>
      <w:r w:rsidR="008753E4">
        <w:rPr>
          <w:rFonts w:hint="eastAsia"/>
        </w:rPr>
        <w:t>。</w:t>
      </w:r>
    </w:p>
    <w:p w:rsidR="001E4478" w:rsidRDefault="001E4478" w:rsidP="000F51FC">
      <w:pPr>
        <w:pStyle w:val="a3"/>
        <w:numPr>
          <w:ilvl w:val="3"/>
          <w:numId w:val="5"/>
        </w:numPr>
        <w:ind w:firstLineChars="0"/>
      </w:pPr>
      <w:r>
        <w:rPr>
          <w:rFonts w:hint="eastAsia"/>
        </w:rPr>
        <w:t>待</w:t>
      </w:r>
      <w:r>
        <w:rPr>
          <w:rFonts w:hint="eastAsia"/>
        </w:rPr>
        <w:t>PDE</w:t>
      </w:r>
      <w:r>
        <w:rPr>
          <w:rFonts w:hint="eastAsia"/>
        </w:rPr>
        <w:t>服务器生成入库日志后，将日志采集到平台中。</w:t>
      </w:r>
      <w:r w:rsidR="000F1D34">
        <w:rPr>
          <w:rFonts w:hint="eastAsia"/>
        </w:rPr>
        <w:t>关于此日志的采集，参见“同步日志查询”功能。</w:t>
      </w:r>
    </w:p>
    <w:p w:rsidR="00540E21" w:rsidRDefault="00540E21" w:rsidP="000F51FC">
      <w:pPr>
        <w:pStyle w:val="a3"/>
        <w:numPr>
          <w:ilvl w:val="3"/>
          <w:numId w:val="5"/>
        </w:numPr>
        <w:ind w:firstLineChars="0"/>
      </w:pPr>
      <w:r>
        <w:rPr>
          <w:rFonts w:hint="eastAsia"/>
        </w:rPr>
        <w:t>根据</w:t>
      </w:r>
      <w:r>
        <w:rPr>
          <w:rFonts w:hint="eastAsia"/>
        </w:rPr>
        <w:t>PDE</w:t>
      </w:r>
      <w:r>
        <w:rPr>
          <w:rFonts w:hint="eastAsia"/>
        </w:rPr>
        <w:t>服务器同步日志中反馈的同步结果（</w:t>
      </w:r>
      <w:r>
        <w:rPr>
          <w:rFonts w:hint="eastAsia"/>
        </w:rPr>
        <w:t>PDE</w:t>
      </w:r>
      <w:r>
        <w:rPr>
          <w:rFonts w:hint="eastAsia"/>
        </w:rPr>
        <w:t>同步反馈日志中含未成功的记录）和本次更新的文件，</w:t>
      </w:r>
      <w:r w:rsidR="006D65F9">
        <w:rPr>
          <w:rFonts w:hint="eastAsia"/>
        </w:rPr>
        <w:t>对同步成功的</w:t>
      </w:r>
      <w:r w:rsidR="006D65F9">
        <w:rPr>
          <w:rFonts w:hint="eastAsia"/>
        </w:rPr>
        <w:t>BSA</w:t>
      </w:r>
      <w:r w:rsidR="006D65F9">
        <w:rPr>
          <w:rFonts w:hint="eastAsia"/>
        </w:rPr>
        <w:t>数据在</w:t>
      </w:r>
      <w:r w:rsidR="00044460">
        <w:rPr>
          <w:rFonts w:hint="eastAsia"/>
        </w:rPr>
        <w:t>平台</w:t>
      </w:r>
      <w:r w:rsidR="006D65F9">
        <w:rPr>
          <w:rFonts w:hint="eastAsia"/>
        </w:rPr>
        <w:t>中更新同步</w:t>
      </w:r>
      <w:r w:rsidR="00044460">
        <w:rPr>
          <w:rFonts w:hint="eastAsia"/>
        </w:rPr>
        <w:t>状态。</w:t>
      </w:r>
    </w:p>
    <w:tbl>
      <w:tblPr>
        <w:tblW w:w="5520" w:type="dxa"/>
        <w:tblInd w:w="534" w:type="dxa"/>
        <w:tblLook w:val="04A0"/>
      </w:tblPr>
      <w:tblGrid>
        <w:gridCol w:w="2980"/>
        <w:gridCol w:w="2540"/>
      </w:tblGrid>
      <w:tr w:rsidR="00303CC9" w:rsidRPr="00303CC9" w:rsidTr="00303CC9">
        <w:trPr>
          <w:trHeight w:val="270"/>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最后一次成功同步日期</w:t>
            </w:r>
          </w:p>
        </w:tc>
        <w:tc>
          <w:tcPr>
            <w:tcW w:w="2540" w:type="dxa"/>
            <w:tcBorders>
              <w:top w:val="single" w:sz="4" w:space="0" w:color="auto"/>
              <w:left w:val="nil"/>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 xml:space="preserve">　</w:t>
            </w:r>
          </w:p>
        </w:tc>
      </w:tr>
      <w:tr w:rsidR="00303CC9" w:rsidRPr="00303CC9" w:rsidTr="00303CC9">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最后一次成功同步成功类型</w:t>
            </w:r>
          </w:p>
        </w:tc>
        <w:tc>
          <w:tcPr>
            <w:tcW w:w="2540" w:type="dxa"/>
            <w:tcBorders>
              <w:top w:val="nil"/>
              <w:left w:val="nil"/>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{FULL,ADD,MOD}</w:t>
            </w:r>
          </w:p>
        </w:tc>
      </w:tr>
      <w:tr w:rsidR="00303CC9" w:rsidRPr="00303CC9" w:rsidTr="00303CC9">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最后一次成功同步方式</w:t>
            </w:r>
          </w:p>
        </w:tc>
        <w:tc>
          <w:tcPr>
            <w:tcW w:w="2540" w:type="dxa"/>
            <w:tcBorders>
              <w:top w:val="nil"/>
              <w:left w:val="nil"/>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{自动同步，手动同步}</w:t>
            </w:r>
          </w:p>
        </w:tc>
      </w:tr>
      <w:tr w:rsidR="00303CC9" w:rsidRPr="00303CC9" w:rsidTr="00303CC9">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最后一次成功同步操作人</w:t>
            </w:r>
          </w:p>
        </w:tc>
        <w:tc>
          <w:tcPr>
            <w:tcW w:w="2540" w:type="dxa"/>
            <w:tcBorders>
              <w:top w:val="nil"/>
              <w:left w:val="nil"/>
              <w:bottom w:val="single" w:sz="4" w:space="0" w:color="auto"/>
              <w:right w:val="single" w:sz="4" w:space="0" w:color="auto"/>
            </w:tcBorders>
            <w:shd w:val="clear" w:color="auto" w:fill="auto"/>
            <w:noWrap/>
            <w:vAlign w:val="center"/>
            <w:hideMark/>
          </w:tcPr>
          <w:p w:rsidR="00303CC9" w:rsidRPr="00303CC9" w:rsidRDefault="00303CC9" w:rsidP="00303CC9">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 xml:space="preserve">　</w:t>
            </w:r>
          </w:p>
        </w:tc>
      </w:tr>
    </w:tbl>
    <w:p w:rsidR="00303CC9" w:rsidRPr="00303CC9" w:rsidRDefault="00303CC9" w:rsidP="00303CC9">
      <w:pPr>
        <w:pStyle w:val="a3"/>
        <w:ind w:left="786" w:firstLineChars="0" w:firstLine="0"/>
      </w:pPr>
    </w:p>
    <w:p w:rsidR="001C4C27" w:rsidRDefault="001C4C27" w:rsidP="000F51FC">
      <w:pPr>
        <w:pStyle w:val="2"/>
        <w:numPr>
          <w:ilvl w:val="1"/>
          <w:numId w:val="36"/>
        </w:numPr>
      </w:pPr>
      <w:r>
        <w:rPr>
          <w:rFonts w:hint="eastAsia"/>
        </w:rPr>
        <w:t>同步到</w:t>
      </w:r>
      <w:r>
        <w:rPr>
          <w:rFonts w:hint="eastAsia"/>
        </w:rPr>
        <w:t>PDE</w:t>
      </w:r>
      <w:r>
        <w:rPr>
          <w:rFonts w:hint="eastAsia"/>
        </w:rPr>
        <w:t>服务器</w:t>
      </w:r>
    </w:p>
    <w:p w:rsidR="00244D9E" w:rsidRDefault="00244D9E" w:rsidP="001C4C27">
      <w:r>
        <w:rPr>
          <w:rFonts w:hint="eastAsia"/>
        </w:rPr>
        <w:tab/>
      </w:r>
      <w:r w:rsidR="001C4C27">
        <w:rPr>
          <w:rFonts w:hint="eastAsia"/>
        </w:rPr>
        <w:t>同步到</w:t>
      </w:r>
      <w:r w:rsidR="001C4C27">
        <w:rPr>
          <w:rFonts w:hint="eastAsia"/>
        </w:rPr>
        <w:t>PDE</w:t>
      </w:r>
      <w:r w:rsidR="001C4C27">
        <w:rPr>
          <w:rFonts w:hint="eastAsia"/>
        </w:rPr>
        <w:t>服务器可实现“立即同步”和“计划同步”两项功能。</w:t>
      </w:r>
      <w:r w:rsidR="005A4435">
        <w:rPr>
          <w:rFonts w:hint="eastAsia"/>
        </w:rPr>
        <w:t>可通过“立即同步”将</w:t>
      </w:r>
      <w:r w:rsidR="005A4435">
        <w:rPr>
          <w:rFonts w:hint="eastAsia"/>
        </w:rPr>
        <w:t>BSA</w:t>
      </w:r>
      <w:r w:rsidR="005A4435">
        <w:rPr>
          <w:rFonts w:hint="eastAsia"/>
        </w:rPr>
        <w:t>数据的更改立即同步到</w:t>
      </w:r>
      <w:r w:rsidR="005A4435">
        <w:rPr>
          <w:rFonts w:hint="eastAsia"/>
        </w:rPr>
        <w:t>PDE</w:t>
      </w:r>
      <w:r w:rsidR="005A4435">
        <w:rPr>
          <w:rFonts w:hint="eastAsia"/>
        </w:rPr>
        <w:t>服务器；“计划同步”可实现创建计划，在设定的未来某个时刻将更新同步到</w:t>
      </w:r>
      <w:r w:rsidR="005A4435">
        <w:rPr>
          <w:rFonts w:hint="eastAsia"/>
        </w:rPr>
        <w:t>PDE</w:t>
      </w:r>
      <w:r w:rsidR="005A4435">
        <w:rPr>
          <w:rFonts w:hint="eastAsia"/>
        </w:rPr>
        <w:t>服务器。</w:t>
      </w:r>
    </w:p>
    <w:p w:rsidR="00A6195C" w:rsidRDefault="00244D9E" w:rsidP="001C4C27">
      <w:r>
        <w:rPr>
          <w:rFonts w:hint="eastAsia"/>
        </w:rPr>
        <w:tab/>
      </w:r>
      <w:r w:rsidR="001C4C27">
        <w:rPr>
          <w:rFonts w:hint="eastAsia"/>
        </w:rPr>
        <w:t>这里的同步</w:t>
      </w:r>
      <w:r w:rsidR="001F5AF7">
        <w:rPr>
          <w:rFonts w:hint="eastAsia"/>
        </w:rPr>
        <w:t>可以</w:t>
      </w:r>
      <w:r w:rsidR="001C4C27">
        <w:rPr>
          <w:rFonts w:hint="eastAsia"/>
        </w:rPr>
        <w:t>增量同步</w:t>
      </w:r>
      <w:r w:rsidR="001F5AF7">
        <w:rPr>
          <w:rFonts w:hint="eastAsia"/>
        </w:rPr>
        <w:t>也也可以是全量同步。需要注意的是全量同步必须有权限的用户才能实现。</w:t>
      </w:r>
    </w:p>
    <w:p w:rsidR="001C4C27" w:rsidRDefault="005E0FED" w:rsidP="000F51FC">
      <w:pPr>
        <w:pStyle w:val="3"/>
        <w:numPr>
          <w:ilvl w:val="2"/>
          <w:numId w:val="36"/>
        </w:numPr>
      </w:pPr>
      <w:r>
        <w:rPr>
          <w:rFonts w:hint="eastAsia"/>
        </w:rPr>
        <w:lastRenderedPageBreak/>
        <w:t>立即同步</w:t>
      </w:r>
    </w:p>
    <w:p w:rsidR="00930C12" w:rsidRDefault="00182A76" w:rsidP="001C4C27">
      <w:r>
        <w:rPr>
          <w:rFonts w:hint="eastAsia"/>
        </w:rPr>
        <w:tab/>
      </w:r>
      <w:r w:rsidR="001C4C27">
        <w:rPr>
          <w:rFonts w:hint="eastAsia"/>
        </w:rPr>
        <w:t>同步上次同步到当前时刻，修改的本地</w:t>
      </w:r>
      <w:r w:rsidR="001C4C27">
        <w:rPr>
          <w:rFonts w:hint="eastAsia"/>
        </w:rPr>
        <w:t>BSA</w:t>
      </w:r>
      <w:r w:rsidR="001C4C27">
        <w:rPr>
          <w:rFonts w:hint="eastAsia"/>
        </w:rPr>
        <w:t>数据。分为“</w:t>
      </w:r>
      <w:r w:rsidR="001C4C27">
        <w:rPr>
          <w:rFonts w:hint="eastAsia"/>
        </w:rPr>
        <w:t>ADD</w:t>
      </w:r>
      <w:r w:rsidR="001C4C27">
        <w:rPr>
          <w:rFonts w:hint="eastAsia"/>
        </w:rPr>
        <w:t>”，“</w:t>
      </w:r>
      <w:r w:rsidR="001C4C27">
        <w:rPr>
          <w:rFonts w:hint="eastAsia"/>
        </w:rPr>
        <w:t>DEL</w:t>
      </w:r>
      <w:r w:rsidR="001C4C27">
        <w:t>”</w:t>
      </w:r>
      <w:r w:rsidR="001C4C27">
        <w:rPr>
          <w:rFonts w:hint="eastAsia"/>
        </w:rPr>
        <w:t>和</w:t>
      </w:r>
      <w:r w:rsidR="001C4C27">
        <w:t>”</w:t>
      </w:r>
      <w:r w:rsidR="001C4C27">
        <w:rPr>
          <w:rFonts w:hint="eastAsia"/>
        </w:rPr>
        <w:t>MOD</w:t>
      </w:r>
      <w:r w:rsidR="001C4C27">
        <w:t>”</w:t>
      </w:r>
      <w:r w:rsidR="001C4C27">
        <w:rPr>
          <w:rFonts w:hint="eastAsia"/>
        </w:rPr>
        <w:t>三种，分别对应增加的</w:t>
      </w:r>
      <w:r w:rsidR="001C4C27">
        <w:rPr>
          <w:rFonts w:hint="eastAsia"/>
        </w:rPr>
        <w:t>BSA</w:t>
      </w:r>
      <w:r w:rsidR="001C4C27">
        <w:rPr>
          <w:rFonts w:hint="eastAsia"/>
        </w:rPr>
        <w:t>网元，删除的</w:t>
      </w:r>
      <w:r w:rsidR="001C4C27">
        <w:rPr>
          <w:rFonts w:hint="eastAsia"/>
        </w:rPr>
        <w:t>BSA</w:t>
      </w:r>
      <w:r w:rsidR="001C4C27">
        <w:rPr>
          <w:rFonts w:hint="eastAsia"/>
        </w:rPr>
        <w:t>网元和修改的</w:t>
      </w:r>
      <w:r w:rsidR="001C4C27">
        <w:rPr>
          <w:rFonts w:hint="eastAsia"/>
        </w:rPr>
        <w:t>BSA</w:t>
      </w:r>
      <w:r w:rsidR="001C4C27">
        <w:rPr>
          <w:rFonts w:hint="eastAsia"/>
        </w:rPr>
        <w:t>网元。</w:t>
      </w:r>
    </w:p>
    <w:p w:rsidR="00E21845" w:rsidRPr="00E21845" w:rsidRDefault="00E21845" w:rsidP="000F51FC">
      <w:pPr>
        <w:pStyle w:val="a3"/>
        <w:numPr>
          <w:ilvl w:val="0"/>
          <w:numId w:val="12"/>
        </w:numPr>
        <w:ind w:firstLineChars="0"/>
        <w:rPr>
          <w:b/>
        </w:rPr>
      </w:pPr>
      <w:r w:rsidRPr="00E21845">
        <w:rPr>
          <w:rFonts w:hint="eastAsia"/>
          <w:b/>
        </w:rPr>
        <w:t>同步流程</w:t>
      </w:r>
    </w:p>
    <w:p w:rsidR="00C46428" w:rsidRDefault="003D1A68" w:rsidP="001C4C27">
      <w:r>
        <w:object w:dxaOrig="8162" w:dyaOrig="10025">
          <v:shape id="_x0000_i1035" type="#_x0000_t75" style="width:264.95pt;height:325.45pt" o:ole="">
            <v:imagedata r:id="rId31" o:title=""/>
          </v:shape>
          <o:OLEObject Type="Embed" ProgID="Visio.Drawing.11" ShapeID="_x0000_i1035" DrawAspect="Content" ObjectID="_1406707834" r:id="rId32"/>
        </w:object>
      </w:r>
    </w:p>
    <w:p w:rsidR="00E21845" w:rsidRDefault="002B2E8C" w:rsidP="000F51FC">
      <w:pPr>
        <w:pStyle w:val="a3"/>
        <w:numPr>
          <w:ilvl w:val="0"/>
          <w:numId w:val="13"/>
        </w:numPr>
        <w:ind w:firstLineChars="0"/>
      </w:pPr>
      <w:r>
        <w:rPr>
          <w:rFonts w:hint="eastAsia"/>
        </w:rPr>
        <w:t>根据权限，</w:t>
      </w:r>
      <w:r w:rsidR="00E21845">
        <w:rPr>
          <w:rFonts w:hint="eastAsia"/>
        </w:rPr>
        <w:t>获取</w:t>
      </w:r>
      <w:r w:rsidR="00E21845">
        <w:rPr>
          <w:rFonts w:hint="eastAsia"/>
        </w:rPr>
        <w:t>BSA</w:t>
      </w:r>
      <w:r w:rsidR="00E21845">
        <w:rPr>
          <w:rFonts w:hint="eastAsia"/>
        </w:rPr>
        <w:t>表中从上次更新到当前所有有变更的数据，进行数据核查。检查是否有字段为空的记录；如有为空的记录，用台账和伪基站载扇数据更新；如果更新后还有为空，则此条数据不上报。</w:t>
      </w:r>
    </w:p>
    <w:p w:rsidR="00E21845" w:rsidRDefault="00E21845" w:rsidP="000F51FC">
      <w:pPr>
        <w:pStyle w:val="a3"/>
        <w:numPr>
          <w:ilvl w:val="0"/>
          <w:numId w:val="13"/>
        </w:numPr>
        <w:ind w:firstLineChars="0"/>
      </w:pPr>
      <w:r>
        <w:rPr>
          <w:rFonts w:hint="eastAsia"/>
        </w:rPr>
        <w:t>按规定的命名方式生成</w:t>
      </w:r>
      <w:r w:rsidR="002B2E8C">
        <w:rPr>
          <w:rFonts w:hint="eastAsia"/>
        </w:rPr>
        <w:t>所选同步类型的</w:t>
      </w:r>
      <w:r>
        <w:rPr>
          <w:rFonts w:hint="eastAsia"/>
        </w:rPr>
        <w:t>同步文件（包括文件内容规范、文件名称规范）。详情参见</w:t>
      </w:r>
      <w:r>
        <w:rPr>
          <w:rFonts w:hint="eastAsia"/>
        </w:rPr>
        <w:t>PDE</w:t>
      </w:r>
      <w:r>
        <w:rPr>
          <w:rFonts w:hint="eastAsia"/>
        </w:rPr>
        <w:t>接口规范。</w:t>
      </w:r>
    </w:p>
    <w:p w:rsidR="00E21845" w:rsidRDefault="00E21845" w:rsidP="000F51FC">
      <w:pPr>
        <w:pStyle w:val="a3"/>
        <w:numPr>
          <w:ilvl w:val="0"/>
          <w:numId w:val="13"/>
        </w:numPr>
        <w:ind w:firstLineChars="0"/>
      </w:pPr>
      <w:r>
        <w:rPr>
          <w:rFonts w:hint="eastAsia"/>
        </w:rPr>
        <w:t>按</w:t>
      </w:r>
      <w:r>
        <w:rPr>
          <w:rFonts w:hint="eastAsia"/>
        </w:rPr>
        <w:t>PDE</w:t>
      </w:r>
      <w:r>
        <w:rPr>
          <w:rFonts w:hint="eastAsia"/>
        </w:rPr>
        <w:t>接口规范将文件长传到指定目录。详情参见</w:t>
      </w:r>
      <w:r>
        <w:rPr>
          <w:rFonts w:hint="eastAsia"/>
        </w:rPr>
        <w:t>PDE</w:t>
      </w:r>
      <w:r>
        <w:rPr>
          <w:rFonts w:hint="eastAsia"/>
        </w:rPr>
        <w:t>接口规范。</w:t>
      </w:r>
    </w:p>
    <w:p w:rsidR="00E21845" w:rsidRDefault="00E21845" w:rsidP="000F51FC">
      <w:pPr>
        <w:pStyle w:val="a3"/>
        <w:numPr>
          <w:ilvl w:val="0"/>
          <w:numId w:val="13"/>
        </w:numPr>
        <w:ind w:firstLineChars="0"/>
      </w:pPr>
      <w:r>
        <w:rPr>
          <w:rFonts w:hint="eastAsia"/>
        </w:rPr>
        <w:t>记录日志：同步日期、同步时间、同步文件名称、同步人、</w:t>
      </w:r>
      <w:r>
        <w:rPr>
          <w:rFonts w:hint="eastAsia"/>
        </w:rPr>
        <w:t xml:space="preserve"> </w:t>
      </w:r>
      <w:r>
        <w:rPr>
          <w:rFonts w:hint="eastAsia"/>
        </w:rPr>
        <w:t>同步类型和同步方式。同步日期和同步时间为</w:t>
      </w:r>
      <w:r>
        <w:rPr>
          <w:rFonts w:hint="eastAsia"/>
        </w:rPr>
        <w:t>FTP</w:t>
      </w:r>
      <w:r>
        <w:rPr>
          <w:rFonts w:hint="eastAsia"/>
        </w:rPr>
        <w:t>上传成功的日期和时间；同步人为</w:t>
      </w:r>
      <w:r w:rsidR="002B2E8C">
        <w:rPr>
          <w:rFonts w:hint="eastAsia"/>
        </w:rPr>
        <w:t>当前操作人</w:t>
      </w:r>
      <w:r>
        <w:rPr>
          <w:rFonts w:hint="eastAsia"/>
        </w:rPr>
        <w:t>；同步类型为</w:t>
      </w:r>
      <w:r w:rsidR="002B2E8C">
        <w:rPr>
          <w:rFonts w:hint="eastAsia"/>
        </w:rPr>
        <w:t>所选同步类型</w:t>
      </w:r>
      <w:r>
        <w:rPr>
          <w:rFonts w:hint="eastAsia"/>
        </w:rPr>
        <w:t>、同步方式默认为“</w:t>
      </w:r>
      <w:r w:rsidR="002B2E8C">
        <w:rPr>
          <w:rFonts w:hint="eastAsia"/>
        </w:rPr>
        <w:t>手动</w:t>
      </w:r>
      <w:r>
        <w:rPr>
          <w:rFonts w:hint="eastAsia"/>
        </w:rPr>
        <w:t>同步”。</w:t>
      </w:r>
    </w:p>
    <w:p w:rsidR="00E21845" w:rsidRDefault="00E21845" w:rsidP="000F51FC">
      <w:pPr>
        <w:pStyle w:val="a3"/>
        <w:numPr>
          <w:ilvl w:val="0"/>
          <w:numId w:val="13"/>
        </w:numPr>
        <w:ind w:firstLineChars="0"/>
      </w:pPr>
      <w:r>
        <w:rPr>
          <w:rFonts w:hint="eastAsia"/>
        </w:rPr>
        <w:t>待</w:t>
      </w:r>
      <w:r>
        <w:rPr>
          <w:rFonts w:hint="eastAsia"/>
        </w:rPr>
        <w:t>PDE</w:t>
      </w:r>
      <w:r>
        <w:rPr>
          <w:rFonts w:hint="eastAsia"/>
        </w:rPr>
        <w:t>服务器生成入库日志后，将日志采集到平台中。关于此日志的采集，参见“同步日志查询”功能。</w:t>
      </w:r>
    </w:p>
    <w:p w:rsidR="00E21845" w:rsidRDefault="00E21845" w:rsidP="000F51FC">
      <w:pPr>
        <w:pStyle w:val="a3"/>
        <w:numPr>
          <w:ilvl w:val="0"/>
          <w:numId w:val="13"/>
        </w:numPr>
        <w:ind w:firstLineChars="0"/>
      </w:pPr>
      <w:r>
        <w:rPr>
          <w:rFonts w:hint="eastAsia"/>
        </w:rPr>
        <w:t>根据</w:t>
      </w:r>
      <w:r>
        <w:rPr>
          <w:rFonts w:hint="eastAsia"/>
        </w:rPr>
        <w:t>PDE</w:t>
      </w:r>
      <w:r>
        <w:rPr>
          <w:rFonts w:hint="eastAsia"/>
        </w:rPr>
        <w:t>服务器同步日志中反馈的同步结果（</w:t>
      </w:r>
      <w:r>
        <w:rPr>
          <w:rFonts w:hint="eastAsia"/>
        </w:rPr>
        <w:t>PDE</w:t>
      </w:r>
      <w:r>
        <w:rPr>
          <w:rFonts w:hint="eastAsia"/>
        </w:rPr>
        <w:t>同步反馈日志中含未成功的记录）和本次更新的文件，对同步成功的</w:t>
      </w:r>
      <w:r>
        <w:rPr>
          <w:rFonts w:hint="eastAsia"/>
        </w:rPr>
        <w:t>BSA</w:t>
      </w:r>
      <w:r>
        <w:rPr>
          <w:rFonts w:hint="eastAsia"/>
        </w:rPr>
        <w:t>数据在平台中更新同步状态。</w:t>
      </w:r>
    </w:p>
    <w:tbl>
      <w:tblPr>
        <w:tblW w:w="5520" w:type="dxa"/>
        <w:tblInd w:w="534" w:type="dxa"/>
        <w:tblLook w:val="04A0"/>
      </w:tblPr>
      <w:tblGrid>
        <w:gridCol w:w="2980"/>
        <w:gridCol w:w="2540"/>
      </w:tblGrid>
      <w:tr w:rsidR="00E21845" w:rsidRPr="00303CC9" w:rsidTr="00973056">
        <w:trPr>
          <w:trHeight w:val="270"/>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最后一次成功同步日期</w:t>
            </w:r>
          </w:p>
        </w:tc>
        <w:tc>
          <w:tcPr>
            <w:tcW w:w="2540" w:type="dxa"/>
            <w:tcBorders>
              <w:top w:val="single" w:sz="4" w:space="0" w:color="auto"/>
              <w:left w:val="nil"/>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 xml:space="preserve">　</w:t>
            </w:r>
          </w:p>
        </w:tc>
      </w:tr>
      <w:tr w:rsidR="00E21845"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最后一次成功同步成功类型</w:t>
            </w:r>
          </w:p>
        </w:tc>
        <w:tc>
          <w:tcPr>
            <w:tcW w:w="2540" w:type="dxa"/>
            <w:tcBorders>
              <w:top w:val="nil"/>
              <w:left w:val="nil"/>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{FULL,ADD,MOD}</w:t>
            </w:r>
          </w:p>
        </w:tc>
      </w:tr>
      <w:tr w:rsidR="00E21845"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最后一次成功同步方式</w:t>
            </w:r>
          </w:p>
        </w:tc>
        <w:tc>
          <w:tcPr>
            <w:tcW w:w="2540" w:type="dxa"/>
            <w:tcBorders>
              <w:top w:val="nil"/>
              <w:left w:val="nil"/>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{自动同步，手动同步}</w:t>
            </w:r>
          </w:p>
        </w:tc>
      </w:tr>
      <w:tr w:rsidR="00E21845"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最后一次成功同步操作人</w:t>
            </w:r>
          </w:p>
        </w:tc>
        <w:tc>
          <w:tcPr>
            <w:tcW w:w="2540" w:type="dxa"/>
            <w:tcBorders>
              <w:top w:val="nil"/>
              <w:left w:val="nil"/>
              <w:bottom w:val="single" w:sz="4" w:space="0" w:color="auto"/>
              <w:right w:val="single" w:sz="4" w:space="0" w:color="auto"/>
            </w:tcBorders>
            <w:shd w:val="clear" w:color="auto" w:fill="auto"/>
            <w:noWrap/>
            <w:vAlign w:val="center"/>
            <w:hideMark/>
          </w:tcPr>
          <w:p w:rsidR="00E21845" w:rsidRPr="00303CC9" w:rsidRDefault="00E21845"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 xml:space="preserve">　</w:t>
            </w:r>
          </w:p>
        </w:tc>
      </w:tr>
    </w:tbl>
    <w:p w:rsidR="006239A6" w:rsidRDefault="006239A6" w:rsidP="000F51FC">
      <w:pPr>
        <w:pStyle w:val="a3"/>
        <w:numPr>
          <w:ilvl w:val="0"/>
          <w:numId w:val="12"/>
        </w:numPr>
        <w:ind w:firstLineChars="0"/>
        <w:rPr>
          <w:b/>
        </w:rPr>
      </w:pPr>
      <w:r>
        <w:rPr>
          <w:rFonts w:hint="eastAsia"/>
          <w:b/>
        </w:rPr>
        <w:t>客户端功能</w:t>
      </w:r>
    </w:p>
    <w:p w:rsidR="006239A6" w:rsidRDefault="006239A6" w:rsidP="006239A6">
      <w:r>
        <w:rPr>
          <w:rFonts w:hint="eastAsia"/>
        </w:rPr>
        <w:lastRenderedPageBreak/>
        <w:tab/>
      </w:r>
      <w:r w:rsidR="00410715">
        <w:rPr>
          <w:rFonts w:hint="eastAsia"/>
        </w:rPr>
        <w:tab/>
      </w:r>
      <w:r w:rsidR="00410715" w:rsidRPr="00DB7405">
        <w:rPr>
          <w:rFonts w:hint="eastAsia"/>
        </w:rPr>
        <w:t>点击“</w:t>
      </w:r>
      <w:r w:rsidR="00410715">
        <w:rPr>
          <w:rFonts w:hint="eastAsia"/>
        </w:rPr>
        <w:t>立即同步”功能进入本功能。</w:t>
      </w:r>
      <w:r w:rsidR="001272FD">
        <w:rPr>
          <w:rFonts w:hint="eastAsia"/>
        </w:rPr>
        <w:t>客户端主功能界面如</w:t>
      </w:r>
      <w:r>
        <w:rPr>
          <w:rFonts w:hint="eastAsia"/>
        </w:rPr>
        <w:t>下：</w:t>
      </w:r>
    </w:p>
    <w:p w:rsidR="006239A6" w:rsidRDefault="006239A6" w:rsidP="00410715">
      <w:pPr>
        <w:pStyle w:val="a3"/>
        <w:ind w:left="840" w:firstLineChars="0" w:firstLine="0"/>
      </w:pPr>
      <w:r>
        <w:rPr>
          <w:rFonts w:hint="eastAsia"/>
          <w:b/>
          <w:noProof/>
        </w:rPr>
        <w:drawing>
          <wp:inline distT="0" distB="0" distL="0" distR="0">
            <wp:extent cx="5270500" cy="26543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0500" cy="2654300"/>
                    </a:xfrm>
                    <a:prstGeom prst="rect">
                      <a:avLst/>
                    </a:prstGeom>
                    <a:noFill/>
                    <a:ln>
                      <a:noFill/>
                    </a:ln>
                  </pic:spPr>
                </pic:pic>
              </a:graphicData>
            </a:graphic>
          </wp:inline>
        </w:drawing>
      </w:r>
      <w:r>
        <w:rPr>
          <w:rFonts w:hint="eastAsia"/>
          <w:b/>
        </w:rPr>
        <w:t>功能点：</w:t>
      </w:r>
    </w:p>
    <w:p w:rsidR="006239A6" w:rsidRDefault="006239A6" w:rsidP="000F51FC">
      <w:pPr>
        <w:pStyle w:val="a3"/>
        <w:numPr>
          <w:ilvl w:val="0"/>
          <w:numId w:val="14"/>
        </w:numPr>
        <w:ind w:firstLineChars="0"/>
      </w:pPr>
      <w:r>
        <w:rPr>
          <w:rFonts w:hint="eastAsia"/>
        </w:rPr>
        <w:t>需选择立即同步的城市范围，可选择的城市视登录用户的权限而定。默认为用户所属登录地市。</w:t>
      </w:r>
    </w:p>
    <w:p w:rsidR="006239A6" w:rsidRDefault="006239A6" w:rsidP="000F51FC">
      <w:pPr>
        <w:pStyle w:val="a3"/>
        <w:numPr>
          <w:ilvl w:val="0"/>
          <w:numId w:val="14"/>
        </w:numPr>
        <w:ind w:firstLineChars="0"/>
      </w:pPr>
      <w:r>
        <w:rPr>
          <w:rFonts w:hint="eastAsia"/>
        </w:rPr>
        <w:t>需选择同步类型，可选择的同步类型为</w:t>
      </w:r>
      <w:r>
        <w:rPr>
          <w:rFonts w:hint="eastAsia"/>
        </w:rPr>
        <w:t>{</w:t>
      </w:r>
      <w:r>
        <w:rPr>
          <w:rFonts w:hint="eastAsia"/>
        </w:rPr>
        <w:t>全量同步，增量同步，紧急同步</w:t>
      </w:r>
      <w:r>
        <w:rPr>
          <w:rFonts w:hint="eastAsia"/>
        </w:rPr>
        <w:t>}</w:t>
      </w:r>
      <w:r>
        <w:rPr>
          <w:rFonts w:hint="eastAsia"/>
        </w:rPr>
        <w:t>。“全量同步”仅有权限的用户可选择，如省级管理员。不同的同步类型，生成的文件命名方式、生成文件方式和上传路径不同。详情参见</w:t>
      </w:r>
      <w:r>
        <w:rPr>
          <w:rFonts w:hint="eastAsia"/>
        </w:rPr>
        <w:t>PDE</w:t>
      </w:r>
      <w:r>
        <w:rPr>
          <w:rFonts w:hint="eastAsia"/>
        </w:rPr>
        <w:t>数据接口规范。默认为“紧急同步”。</w:t>
      </w:r>
    </w:p>
    <w:p w:rsidR="006239A6" w:rsidRDefault="006239A6" w:rsidP="000F51FC">
      <w:pPr>
        <w:pStyle w:val="a3"/>
        <w:numPr>
          <w:ilvl w:val="0"/>
          <w:numId w:val="14"/>
        </w:numPr>
        <w:ind w:firstLineChars="0"/>
      </w:pPr>
      <w:r>
        <w:rPr>
          <w:rFonts w:hint="eastAsia"/>
        </w:rPr>
        <w:t>在城市和同步类型设置好的前提下，可点击“预览同步内容”，在下方表格生成本次同步内容。</w:t>
      </w:r>
    </w:p>
    <w:p w:rsidR="006239A6" w:rsidRDefault="006239A6" w:rsidP="000F51FC">
      <w:pPr>
        <w:pStyle w:val="a3"/>
        <w:numPr>
          <w:ilvl w:val="1"/>
          <w:numId w:val="14"/>
        </w:numPr>
        <w:ind w:firstLineChars="0"/>
      </w:pPr>
      <w:r>
        <w:rPr>
          <w:rFonts w:hint="eastAsia"/>
        </w:rPr>
        <w:t>其中，当“同步类型”为“全量同步”，下方表格仅显示标题为“全量同步”的</w:t>
      </w:r>
      <w:r>
        <w:rPr>
          <w:rFonts w:hint="eastAsia"/>
        </w:rPr>
        <w:t>BSA</w:t>
      </w:r>
      <w:r>
        <w:rPr>
          <w:rFonts w:hint="eastAsia"/>
        </w:rPr>
        <w:t>数据表格，对应全量同步文件的内容；当“同步类型”为“增量同步”或者“紧急同步”时，下方表格以三个表格“修改”、“新增”、“删除”分别对应修改、新增和删除文件的内容。</w:t>
      </w:r>
    </w:p>
    <w:p w:rsidR="000D671B" w:rsidRDefault="000D671B" w:rsidP="000F51FC">
      <w:pPr>
        <w:pStyle w:val="a3"/>
        <w:numPr>
          <w:ilvl w:val="1"/>
          <w:numId w:val="14"/>
        </w:numPr>
        <w:ind w:firstLineChars="0"/>
      </w:pPr>
      <w:r>
        <w:rPr>
          <w:rFonts w:hint="eastAsia"/>
        </w:rPr>
        <w:t>与上次同步对比，修改的内容单元格需要用绿色标注出，提醒用户已修改；</w:t>
      </w:r>
    </w:p>
    <w:p w:rsidR="006239A6" w:rsidRDefault="006239A6" w:rsidP="000F51FC">
      <w:pPr>
        <w:pStyle w:val="a3"/>
        <w:numPr>
          <w:ilvl w:val="1"/>
          <w:numId w:val="14"/>
        </w:numPr>
        <w:ind w:firstLineChars="0"/>
      </w:pPr>
      <w:r>
        <w:rPr>
          <w:rFonts w:hint="eastAsia"/>
        </w:rPr>
        <w:t>如果其中一种无数据，则表格中不显示数据即可。</w:t>
      </w:r>
    </w:p>
    <w:p w:rsidR="006239A6" w:rsidRDefault="006239A6" w:rsidP="000F51FC">
      <w:pPr>
        <w:pStyle w:val="a3"/>
        <w:numPr>
          <w:ilvl w:val="1"/>
          <w:numId w:val="14"/>
        </w:numPr>
        <w:ind w:firstLineChars="0"/>
      </w:pPr>
      <w:r>
        <w:rPr>
          <w:rFonts w:hint="eastAsia"/>
        </w:rPr>
        <w:t>如果没有检测到任何可同步的内容，以弹出框提示用户。</w:t>
      </w:r>
    </w:p>
    <w:p w:rsidR="006239A6" w:rsidRDefault="006239A6" w:rsidP="000F51FC">
      <w:pPr>
        <w:pStyle w:val="a3"/>
        <w:numPr>
          <w:ilvl w:val="0"/>
          <w:numId w:val="14"/>
        </w:numPr>
        <w:ind w:firstLineChars="0"/>
      </w:pPr>
      <w:r>
        <w:rPr>
          <w:rFonts w:hint="eastAsia"/>
        </w:rPr>
        <w:t>在城市和同步类型设置好的前提下，点击“生成同步文件”按钮，可生成待同步的文件。</w:t>
      </w:r>
    </w:p>
    <w:p w:rsidR="006239A6" w:rsidRDefault="006239A6" w:rsidP="000F51FC">
      <w:pPr>
        <w:pStyle w:val="a3"/>
        <w:numPr>
          <w:ilvl w:val="1"/>
          <w:numId w:val="14"/>
        </w:numPr>
        <w:ind w:firstLineChars="0"/>
      </w:pPr>
      <w:r>
        <w:rPr>
          <w:rFonts w:hint="eastAsia"/>
        </w:rPr>
        <w:t>如果没有可同步的内容，则以弹出框提示用户。</w:t>
      </w:r>
    </w:p>
    <w:p w:rsidR="006239A6" w:rsidRDefault="006239A6" w:rsidP="000F51FC">
      <w:pPr>
        <w:pStyle w:val="a3"/>
        <w:numPr>
          <w:ilvl w:val="1"/>
          <w:numId w:val="14"/>
        </w:numPr>
        <w:ind w:firstLineChars="0"/>
      </w:pPr>
      <w:r>
        <w:rPr>
          <w:rFonts w:hint="eastAsia"/>
        </w:rPr>
        <w:t>生成的文件在“待同步的文件”栏中显示。</w:t>
      </w:r>
    </w:p>
    <w:p w:rsidR="006239A6" w:rsidRDefault="006239A6" w:rsidP="000F51FC">
      <w:pPr>
        <w:pStyle w:val="a3"/>
        <w:numPr>
          <w:ilvl w:val="1"/>
          <w:numId w:val="14"/>
        </w:numPr>
        <w:ind w:firstLineChars="0"/>
      </w:pPr>
      <w:r>
        <w:rPr>
          <w:rFonts w:hint="eastAsia"/>
        </w:rPr>
        <w:t>点击“下载”可下载对应的文件；</w:t>
      </w:r>
    </w:p>
    <w:p w:rsidR="006239A6" w:rsidRDefault="006239A6" w:rsidP="000F51FC">
      <w:pPr>
        <w:pStyle w:val="a3"/>
        <w:numPr>
          <w:ilvl w:val="1"/>
          <w:numId w:val="14"/>
        </w:numPr>
        <w:ind w:firstLineChars="0"/>
      </w:pPr>
      <w:r>
        <w:rPr>
          <w:rFonts w:hint="eastAsia"/>
        </w:rPr>
        <w:t>点击“删除”可删除对应的文件；删除时需先提示用户确认删除。删除的文件不予同步。</w:t>
      </w:r>
    </w:p>
    <w:p w:rsidR="006239A6" w:rsidRDefault="006239A6" w:rsidP="000F51FC">
      <w:pPr>
        <w:pStyle w:val="a3"/>
        <w:numPr>
          <w:ilvl w:val="0"/>
          <w:numId w:val="14"/>
        </w:numPr>
        <w:ind w:firstLineChars="0"/>
      </w:pPr>
      <w:r>
        <w:rPr>
          <w:rFonts w:hint="eastAsia"/>
        </w:rPr>
        <w:t>待同步的文件”栏中有文件时，可点击“上传同步”按钮进行上传操作。</w:t>
      </w:r>
    </w:p>
    <w:p w:rsidR="006239A6" w:rsidRDefault="006239A6" w:rsidP="000F51FC">
      <w:pPr>
        <w:pStyle w:val="a3"/>
        <w:numPr>
          <w:ilvl w:val="1"/>
          <w:numId w:val="14"/>
        </w:numPr>
        <w:ind w:firstLineChars="0"/>
      </w:pPr>
      <w:r>
        <w:rPr>
          <w:rFonts w:hint="eastAsia"/>
        </w:rPr>
        <w:t>上传过程中，本功能界面不可操作；</w:t>
      </w:r>
    </w:p>
    <w:p w:rsidR="006239A6" w:rsidRDefault="006239A6" w:rsidP="000F51FC">
      <w:pPr>
        <w:pStyle w:val="a3"/>
        <w:numPr>
          <w:ilvl w:val="1"/>
          <w:numId w:val="14"/>
        </w:numPr>
        <w:ind w:firstLineChars="0"/>
      </w:pPr>
      <w:r>
        <w:rPr>
          <w:rFonts w:hint="eastAsia"/>
        </w:rPr>
        <w:t>界面提示用户正在上传；</w:t>
      </w:r>
    </w:p>
    <w:p w:rsidR="006239A6" w:rsidRPr="00DB7405" w:rsidRDefault="006239A6" w:rsidP="000F51FC">
      <w:pPr>
        <w:pStyle w:val="a3"/>
        <w:numPr>
          <w:ilvl w:val="1"/>
          <w:numId w:val="14"/>
        </w:numPr>
        <w:ind w:firstLineChars="0"/>
      </w:pPr>
      <w:r>
        <w:rPr>
          <w:rFonts w:hint="eastAsia"/>
        </w:rPr>
        <w:t>当后台成功上传文件到</w:t>
      </w:r>
      <w:r>
        <w:rPr>
          <w:rFonts w:hint="eastAsia"/>
        </w:rPr>
        <w:t>PDE</w:t>
      </w:r>
      <w:r>
        <w:rPr>
          <w:rFonts w:hint="eastAsia"/>
        </w:rPr>
        <w:t>服务器上后，已弹出框形式提醒“上传成功，请稍后在“同步日志查询”功能中查询同步结果”。</w:t>
      </w:r>
    </w:p>
    <w:p w:rsidR="006239A6" w:rsidRPr="006239A6" w:rsidRDefault="006239A6" w:rsidP="006239A6"/>
    <w:p w:rsidR="005E0FED" w:rsidRDefault="005E0FED" w:rsidP="000F51FC">
      <w:pPr>
        <w:pStyle w:val="3"/>
        <w:numPr>
          <w:ilvl w:val="2"/>
          <w:numId w:val="36"/>
        </w:numPr>
      </w:pPr>
      <w:r>
        <w:rPr>
          <w:rFonts w:hint="eastAsia"/>
        </w:rPr>
        <w:lastRenderedPageBreak/>
        <w:t>计划同步</w:t>
      </w:r>
    </w:p>
    <w:p w:rsidR="00726181" w:rsidRDefault="00D61BC2" w:rsidP="00726181">
      <w:r>
        <w:rPr>
          <w:rFonts w:hint="eastAsia"/>
        </w:rPr>
        <w:tab/>
      </w:r>
      <w:r w:rsidR="004B2769">
        <w:rPr>
          <w:rFonts w:hint="eastAsia"/>
        </w:rPr>
        <w:t>计划同步主要实现计划增量同步和计划紧急同步功能。</w:t>
      </w:r>
    </w:p>
    <w:p w:rsidR="00D61BC2" w:rsidRDefault="009D54D8" w:rsidP="00726181">
      <w:pPr>
        <w:rPr>
          <w:b/>
        </w:rPr>
      </w:pPr>
      <w:r>
        <w:rPr>
          <w:rFonts w:hint="eastAsia"/>
        </w:rPr>
        <w:tab/>
      </w:r>
      <w:r w:rsidRPr="009D54D8">
        <w:rPr>
          <w:rFonts w:hint="eastAsia"/>
          <w:b/>
        </w:rPr>
        <w:t>注意：</w:t>
      </w:r>
    </w:p>
    <w:p w:rsidR="009D54D8" w:rsidRDefault="009D54D8" w:rsidP="000F51FC">
      <w:pPr>
        <w:pStyle w:val="a3"/>
        <w:numPr>
          <w:ilvl w:val="0"/>
          <w:numId w:val="15"/>
        </w:numPr>
        <w:ind w:firstLineChars="0"/>
      </w:pPr>
      <w:r w:rsidRPr="00D61BC2">
        <w:rPr>
          <w:rFonts w:hint="eastAsia"/>
        </w:rPr>
        <w:t>计划同步需要手工维护一份</w:t>
      </w:r>
      <w:r w:rsidR="00D61BC2">
        <w:rPr>
          <w:rFonts w:hint="eastAsia"/>
        </w:rPr>
        <w:t>需要包括增加和修改的</w:t>
      </w:r>
      <w:r w:rsidR="00D61BC2">
        <w:rPr>
          <w:rFonts w:hint="eastAsia"/>
        </w:rPr>
        <w:t>BSA</w:t>
      </w:r>
      <w:r w:rsidR="00D61BC2">
        <w:rPr>
          <w:rFonts w:hint="eastAsia"/>
        </w:rPr>
        <w:t>数据表；</w:t>
      </w:r>
    </w:p>
    <w:p w:rsidR="00D61BC2" w:rsidRDefault="00D61BC2" w:rsidP="000F51FC">
      <w:pPr>
        <w:pStyle w:val="a3"/>
        <w:numPr>
          <w:ilvl w:val="0"/>
          <w:numId w:val="15"/>
        </w:numPr>
        <w:ind w:firstLineChars="0"/>
      </w:pPr>
      <w:r>
        <w:rPr>
          <w:rFonts w:hint="eastAsia"/>
        </w:rPr>
        <w:t>计划同步不能实现删除数据的同步，如需删除数据。可待计划同步生效后，通过</w:t>
      </w:r>
      <w:r>
        <w:rPr>
          <w:rFonts w:hint="eastAsia"/>
        </w:rPr>
        <w:t>BSA</w:t>
      </w:r>
      <w:r>
        <w:rPr>
          <w:rFonts w:hint="eastAsia"/>
        </w:rPr>
        <w:t>数据维护功能删除需要删除的数据。</w:t>
      </w:r>
    </w:p>
    <w:p w:rsidR="00257A39" w:rsidRDefault="00257A39" w:rsidP="000F51FC">
      <w:pPr>
        <w:pStyle w:val="a3"/>
        <w:numPr>
          <w:ilvl w:val="0"/>
          <w:numId w:val="15"/>
        </w:numPr>
        <w:ind w:firstLineChars="0"/>
      </w:pPr>
      <w:r>
        <w:rPr>
          <w:rFonts w:hint="eastAsia"/>
        </w:rPr>
        <w:t>计划同步仅能设置未来</w:t>
      </w:r>
      <w:r>
        <w:rPr>
          <w:rFonts w:hint="eastAsia"/>
        </w:rPr>
        <w:t>3</w:t>
      </w:r>
      <w:r>
        <w:rPr>
          <w:rFonts w:hint="eastAsia"/>
        </w:rPr>
        <w:t>天内的某个时间进行同步。</w:t>
      </w:r>
    </w:p>
    <w:p w:rsidR="006D41DB" w:rsidRDefault="00D61BC2" w:rsidP="000F51FC">
      <w:pPr>
        <w:pStyle w:val="a3"/>
        <w:numPr>
          <w:ilvl w:val="0"/>
          <w:numId w:val="16"/>
        </w:numPr>
        <w:ind w:firstLineChars="0"/>
      </w:pPr>
      <w:r>
        <w:rPr>
          <w:rFonts w:hint="eastAsia"/>
        </w:rPr>
        <w:t>同步流程</w:t>
      </w:r>
    </w:p>
    <w:p w:rsidR="00C83322" w:rsidRDefault="00F350B3" w:rsidP="00C83322">
      <w:pPr>
        <w:pStyle w:val="a3"/>
        <w:ind w:left="840" w:firstLineChars="0" w:firstLine="0"/>
      </w:pPr>
      <w:r>
        <w:object w:dxaOrig="8318" w:dyaOrig="12811">
          <v:shape id="_x0000_i1036" type="#_x0000_t75" style="width:245.95pt;height:379pt" o:ole="">
            <v:imagedata r:id="rId34" o:title=""/>
          </v:shape>
          <o:OLEObject Type="Embed" ProgID="Visio.Drawing.11" ShapeID="_x0000_i1036" DrawAspect="Content" ObjectID="_1406707835" r:id="rId35"/>
        </w:object>
      </w:r>
    </w:p>
    <w:p w:rsidR="006D41DB" w:rsidRDefault="006D41DB" w:rsidP="000F51FC">
      <w:pPr>
        <w:pStyle w:val="a3"/>
        <w:numPr>
          <w:ilvl w:val="0"/>
          <w:numId w:val="17"/>
        </w:numPr>
        <w:ind w:firstLineChars="0"/>
      </w:pPr>
      <w:r>
        <w:rPr>
          <w:rFonts w:hint="eastAsia"/>
        </w:rPr>
        <w:t>对用户上传的文件内的</w:t>
      </w:r>
      <w:r>
        <w:rPr>
          <w:rFonts w:hint="eastAsia"/>
        </w:rPr>
        <w:t>BSA</w:t>
      </w:r>
      <w:r>
        <w:rPr>
          <w:rFonts w:hint="eastAsia"/>
        </w:rPr>
        <w:t>数据进行检查：</w:t>
      </w:r>
    </w:p>
    <w:p w:rsidR="006D41DB" w:rsidRDefault="006D41DB" w:rsidP="000F51FC">
      <w:pPr>
        <w:pStyle w:val="a3"/>
        <w:numPr>
          <w:ilvl w:val="0"/>
          <w:numId w:val="18"/>
        </w:numPr>
        <w:ind w:firstLineChars="0"/>
      </w:pPr>
      <w:r>
        <w:rPr>
          <w:rFonts w:hint="eastAsia"/>
        </w:rPr>
        <w:t>检查是否有字段为空的记录；如有为空的记录</w:t>
      </w:r>
      <w:r w:rsidR="000D671B">
        <w:rPr>
          <w:rFonts w:hint="eastAsia"/>
        </w:rPr>
        <w:t>，则提醒用户</w:t>
      </w:r>
      <w:r w:rsidR="00AB2AF3">
        <w:rPr>
          <w:rFonts w:hint="eastAsia"/>
        </w:rPr>
        <w:t>，并停止操作；</w:t>
      </w:r>
    </w:p>
    <w:p w:rsidR="007C1094" w:rsidRDefault="00532D9C" w:rsidP="000F51FC">
      <w:pPr>
        <w:pStyle w:val="a3"/>
        <w:numPr>
          <w:ilvl w:val="0"/>
          <w:numId w:val="18"/>
        </w:numPr>
        <w:ind w:firstLineChars="0"/>
      </w:pPr>
      <w:r>
        <w:rPr>
          <w:rFonts w:hint="eastAsia"/>
        </w:rPr>
        <w:t>如数据没有为空字段，</w:t>
      </w:r>
      <w:r w:rsidR="007C1094">
        <w:rPr>
          <w:rFonts w:hint="eastAsia"/>
        </w:rPr>
        <w:t>则匹配平台中的数据，生成增加类和修改类的两份数据；</w:t>
      </w:r>
    </w:p>
    <w:p w:rsidR="007C1094" w:rsidRDefault="007C1094" w:rsidP="000F51FC">
      <w:pPr>
        <w:pStyle w:val="a3"/>
        <w:numPr>
          <w:ilvl w:val="0"/>
          <w:numId w:val="18"/>
        </w:numPr>
        <w:ind w:firstLineChars="0"/>
      </w:pPr>
      <w:r>
        <w:rPr>
          <w:rFonts w:hint="eastAsia"/>
        </w:rPr>
        <w:t>对增加和修改的数据，</w:t>
      </w:r>
      <w:r w:rsidR="00532D9C">
        <w:rPr>
          <w:rFonts w:hint="eastAsia"/>
        </w:rPr>
        <w:t>则</w:t>
      </w:r>
      <w:r w:rsidR="00ED110C">
        <w:rPr>
          <w:rFonts w:hint="eastAsia"/>
        </w:rPr>
        <w:t>分别</w:t>
      </w:r>
      <w:r w:rsidR="00532D9C">
        <w:rPr>
          <w:rFonts w:hint="eastAsia"/>
        </w:rPr>
        <w:t>进行</w:t>
      </w:r>
      <w:r>
        <w:rPr>
          <w:rFonts w:hint="eastAsia"/>
        </w:rPr>
        <w:t>如下核查：</w:t>
      </w:r>
    </w:p>
    <w:p w:rsidR="007C1094" w:rsidRDefault="00532D9C" w:rsidP="000F51FC">
      <w:pPr>
        <w:pStyle w:val="a3"/>
        <w:numPr>
          <w:ilvl w:val="1"/>
          <w:numId w:val="18"/>
        </w:numPr>
        <w:ind w:firstLineChars="0"/>
      </w:pPr>
      <w:r>
        <w:rPr>
          <w:rFonts w:hint="eastAsia"/>
        </w:rPr>
        <w:t>BSA</w:t>
      </w:r>
      <w:r>
        <w:rPr>
          <w:rFonts w:hint="eastAsia"/>
        </w:rPr>
        <w:t>数据是否配置</w:t>
      </w:r>
      <w:r>
        <w:rPr>
          <w:rFonts w:hint="eastAsia"/>
        </w:rPr>
        <w:t>DO</w:t>
      </w:r>
      <w:r>
        <w:rPr>
          <w:rFonts w:hint="eastAsia"/>
        </w:rPr>
        <w:t>载频</w:t>
      </w:r>
      <w:r w:rsidR="00ED110C">
        <w:rPr>
          <w:rFonts w:hint="eastAsia"/>
        </w:rPr>
        <w:t>检查</w:t>
      </w:r>
      <w:r>
        <w:rPr>
          <w:rFonts w:hint="eastAsia"/>
        </w:rPr>
        <w:t>；</w:t>
      </w:r>
    </w:p>
    <w:p w:rsidR="007C1094" w:rsidRDefault="00ED110C" w:rsidP="000F51FC">
      <w:pPr>
        <w:pStyle w:val="a3"/>
        <w:numPr>
          <w:ilvl w:val="1"/>
          <w:numId w:val="18"/>
        </w:numPr>
        <w:ind w:firstLineChars="0"/>
      </w:pPr>
      <w:r>
        <w:rPr>
          <w:rFonts w:hint="eastAsia"/>
        </w:rPr>
        <w:t>天线张角小于</w:t>
      </w:r>
      <w:r>
        <w:rPr>
          <w:rFonts w:hint="eastAsia"/>
        </w:rPr>
        <w:t>70</w:t>
      </w:r>
      <w:r>
        <w:rPr>
          <w:rFonts w:hint="eastAsia"/>
        </w:rPr>
        <w:t>度或者大于</w:t>
      </w:r>
      <w:r>
        <w:rPr>
          <w:rFonts w:hint="eastAsia"/>
        </w:rPr>
        <w:t>360</w:t>
      </w:r>
      <w:r>
        <w:rPr>
          <w:rFonts w:hint="eastAsia"/>
        </w:rPr>
        <w:t>度检查；</w:t>
      </w:r>
    </w:p>
    <w:p w:rsidR="007C1094" w:rsidRDefault="00ED110C" w:rsidP="000F51FC">
      <w:pPr>
        <w:pStyle w:val="a3"/>
        <w:numPr>
          <w:ilvl w:val="1"/>
          <w:numId w:val="18"/>
        </w:numPr>
        <w:ind w:firstLineChars="0"/>
      </w:pPr>
      <w:r>
        <w:rPr>
          <w:rFonts w:hint="eastAsia"/>
        </w:rPr>
        <w:t>同站</w:t>
      </w:r>
      <w:r>
        <w:rPr>
          <w:rFonts w:hint="eastAsia"/>
        </w:rPr>
        <w:t>3</w:t>
      </w:r>
      <w:r>
        <w:rPr>
          <w:rFonts w:hint="eastAsia"/>
        </w:rPr>
        <w:t>扇区或者</w:t>
      </w:r>
      <w:r>
        <w:rPr>
          <w:rFonts w:hint="eastAsia"/>
        </w:rPr>
        <w:t>4</w:t>
      </w:r>
      <w:r>
        <w:rPr>
          <w:rFonts w:hint="eastAsia"/>
        </w:rPr>
        <w:t>扇区张角之和小于</w:t>
      </w:r>
      <w:r>
        <w:rPr>
          <w:rFonts w:hint="eastAsia"/>
        </w:rPr>
        <w:t>360</w:t>
      </w:r>
      <w:r>
        <w:rPr>
          <w:rFonts w:hint="eastAsia"/>
        </w:rPr>
        <w:t>度检查；</w:t>
      </w:r>
    </w:p>
    <w:p w:rsidR="007C1094" w:rsidRDefault="00ED110C" w:rsidP="000F51FC">
      <w:pPr>
        <w:pStyle w:val="a3"/>
        <w:numPr>
          <w:ilvl w:val="1"/>
          <w:numId w:val="18"/>
        </w:numPr>
        <w:ind w:firstLineChars="0"/>
      </w:pPr>
      <w:r>
        <w:rPr>
          <w:rFonts w:hint="eastAsia"/>
        </w:rPr>
        <w:t>天线</w:t>
      </w:r>
      <w:r w:rsidR="007C1094">
        <w:rPr>
          <w:rFonts w:hint="eastAsia"/>
        </w:rPr>
        <w:t>高度低于地形高度检查；</w:t>
      </w:r>
    </w:p>
    <w:p w:rsidR="007C1094" w:rsidRDefault="007C1094" w:rsidP="000F51FC">
      <w:pPr>
        <w:pStyle w:val="a3"/>
        <w:numPr>
          <w:ilvl w:val="1"/>
          <w:numId w:val="18"/>
        </w:numPr>
        <w:ind w:firstLineChars="0"/>
      </w:pPr>
      <w:r>
        <w:rPr>
          <w:rFonts w:hint="eastAsia"/>
        </w:rPr>
        <w:t>天线经纬度经纬度精度核查；</w:t>
      </w:r>
    </w:p>
    <w:p w:rsidR="00AB2AF3" w:rsidRDefault="007C1094" w:rsidP="000F51FC">
      <w:pPr>
        <w:pStyle w:val="a3"/>
        <w:numPr>
          <w:ilvl w:val="1"/>
          <w:numId w:val="18"/>
        </w:numPr>
        <w:ind w:firstLineChars="0"/>
      </w:pPr>
      <w:r>
        <w:rPr>
          <w:rFonts w:hint="eastAsia"/>
        </w:rPr>
        <w:t>扇区中心经纬度精度核查；</w:t>
      </w:r>
    </w:p>
    <w:p w:rsidR="007C1094" w:rsidRDefault="007C1094" w:rsidP="000F51FC">
      <w:pPr>
        <w:pStyle w:val="a3"/>
        <w:numPr>
          <w:ilvl w:val="1"/>
          <w:numId w:val="18"/>
        </w:numPr>
        <w:ind w:firstLineChars="0"/>
      </w:pPr>
      <w:r>
        <w:rPr>
          <w:rFonts w:hint="eastAsia"/>
        </w:rPr>
        <w:lastRenderedPageBreak/>
        <w:t>中兴添加同</w:t>
      </w:r>
      <w:r>
        <w:rPr>
          <w:rFonts w:hint="eastAsia"/>
        </w:rPr>
        <w:t>PN</w:t>
      </w:r>
      <w:r>
        <w:rPr>
          <w:rFonts w:hint="eastAsia"/>
        </w:rPr>
        <w:t>小区下的非参考小区核查。</w:t>
      </w:r>
    </w:p>
    <w:p w:rsidR="007C1094" w:rsidRDefault="00D25532" w:rsidP="00D25532">
      <w:pPr>
        <w:pStyle w:val="a3"/>
        <w:ind w:left="786" w:firstLineChars="0" w:firstLine="0"/>
      </w:pPr>
      <w:r>
        <w:rPr>
          <w:rFonts w:hint="eastAsia"/>
        </w:rPr>
        <w:tab/>
      </w:r>
      <w:r>
        <w:rPr>
          <w:rFonts w:hint="eastAsia"/>
        </w:rPr>
        <w:tab/>
      </w:r>
      <w:r>
        <w:rPr>
          <w:rFonts w:hint="eastAsia"/>
        </w:rPr>
        <w:t>核查出疑似有问题的数据，按增加和修改的</w:t>
      </w:r>
      <w:r>
        <w:rPr>
          <w:rFonts w:hint="eastAsia"/>
        </w:rPr>
        <w:t>BSA</w:t>
      </w:r>
      <w:r>
        <w:rPr>
          <w:rFonts w:hint="eastAsia"/>
        </w:rPr>
        <w:t>数据分两个文件生成，各类问题</w:t>
      </w:r>
      <w:r>
        <w:rPr>
          <w:rFonts w:hint="eastAsia"/>
        </w:rPr>
        <w:t>BSA</w:t>
      </w:r>
      <w:r>
        <w:rPr>
          <w:rFonts w:hint="eastAsia"/>
        </w:rPr>
        <w:t>数据按上述核查内容分页存放。这两个文件将提供给用户确认。并在原始文件中修改后再次上传供平台核查。</w:t>
      </w:r>
    </w:p>
    <w:p w:rsidR="006D41DB" w:rsidRDefault="00D12C89" w:rsidP="000F51FC">
      <w:pPr>
        <w:pStyle w:val="a3"/>
        <w:numPr>
          <w:ilvl w:val="0"/>
          <w:numId w:val="17"/>
        </w:numPr>
        <w:ind w:firstLineChars="0"/>
      </w:pPr>
      <w:r>
        <w:rPr>
          <w:rFonts w:hint="eastAsia"/>
        </w:rPr>
        <w:t>经用户确认和忽略后，</w:t>
      </w:r>
      <w:r w:rsidR="006D41DB">
        <w:rPr>
          <w:rFonts w:hint="eastAsia"/>
        </w:rPr>
        <w:t>按规定的命名方式生成所选同步类型的</w:t>
      </w:r>
      <w:r>
        <w:rPr>
          <w:rFonts w:hint="eastAsia"/>
        </w:rPr>
        <w:t>增加和修改的</w:t>
      </w:r>
      <w:r w:rsidR="006D41DB">
        <w:rPr>
          <w:rFonts w:hint="eastAsia"/>
        </w:rPr>
        <w:t>同步文件（包括文件内容规范、文件名称规范）。详情参见</w:t>
      </w:r>
      <w:r w:rsidR="006D41DB">
        <w:rPr>
          <w:rFonts w:hint="eastAsia"/>
        </w:rPr>
        <w:t>PDE</w:t>
      </w:r>
      <w:r w:rsidR="006D41DB">
        <w:rPr>
          <w:rFonts w:hint="eastAsia"/>
        </w:rPr>
        <w:t>接口规范。</w:t>
      </w:r>
    </w:p>
    <w:p w:rsidR="00884190" w:rsidRDefault="00B83FB8" w:rsidP="000F51FC">
      <w:pPr>
        <w:pStyle w:val="a3"/>
        <w:numPr>
          <w:ilvl w:val="0"/>
          <w:numId w:val="17"/>
        </w:numPr>
        <w:ind w:firstLineChars="0"/>
      </w:pPr>
      <w:r>
        <w:rPr>
          <w:rFonts w:hint="eastAsia"/>
        </w:rPr>
        <w:t>生成的同步文件内容经确认后</w:t>
      </w:r>
      <w:r w:rsidR="008C3F30">
        <w:rPr>
          <w:rFonts w:hint="eastAsia"/>
        </w:rPr>
        <w:t>，</w:t>
      </w:r>
      <w:r w:rsidR="00B32541">
        <w:rPr>
          <w:rFonts w:hint="eastAsia"/>
        </w:rPr>
        <w:t>和用户</w:t>
      </w:r>
      <w:r w:rsidR="009D6D26">
        <w:rPr>
          <w:rFonts w:hint="eastAsia"/>
        </w:rPr>
        <w:t>其他设置</w:t>
      </w:r>
      <w:r w:rsidR="00B32541">
        <w:rPr>
          <w:rFonts w:hint="eastAsia"/>
        </w:rPr>
        <w:t>一起形成</w:t>
      </w:r>
      <w:r w:rsidR="008C3F30">
        <w:rPr>
          <w:rFonts w:hint="eastAsia"/>
        </w:rPr>
        <w:t>生成同步</w:t>
      </w:r>
      <w:r w:rsidR="00B32541">
        <w:rPr>
          <w:rFonts w:hint="eastAsia"/>
        </w:rPr>
        <w:t>计划</w:t>
      </w:r>
      <w:r w:rsidR="008C3F30">
        <w:rPr>
          <w:rFonts w:hint="eastAsia"/>
        </w:rPr>
        <w:t>。</w:t>
      </w:r>
      <w:r w:rsidR="00884190">
        <w:rPr>
          <w:rFonts w:hint="eastAsia"/>
        </w:rPr>
        <w:t>同步计划中需要填写“计划流水号”、“执行计划时间”、“同步类型”、“同步文件”、“计划创建时间”和“计划创建人”。其中“计划流水号”需要自动生成，方法为</w:t>
      </w:r>
      <w:r w:rsidR="00884190">
        <w:rPr>
          <w:rFonts w:hint="eastAsia"/>
        </w:rPr>
        <w:t>YYYYMMDDHHMMSSxxxx</w:t>
      </w:r>
      <w:r w:rsidR="00884190">
        <w:rPr>
          <w:rFonts w:hint="eastAsia"/>
        </w:rPr>
        <w:t>，其中</w:t>
      </w:r>
      <w:r w:rsidR="00884190">
        <w:rPr>
          <w:rFonts w:hint="eastAsia"/>
        </w:rPr>
        <w:t>xxxx</w:t>
      </w:r>
      <w:r w:rsidR="00884190">
        <w:rPr>
          <w:rFonts w:hint="eastAsia"/>
        </w:rPr>
        <w:t>为随机编号；“执行计划时间”、“同步类型”、“同步文件”分别为用户在客户端的设置和系统根据客户上传文件生成的符合</w:t>
      </w:r>
      <w:r w:rsidR="00884190">
        <w:rPr>
          <w:rFonts w:hint="eastAsia"/>
        </w:rPr>
        <w:t>PDE</w:t>
      </w:r>
      <w:r w:rsidR="00884190">
        <w:rPr>
          <w:rFonts w:hint="eastAsia"/>
        </w:rPr>
        <w:t>接口规范的同步文件；“计划创建时间”和“计划创建人”分别为点击“创建计划”时的时间和当前操作人。同步计划需要记录“是否执行”。如果某计划创建后和被执行之前为未执行状态“否”；被系统执行后，其状态为“是”。</w:t>
      </w:r>
    </w:p>
    <w:p w:rsidR="006D41DB" w:rsidRDefault="00B32541" w:rsidP="000F51FC">
      <w:pPr>
        <w:pStyle w:val="a3"/>
        <w:numPr>
          <w:ilvl w:val="0"/>
          <w:numId w:val="17"/>
        </w:numPr>
        <w:ind w:firstLineChars="0"/>
      </w:pPr>
      <w:r>
        <w:rPr>
          <w:rFonts w:hint="eastAsia"/>
        </w:rPr>
        <w:t>系统根据同步计划中各计划对应的执行时间和同步类型，在预定的时间，</w:t>
      </w:r>
      <w:r w:rsidR="006D41DB">
        <w:rPr>
          <w:rFonts w:hint="eastAsia"/>
        </w:rPr>
        <w:t>按</w:t>
      </w:r>
      <w:r w:rsidR="006D41DB">
        <w:rPr>
          <w:rFonts w:hint="eastAsia"/>
        </w:rPr>
        <w:t>PDE</w:t>
      </w:r>
      <w:r w:rsidR="006D41DB">
        <w:rPr>
          <w:rFonts w:hint="eastAsia"/>
        </w:rPr>
        <w:t>接口规范将文件长传到</w:t>
      </w:r>
      <w:r>
        <w:rPr>
          <w:rFonts w:hint="eastAsia"/>
        </w:rPr>
        <w:t>同步类型</w:t>
      </w:r>
      <w:r w:rsidR="006D41DB">
        <w:rPr>
          <w:rFonts w:hint="eastAsia"/>
        </w:rPr>
        <w:t>指定目录。详情参见</w:t>
      </w:r>
      <w:r w:rsidR="006D41DB">
        <w:rPr>
          <w:rFonts w:hint="eastAsia"/>
        </w:rPr>
        <w:t>PDE</w:t>
      </w:r>
      <w:r w:rsidR="006D41DB">
        <w:rPr>
          <w:rFonts w:hint="eastAsia"/>
        </w:rPr>
        <w:t>接口规范。</w:t>
      </w:r>
    </w:p>
    <w:p w:rsidR="006D41DB" w:rsidRDefault="006D41DB" w:rsidP="000F51FC">
      <w:pPr>
        <w:pStyle w:val="a3"/>
        <w:numPr>
          <w:ilvl w:val="0"/>
          <w:numId w:val="17"/>
        </w:numPr>
        <w:ind w:firstLineChars="0"/>
      </w:pPr>
      <w:r>
        <w:rPr>
          <w:rFonts w:hint="eastAsia"/>
        </w:rPr>
        <w:t>记录日志</w:t>
      </w:r>
      <w:r w:rsidR="00884190">
        <w:rPr>
          <w:rFonts w:hint="eastAsia"/>
        </w:rPr>
        <w:t>并更新计划任务的状态</w:t>
      </w:r>
      <w:r>
        <w:rPr>
          <w:rFonts w:hint="eastAsia"/>
        </w:rPr>
        <w:t>：同步日期、同步时间、同步文件名称、同步人、</w:t>
      </w:r>
      <w:r>
        <w:rPr>
          <w:rFonts w:hint="eastAsia"/>
        </w:rPr>
        <w:t xml:space="preserve"> </w:t>
      </w:r>
      <w:r>
        <w:rPr>
          <w:rFonts w:hint="eastAsia"/>
        </w:rPr>
        <w:t>同步类型和同步方式。同步日期和同步时间为</w:t>
      </w:r>
      <w:r>
        <w:rPr>
          <w:rFonts w:hint="eastAsia"/>
        </w:rPr>
        <w:t>FTP</w:t>
      </w:r>
      <w:r>
        <w:rPr>
          <w:rFonts w:hint="eastAsia"/>
        </w:rPr>
        <w:t>上传成功的日期和时间；同步人为当前操作人；同步类型为所选同步类型、同步方式默认为“</w:t>
      </w:r>
      <w:r w:rsidR="00597EAA">
        <w:rPr>
          <w:rFonts w:hint="eastAsia"/>
        </w:rPr>
        <w:t>计划</w:t>
      </w:r>
      <w:r>
        <w:rPr>
          <w:rFonts w:hint="eastAsia"/>
        </w:rPr>
        <w:t>同步”。</w:t>
      </w:r>
      <w:r w:rsidR="00884190">
        <w:rPr>
          <w:rFonts w:hint="eastAsia"/>
        </w:rPr>
        <w:t>计划任务的“是否执行”字段更新为“是”。</w:t>
      </w:r>
    </w:p>
    <w:p w:rsidR="006D41DB" w:rsidRDefault="006D41DB" w:rsidP="000F51FC">
      <w:pPr>
        <w:pStyle w:val="a3"/>
        <w:numPr>
          <w:ilvl w:val="0"/>
          <w:numId w:val="17"/>
        </w:numPr>
        <w:ind w:firstLineChars="0"/>
      </w:pPr>
      <w:r>
        <w:rPr>
          <w:rFonts w:hint="eastAsia"/>
        </w:rPr>
        <w:t>待</w:t>
      </w:r>
      <w:r>
        <w:rPr>
          <w:rFonts w:hint="eastAsia"/>
        </w:rPr>
        <w:t>PDE</w:t>
      </w:r>
      <w:r>
        <w:rPr>
          <w:rFonts w:hint="eastAsia"/>
        </w:rPr>
        <w:t>服务器生成入库日志后，将日志采集到平台中。关于此日志的采集，参见“同步日志查询”功能。</w:t>
      </w:r>
    </w:p>
    <w:p w:rsidR="006D41DB" w:rsidRDefault="006D41DB" w:rsidP="000F51FC">
      <w:pPr>
        <w:pStyle w:val="a3"/>
        <w:numPr>
          <w:ilvl w:val="0"/>
          <w:numId w:val="17"/>
        </w:numPr>
        <w:ind w:firstLineChars="0"/>
      </w:pPr>
      <w:r>
        <w:rPr>
          <w:rFonts w:hint="eastAsia"/>
        </w:rPr>
        <w:t>根据</w:t>
      </w:r>
      <w:r>
        <w:rPr>
          <w:rFonts w:hint="eastAsia"/>
        </w:rPr>
        <w:t>PDE</w:t>
      </w:r>
      <w:r>
        <w:rPr>
          <w:rFonts w:hint="eastAsia"/>
        </w:rPr>
        <w:t>服务器同步日志中反馈的同步结果（</w:t>
      </w:r>
      <w:r>
        <w:rPr>
          <w:rFonts w:hint="eastAsia"/>
        </w:rPr>
        <w:t>PDE</w:t>
      </w:r>
      <w:r>
        <w:rPr>
          <w:rFonts w:hint="eastAsia"/>
        </w:rPr>
        <w:t>同步反馈日志中含未成功的记录）和本次更新的文件，对同步成功的</w:t>
      </w:r>
      <w:r>
        <w:rPr>
          <w:rFonts w:hint="eastAsia"/>
        </w:rPr>
        <w:t>BSA</w:t>
      </w:r>
      <w:r>
        <w:rPr>
          <w:rFonts w:hint="eastAsia"/>
        </w:rPr>
        <w:t>数据在平台中</w:t>
      </w:r>
      <w:r w:rsidR="009D6D26">
        <w:rPr>
          <w:rFonts w:hint="eastAsia"/>
        </w:rPr>
        <w:t>进行更新和增加，并</w:t>
      </w:r>
      <w:r>
        <w:rPr>
          <w:rFonts w:hint="eastAsia"/>
        </w:rPr>
        <w:t>更新同步状态。</w:t>
      </w:r>
    </w:p>
    <w:tbl>
      <w:tblPr>
        <w:tblW w:w="5520" w:type="dxa"/>
        <w:tblInd w:w="534" w:type="dxa"/>
        <w:tblLook w:val="04A0"/>
      </w:tblPr>
      <w:tblGrid>
        <w:gridCol w:w="2980"/>
        <w:gridCol w:w="2540"/>
      </w:tblGrid>
      <w:tr w:rsidR="006D41DB" w:rsidRPr="00303CC9" w:rsidTr="00973056">
        <w:trPr>
          <w:trHeight w:val="270"/>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最后一次成功同步日期</w:t>
            </w:r>
          </w:p>
        </w:tc>
        <w:tc>
          <w:tcPr>
            <w:tcW w:w="2540" w:type="dxa"/>
            <w:tcBorders>
              <w:top w:val="single" w:sz="4" w:space="0" w:color="auto"/>
              <w:left w:val="nil"/>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p>
        </w:tc>
      </w:tr>
      <w:tr w:rsidR="006D41DB"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最后一次成功同步成功类型</w:t>
            </w:r>
          </w:p>
        </w:tc>
        <w:tc>
          <w:tcPr>
            <w:tcW w:w="2540" w:type="dxa"/>
            <w:tcBorders>
              <w:top w:val="nil"/>
              <w:left w:val="nil"/>
              <w:bottom w:val="single" w:sz="4" w:space="0" w:color="auto"/>
              <w:right w:val="single" w:sz="4" w:space="0" w:color="auto"/>
            </w:tcBorders>
            <w:shd w:val="clear" w:color="auto" w:fill="auto"/>
            <w:noWrap/>
            <w:vAlign w:val="center"/>
            <w:hideMark/>
          </w:tcPr>
          <w:p w:rsidR="006D41DB" w:rsidRPr="00303CC9" w:rsidRDefault="003E38D2" w:rsidP="003E38D2">
            <w:pPr>
              <w:widowControl/>
              <w:jc w:val="left"/>
              <w:rPr>
                <w:rFonts w:ascii="宋体" w:eastAsia="宋体" w:hAnsi="宋体" w:cs="宋体"/>
                <w:color w:val="000000"/>
                <w:kern w:val="0"/>
                <w:sz w:val="22"/>
              </w:rPr>
            </w:pPr>
            <w:r>
              <w:rPr>
                <w:rFonts w:ascii="宋体" w:eastAsia="宋体" w:hAnsi="宋体" w:cs="宋体" w:hint="eastAsia"/>
                <w:color w:val="000000"/>
                <w:kern w:val="0"/>
                <w:sz w:val="22"/>
              </w:rPr>
              <w:t>{</w:t>
            </w:r>
            <w:r w:rsidR="006D41DB" w:rsidRPr="00303CC9">
              <w:rPr>
                <w:rFonts w:ascii="宋体" w:eastAsia="宋体" w:hAnsi="宋体" w:cs="宋体" w:hint="eastAsia"/>
                <w:color w:val="000000"/>
                <w:kern w:val="0"/>
                <w:sz w:val="22"/>
              </w:rPr>
              <w:t>ADD,MOD}</w:t>
            </w:r>
          </w:p>
        </w:tc>
      </w:tr>
      <w:tr w:rsidR="006D41DB"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最后一次成功同步方式</w:t>
            </w:r>
          </w:p>
        </w:tc>
        <w:tc>
          <w:tcPr>
            <w:tcW w:w="2540" w:type="dxa"/>
            <w:tcBorders>
              <w:top w:val="nil"/>
              <w:left w:val="nil"/>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{自动同步，手动同步}</w:t>
            </w:r>
          </w:p>
        </w:tc>
      </w:tr>
      <w:tr w:rsidR="006D41DB" w:rsidRPr="00303CC9" w:rsidTr="00973056">
        <w:trPr>
          <w:trHeight w:val="270"/>
        </w:trPr>
        <w:tc>
          <w:tcPr>
            <w:tcW w:w="2980" w:type="dxa"/>
            <w:tcBorders>
              <w:top w:val="nil"/>
              <w:left w:val="single" w:sz="4" w:space="0" w:color="auto"/>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r w:rsidRPr="00303CC9">
              <w:rPr>
                <w:rFonts w:ascii="宋体" w:eastAsia="宋体" w:hAnsi="宋体" w:cs="宋体" w:hint="eastAsia"/>
                <w:color w:val="000000"/>
                <w:kern w:val="0"/>
                <w:sz w:val="22"/>
              </w:rPr>
              <w:t>最后一次成功同步操作人</w:t>
            </w:r>
          </w:p>
        </w:tc>
        <w:tc>
          <w:tcPr>
            <w:tcW w:w="2540" w:type="dxa"/>
            <w:tcBorders>
              <w:top w:val="nil"/>
              <w:left w:val="nil"/>
              <w:bottom w:val="single" w:sz="4" w:space="0" w:color="auto"/>
              <w:right w:val="single" w:sz="4" w:space="0" w:color="auto"/>
            </w:tcBorders>
            <w:shd w:val="clear" w:color="auto" w:fill="auto"/>
            <w:noWrap/>
            <w:vAlign w:val="center"/>
            <w:hideMark/>
          </w:tcPr>
          <w:p w:rsidR="006D41DB" w:rsidRPr="00303CC9" w:rsidRDefault="006D41DB" w:rsidP="00973056">
            <w:pPr>
              <w:widowControl/>
              <w:jc w:val="left"/>
              <w:rPr>
                <w:rFonts w:ascii="宋体" w:eastAsia="宋体" w:hAnsi="宋体" w:cs="宋体"/>
                <w:color w:val="000000"/>
                <w:kern w:val="0"/>
                <w:sz w:val="22"/>
              </w:rPr>
            </w:pPr>
          </w:p>
        </w:tc>
      </w:tr>
    </w:tbl>
    <w:p w:rsidR="006D41DB" w:rsidRPr="006D41DB" w:rsidRDefault="009D6D26" w:rsidP="000F51FC">
      <w:pPr>
        <w:pStyle w:val="a3"/>
        <w:numPr>
          <w:ilvl w:val="0"/>
          <w:numId w:val="17"/>
        </w:numPr>
        <w:ind w:firstLineChars="0"/>
      </w:pPr>
      <w:r>
        <w:rPr>
          <w:rFonts w:hint="eastAsia"/>
        </w:rPr>
        <w:t>根据计划设置，将同步内容已简要内容发送给指定用户。</w:t>
      </w:r>
    </w:p>
    <w:p w:rsidR="00D61BC2" w:rsidRDefault="00D61BC2" w:rsidP="000F51FC">
      <w:pPr>
        <w:pStyle w:val="a3"/>
        <w:numPr>
          <w:ilvl w:val="0"/>
          <w:numId w:val="16"/>
        </w:numPr>
        <w:ind w:firstLineChars="0"/>
      </w:pPr>
      <w:r>
        <w:rPr>
          <w:rFonts w:hint="eastAsia"/>
        </w:rPr>
        <w:t>前台功能</w:t>
      </w:r>
    </w:p>
    <w:p w:rsidR="00732D5B" w:rsidRDefault="00CA1125" w:rsidP="00732D5B">
      <w:pPr>
        <w:pStyle w:val="a3"/>
        <w:ind w:left="840" w:firstLineChars="0" w:firstLine="0"/>
      </w:pPr>
      <w:r>
        <w:rPr>
          <w:noProof/>
        </w:rPr>
        <w:lastRenderedPageBreak/>
        <w:drawing>
          <wp:inline distT="0" distB="0" distL="0" distR="0">
            <wp:extent cx="5272405" cy="26543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2405" cy="2654300"/>
                    </a:xfrm>
                    <a:prstGeom prst="rect">
                      <a:avLst/>
                    </a:prstGeom>
                    <a:noFill/>
                    <a:ln>
                      <a:noFill/>
                    </a:ln>
                  </pic:spPr>
                </pic:pic>
              </a:graphicData>
            </a:graphic>
          </wp:inline>
        </w:drawing>
      </w:r>
    </w:p>
    <w:p w:rsidR="00410715" w:rsidRDefault="00410715" w:rsidP="00732D5B">
      <w:pPr>
        <w:pStyle w:val="a3"/>
        <w:ind w:left="840" w:firstLineChars="0" w:firstLine="0"/>
      </w:pPr>
      <w:r>
        <w:rPr>
          <w:rFonts w:hint="eastAsia"/>
        </w:rPr>
        <w:t>功能点：</w:t>
      </w:r>
    </w:p>
    <w:p w:rsidR="00CA1125" w:rsidRDefault="00CA1125" w:rsidP="000F51FC">
      <w:pPr>
        <w:pStyle w:val="a3"/>
        <w:numPr>
          <w:ilvl w:val="0"/>
          <w:numId w:val="19"/>
        </w:numPr>
        <w:ind w:firstLineChars="0"/>
      </w:pPr>
      <w:r>
        <w:rPr>
          <w:rFonts w:hint="eastAsia"/>
        </w:rPr>
        <w:t>进入功能后，下方表格自动显示当前地市所有已创建的同步计划。对于未执行的计划，可根据点击“取消”取消该计划。</w:t>
      </w:r>
    </w:p>
    <w:p w:rsidR="000B44A3" w:rsidRDefault="000B44A3" w:rsidP="000F51FC">
      <w:pPr>
        <w:pStyle w:val="a3"/>
        <w:numPr>
          <w:ilvl w:val="0"/>
          <w:numId w:val="19"/>
        </w:numPr>
        <w:ind w:firstLineChars="0"/>
      </w:pPr>
      <w:r>
        <w:rPr>
          <w:rFonts w:hint="eastAsia"/>
        </w:rPr>
        <w:t>需选择立即同步的城市范围，可选择的城市视登录用户的权限而定。默认为用户所属登录地市。</w:t>
      </w:r>
    </w:p>
    <w:p w:rsidR="00410715" w:rsidRDefault="000B44A3" w:rsidP="000F51FC">
      <w:pPr>
        <w:pStyle w:val="a3"/>
        <w:numPr>
          <w:ilvl w:val="0"/>
          <w:numId w:val="19"/>
        </w:numPr>
        <w:ind w:firstLineChars="0"/>
      </w:pPr>
      <w:r>
        <w:rPr>
          <w:rFonts w:hint="eastAsia"/>
        </w:rPr>
        <w:t>需选择同步类型，可选择的同步类型为</w:t>
      </w:r>
      <w:r>
        <w:rPr>
          <w:rFonts w:hint="eastAsia"/>
        </w:rPr>
        <w:t>{</w:t>
      </w:r>
      <w:r>
        <w:rPr>
          <w:rFonts w:hint="eastAsia"/>
        </w:rPr>
        <w:t>增量同步，紧急同步</w:t>
      </w:r>
      <w:r>
        <w:rPr>
          <w:rFonts w:hint="eastAsia"/>
        </w:rPr>
        <w:t>}</w:t>
      </w:r>
      <w:r>
        <w:rPr>
          <w:rFonts w:hint="eastAsia"/>
        </w:rPr>
        <w:t>。“不同的同步类型，生成的文件命名方式、生成文件方式和上传路径不同。详情参见</w:t>
      </w:r>
      <w:r>
        <w:rPr>
          <w:rFonts w:hint="eastAsia"/>
        </w:rPr>
        <w:t>PDE</w:t>
      </w:r>
      <w:r>
        <w:rPr>
          <w:rFonts w:hint="eastAsia"/>
        </w:rPr>
        <w:t>数据接口规范。默认为“紧急同步”</w:t>
      </w:r>
      <w:r w:rsidR="00257A39">
        <w:rPr>
          <w:rFonts w:hint="eastAsia"/>
        </w:rPr>
        <w:t>；</w:t>
      </w:r>
    </w:p>
    <w:p w:rsidR="00257A39" w:rsidRDefault="00202054" w:rsidP="000F51FC">
      <w:pPr>
        <w:pStyle w:val="a3"/>
        <w:numPr>
          <w:ilvl w:val="0"/>
          <w:numId w:val="19"/>
        </w:numPr>
        <w:ind w:firstLineChars="0"/>
      </w:pPr>
      <w:r>
        <w:rPr>
          <w:rFonts w:hint="eastAsia"/>
        </w:rPr>
        <w:t>需设置计划同步时间，仅可设置以当前时间为基准，</w:t>
      </w:r>
      <w:r>
        <w:rPr>
          <w:rFonts w:hint="eastAsia"/>
        </w:rPr>
        <w:t>3</w:t>
      </w:r>
      <w:r>
        <w:rPr>
          <w:rFonts w:hint="eastAsia"/>
        </w:rPr>
        <w:t>天内的某个时间作为同步时间。</w:t>
      </w:r>
    </w:p>
    <w:p w:rsidR="00202054" w:rsidRDefault="00202054" w:rsidP="000F51FC">
      <w:pPr>
        <w:pStyle w:val="a3"/>
        <w:numPr>
          <w:ilvl w:val="0"/>
          <w:numId w:val="19"/>
        </w:numPr>
        <w:ind w:firstLineChars="0"/>
      </w:pPr>
      <w:r>
        <w:rPr>
          <w:rFonts w:hint="eastAsia"/>
        </w:rPr>
        <w:t>需上传同步文件。用户点击“上传按钮”后弹出窗口，用户可选择上传的</w:t>
      </w:r>
      <w:r>
        <w:rPr>
          <w:rFonts w:hint="eastAsia"/>
        </w:rPr>
        <w:t>BSA</w:t>
      </w:r>
      <w:r>
        <w:rPr>
          <w:rFonts w:hint="eastAsia"/>
        </w:rPr>
        <w:t>数据文件。</w:t>
      </w:r>
    </w:p>
    <w:p w:rsidR="00202054" w:rsidRDefault="00F372BF" w:rsidP="00202054">
      <w:pPr>
        <w:pStyle w:val="a3"/>
        <w:ind w:left="1200" w:firstLineChars="0" w:firstLine="0"/>
      </w:pPr>
      <w:r>
        <w:rPr>
          <w:noProof/>
        </w:rPr>
        <w:drawing>
          <wp:inline distT="0" distB="0" distL="0" distR="0">
            <wp:extent cx="2066879" cy="1479350"/>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2070184" cy="1481716"/>
                    </a:xfrm>
                    <a:prstGeom prst="rect">
                      <a:avLst/>
                    </a:prstGeom>
                  </pic:spPr>
                </pic:pic>
              </a:graphicData>
            </a:graphic>
          </wp:inline>
        </w:drawing>
      </w:r>
    </w:p>
    <w:p w:rsidR="00202054" w:rsidRDefault="00202054" w:rsidP="000F51FC">
      <w:pPr>
        <w:pStyle w:val="a3"/>
        <w:numPr>
          <w:ilvl w:val="0"/>
          <w:numId w:val="20"/>
        </w:numPr>
        <w:ind w:firstLineChars="0"/>
      </w:pPr>
      <w:r>
        <w:rPr>
          <w:rFonts w:hint="eastAsia"/>
        </w:rPr>
        <w:t>BSA</w:t>
      </w:r>
      <w:r>
        <w:rPr>
          <w:rFonts w:hint="eastAsia"/>
        </w:rPr>
        <w:t>文件要求为</w:t>
      </w:r>
      <w:r>
        <w:rPr>
          <w:rFonts w:hint="eastAsia"/>
        </w:rPr>
        <w:t>CSV</w:t>
      </w:r>
      <w:r>
        <w:rPr>
          <w:rFonts w:hint="eastAsia"/>
        </w:rPr>
        <w:t>格式，文件后缀名为</w:t>
      </w:r>
      <w:r>
        <w:rPr>
          <w:rFonts w:hint="eastAsia"/>
        </w:rPr>
        <w:t>CSV</w:t>
      </w:r>
      <w:r>
        <w:rPr>
          <w:rFonts w:hint="eastAsia"/>
        </w:rPr>
        <w:t>；文件第一行为标准</w:t>
      </w:r>
      <w:r>
        <w:rPr>
          <w:rFonts w:hint="eastAsia"/>
        </w:rPr>
        <w:t>BSA</w:t>
      </w:r>
      <w:r>
        <w:rPr>
          <w:rFonts w:hint="eastAsia"/>
        </w:rPr>
        <w:t>数据字段头；</w:t>
      </w:r>
    </w:p>
    <w:p w:rsidR="00F372BF" w:rsidRDefault="00F372BF" w:rsidP="000F51FC">
      <w:pPr>
        <w:pStyle w:val="a3"/>
        <w:numPr>
          <w:ilvl w:val="0"/>
          <w:numId w:val="20"/>
        </w:numPr>
        <w:ind w:firstLineChars="0"/>
      </w:pPr>
      <w:r>
        <w:rPr>
          <w:rFonts w:hint="eastAsia"/>
        </w:rPr>
        <w:t>系统对上传文件先进行字段为空性检查，如有为空的字段。则以弹出框形式提醒用户修改，并停止；</w:t>
      </w:r>
    </w:p>
    <w:p w:rsidR="00F372BF" w:rsidRDefault="00F372BF" w:rsidP="000F51FC">
      <w:pPr>
        <w:pStyle w:val="a3"/>
        <w:numPr>
          <w:ilvl w:val="0"/>
          <w:numId w:val="20"/>
        </w:numPr>
        <w:ind w:firstLineChars="0"/>
      </w:pPr>
      <w:r>
        <w:rPr>
          <w:rFonts w:hint="eastAsia"/>
        </w:rPr>
        <w:t>当检查到上传文件没有为空后，则</w:t>
      </w:r>
      <w:r w:rsidR="006D145E">
        <w:rPr>
          <w:rFonts w:hint="eastAsia"/>
        </w:rPr>
        <w:t>将用户导入的数据和系统中对应的数据进行匹配，过滤出有发生字段值变更的数据和新数据。对发生变更和新增的</w:t>
      </w:r>
      <w:r w:rsidR="006D145E">
        <w:rPr>
          <w:rFonts w:hint="eastAsia"/>
        </w:rPr>
        <w:t>BSA</w:t>
      </w:r>
      <w:r w:rsidR="006D145E">
        <w:rPr>
          <w:rFonts w:hint="eastAsia"/>
        </w:rPr>
        <w:t>数据</w:t>
      </w:r>
      <w:r>
        <w:rPr>
          <w:rFonts w:hint="eastAsia"/>
        </w:rPr>
        <w:t>进行数据合法性检查，检查内容参见“同步流程”中的描述</w:t>
      </w:r>
      <w:r w:rsidR="00D067E8">
        <w:rPr>
          <w:rFonts w:hint="eastAsia"/>
        </w:rPr>
        <w:t>。检查过程中，界面不可操作，并提示用户正在检查</w:t>
      </w:r>
    </w:p>
    <w:p w:rsidR="00F372BF" w:rsidRDefault="00F372BF" w:rsidP="000F51FC">
      <w:pPr>
        <w:pStyle w:val="a3"/>
        <w:numPr>
          <w:ilvl w:val="0"/>
          <w:numId w:val="20"/>
        </w:numPr>
        <w:ind w:firstLineChars="0"/>
      </w:pPr>
      <w:r>
        <w:rPr>
          <w:rFonts w:hint="eastAsia"/>
        </w:rPr>
        <w:t>检查完成后，</w:t>
      </w:r>
      <w:r w:rsidR="002812A4">
        <w:rPr>
          <w:rFonts w:hint="eastAsia"/>
        </w:rPr>
        <w:t>以弹出框的形式供用户选择下一步操作。</w:t>
      </w:r>
    </w:p>
    <w:p w:rsidR="00A77059" w:rsidRDefault="00A77059" w:rsidP="00A77059">
      <w:pPr>
        <w:pStyle w:val="a3"/>
        <w:ind w:left="2100" w:firstLineChars="0" w:firstLine="0"/>
      </w:pPr>
      <w:r>
        <w:rPr>
          <w:noProof/>
        </w:rPr>
        <w:lastRenderedPageBreak/>
        <w:drawing>
          <wp:inline distT="0" distB="0" distL="0" distR="0">
            <wp:extent cx="2256312" cy="19504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6240" cy="1950367"/>
                    </a:xfrm>
                    <a:prstGeom prst="rect">
                      <a:avLst/>
                    </a:prstGeom>
                    <a:noFill/>
                    <a:ln>
                      <a:noFill/>
                    </a:ln>
                  </pic:spPr>
                </pic:pic>
              </a:graphicData>
            </a:graphic>
          </wp:inline>
        </w:drawing>
      </w:r>
    </w:p>
    <w:p w:rsidR="00A77059" w:rsidRDefault="00E055A2" w:rsidP="00A77059">
      <w:pPr>
        <w:pStyle w:val="a3"/>
        <w:ind w:left="2100" w:firstLineChars="0" w:firstLine="0"/>
      </w:pPr>
      <w:r>
        <w:rPr>
          <w:rFonts w:hint="eastAsia"/>
        </w:rPr>
        <w:tab/>
      </w:r>
      <w:r w:rsidR="00A77059">
        <w:rPr>
          <w:rFonts w:hint="eastAsia"/>
        </w:rPr>
        <w:t>“疑似有问题的待增加数据</w:t>
      </w:r>
      <w:r w:rsidR="00A77059">
        <w:rPr>
          <w:rFonts w:hint="eastAsia"/>
        </w:rPr>
        <w:t>.CSV</w:t>
      </w:r>
      <w:r w:rsidR="00A77059">
        <w:rPr>
          <w:rFonts w:hint="eastAsia"/>
        </w:rPr>
        <w:t>”和“疑似有问题的待更新数据</w:t>
      </w:r>
      <w:r w:rsidR="00A77059">
        <w:rPr>
          <w:rFonts w:hint="eastAsia"/>
        </w:rPr>
        <w:t>.CSV</w:t>
      </w:r>
      <w:r w:rsidR="00A77059">
        <w:rPr>
          <w:rFonts w:hint="eastAsia"/>
        </w:rPr>
        <w:t>”存放核查有问题的待同步数据。其生产方式参见“同步流程”描述。</w:t>
      </w:r>
    </w:p>
    <w:p w:rsidR="0032762E" w:rsidRDefault="00E055A2" w:rsidP="00A77059">
      <w:pPr>
        <w:pStyle w:val="a3"/>
        <w:ind w:left="2100" w:firstLineChars="0" w:firstLine="0"/>
      </w:pPr>
      <w:r>
        <w:rPr>
          <w:rFonts w:hint="eastAsia"/>
        </w:rPr>
        <w:tab/>
      </w:r>
      <w:r w:rsidR="0032762E">
        <w:rPr>
          <w:rFonts w:hint="eastAsia"/>
        </w:rPr>
        <w:t>选择“忽略问题，用所有数据同步”将忽略核查结果，用所有数据进行同步</w:t>
      </w:r>
      <w:r w:rsidR="006D145E">
        <w:rPr>
          <w:rFonts w:hint="eastAsia"/>
        </w:rPr>
        <w:t>，继续下一步</w:t>
      </w:r>
      <w:r w:rsidR="0032762E">
        <w:rPr>
          <w:rFonts w:hint="eastAsia"/>
        </w:rPr>
        <w:t>；</w:t>
      </w:r>
    </w:p>
    <w:p w:rsidR="0032762E" w:rsidRDefault="00E055A2" w:rsidP="00A77059">
      <w:pPr>
        <w:pStyle w:val="a3"/>
        <w:ind w:left="2100" w:firstLineChars="0" w:firstLine="0"/>
      </w:pPr>
      <w:r>
        <w:rPr>
          <w:rFonts w:hint="eastAsia"/>
        </w:rPr>
        <w:tab/>
      </w:r>
      <w:r w:rsidR="0032762E">
        <w:rPr>
          <w:rFonts w:hint="eastAsia"/>
        </w:rPr>
        <w:t>选择“忽略上述数据，用其余数据同步”将忽略核查出来的有问题的数据，用其余数据进行同步</w:t>
      </w:r>
      <w:r w:rsidR="006D145E">
        <w:rPr>
          <w:rFonts w:hint="eastAsia"/>
        </w:rPr>
        <w:t>，继续下一步</w:t>
      </w:r>
      <w:r w:rsidR="0032762E">
        <w:rPr>
          <w:rFonts w:hint="eastAsia"/>
        </w:rPr>
        <w:t>。</w:t>
      </w:r>
    </w:p>
    <w:p w:rsidR="0032762E" w:rsidRDefault="00E055A2" w:rsidP="00A77059">
      <w:pPr>
        <w:pStyle w:val="a3"/>
        <w:ind w:left="2100" w:firstLineChars="0" w:firstLine="0"/>
      </w:pPr>
      <w:r>
        <w:rPr>
          <w:rFonts w:hint="eastAsia"/>
        </w:rPr>
        <w:tab/>
      </w:r>
      <w:r w:rsidR="0032762E">
        <w:rPr>
          <w:rFonts w:hint="eastAsia"/>
        </w:rPr>
        <w:t>选择“取消”将取消本次操作。</w:t>
      </w:r>
    </w:p>
    <w:p w:rsidR="00B16778" w:rsidRDefault="006D145E" w:rsidP="000F51FC">
      <w:pPr>
        <w:pStyle w:val="a3"/>
        <w:numPr>
          <w:ilvl w:val="0"/>
          <w:numId w:val="19"/>
        </w:numPr>
        <w:ind w:firstLineChars="0"/>
      </w:pPr>
      <w:r>
        <w:rPr>
          <w:rFonts w:hint="eastAsia"/>
        </w:rPr>
        <w:t>如果用户选择“忽略问题，用所有数据同步”和“忽略上述数据，用其余数据同步”，系统将</w:t>
      </w:r>
      <w:r w:rsidR="00B16778">
        <w:rPr>
          <w:rFonts w:hint="eastAsia"/>
        </w:rPr>
        <w:t>对剩余的发生变更和新增的</w:t>
      </w:r>
      <w:r w:rsidR="00B16778">
        <w:rPr>
          <w:rFonts w:hint="eastAsia"/>
        </w:rPr>
        <w:t>BSA</w:t>
      </w:r>
      <w:r w:rsidR="00B16778">
        <w:rPr>
          <w:rFonts w:hint="eastAsia"/>
        </w:rPr>
        <w:t>数据按格式规范，和用户所选的“同步类型”，生成对应文件名和内容格式的同步文件，放在“待同步的文件”框中。</w:t>
      </w:r>
    </w:p>
    <w:p w:rsidR="00B16778" w:rsidRDefault="00B16778" w:rsidP="000F51FC">
      <w:pPr>
        <w:pStyle w:val="a3"/>
        <w:numPr>
          <w:ilvl w:val="1"/>
          <w:numId w:val="19"/>
        </w:numPr>
        <w:ind w:firstLineChars="0"/>
      </w:pPr>
      <w:r>
        <w:rPr>
          <w:rFonts w:hint="eastAsia"/>
        </w:rPr>
        <w:t>用户可点击“下载”下载对应的文件；</w:t>
      </w:r>
    </w:p>
    <w:p w:rsidR="006D145E" w:rsidRDefault="00B16778" w:rsidP="000F51FC">
      <w:pPr>
        <w:pStyle w:val="a3"/>
        <w:numPr>
          <w:ilvl w:val="1"/>
          <w:numId w:val="19"/>
        </w:numPr>
        <w:ind w:firstLineChars="0"/>
      </w:pPr>
      <w:r>
        <w:rPr>
          <w:rFonts w:hint="eastAsia"/>
        </w:rPr>
        <w:t>点击“删除”可删除对应的文件；删除后，该文件不纳入同步计划。</w:t>
      </w:r>
    </w:p>
    <w:p w:rsidR="00B16778" w:rsidRDefault="00B16778" w:rsidP="000F51FC">
      <w:pPr>
        <w:pStyle w:val="a3"/>
        <w:numPr>
          <w:ilvl w:val="1"/>
          <w:numId w:val="19"/>
        </w:numPr>
        <w:ind w:firstLineChars="0"/>
      </w:pPr>
      <w:r>
        <w:rPr>
          <w:rFonts w:hint="eastAsia"/>
        </w:rPr>
        <w:t>如果经过</w:t>
      </w:r>
      <w:r>
        <w:rPr>
          <w:rFonts w:hint="eastAsia"/>
        </w:rPr>
        <w:t>D</w:t>
      </w:r>
      <w:r>
        <w:rPr>
          <w:rFonts w:hint="eastAsia"/>
        </w:rPr>
        <w:t>步骤后，没有待增加或者待更新的数据，则以弹出框提醒用户更新数据，并停止本次操作。</w:t>
      </w:r>
    </w:p>
    <w:p w:rsidR="00B16778" w:rsidRDefault="00B16778" w:rsidP="000F51FC">
      <w:pPr>
        <w:pStyle w:val="a3"/>
        <w:numPr>
          <w:ilvl w:val="0"/>
          <w:numId w:val="19"/>
        </w:numPr>
        <w:ind w:firstLineChars="0"/>
      </w:pPr>
      <w:r>
        <w:rPr>
          <w:rFonts w:hint="eastAsia"/>
        </w:rPr>
        <w:t>用户可点击选中“同步结果通知”，以配置将未来</w:t>
      </w:r>
      <w:r>
        <w:rPr>
          <w:rFonts w:hint="eastAsia"/>
        </w:rPr>
        <w:t>PDE</w:t>
      </w:r>
      <w:r>
        <w:rPr>
          <w:rFonts w:hint="eastAsia"/>
        </w:rPr>
        <w:t>服务器的同步结果通知相关人员。可选择“邮件”、“短信”或者二者同时的方式；可选的人员根据用户所属的地市和权限不同。</w:t>
      </w:r>
    </w:p>
    <w:p w:rsidR="00622FBF" w:rsidRDefault="00622FBF" w:rsidP="000F51FC">
      <w:pPr>
        <w:pStyle w:val="a3"/>
        <w:numPr>
          <w:ilvl w:val="0"/>
          <w:numId w:val="19"/>
        </w:numPr>
        <w:ind w:firstLineChars="0"/>
      </w:pPr>
      <w:r>
        <w:rPr>
          <w:rFonts w:hint="eastAsia"/>
        </w:rPr>
        <w:t>当</w:t>
      </w:r>
      <w:r>
        <w:rPr>
          <w:rFonts w:hint="eastAsia"/>
        </w:rPr>
        <w:t>E</w:t>
      </w:r>
      <w:r>
        <w:rPr>
          <w:rFonts w:hint="eastAsia"/>
        </w:rPr>
        <w:t>步有待同步的文件，而且用户已设置了“同步类型”和“计划同步时间”，则可点击“创建计划”。系统进行计划创建，自动记录“计划流水号”、“执行计划时间”、“同步类型”、“同步文件”</w:t>
      </w:r>
      <w:r w:rsidR="00A55111">
        <w:rPr>
          <w:rFonts w:hint="eastAsia"/>
        </w:rPr>
        <w:t>、“计划创建时间”和“计划创建人”。其中“计划流水号”需要自动生成，方法为</w:t>
      </w:r>
      <w:r w:rsidR="00A55111">
        <w:rPr>
          <w:rFonts w:hint="eastAsia"/>
        </w:rPr>
        <w:t>YYYYMMDDHHMMSSxxxx</w:t>
      </w:r>
      <w:r w:rsidR="00A55111">
        <w:rPr>
          <w:rFonts w:hint="eastAsia"/>
        </w:rPr>
        <w:t>。其中</w:t>
      </w:r>
      <w:r w:rsidR="00A55111">
        <w:rPr>
          <w:rFonts w:hint="eastAsia"/>
        </w:rPr>
        <w:t>xxxx</w:t>
      </w:r>
      <w:r w:rsidR="00A55111">
        <w:rPr>
          <w:rFonts w:hint="eastAsia"/>
        </w:rPr>
        <w:t>为随机编号。</w:t>
      </w:r>
    </w:p>
    <w:p w:rsidR="00CE74AC" w:rsidRPr="0032762E" w:rsidRDefault="00CE74AC" w:rsidP="000F51FC">
      <w:pPr>
        <w:pStyle w:val="a3"/>
        <w:numPr>
          <w:ilvl w:val="0"/>
          <w:numId w:val="19"/>
        </w:numPr>
        <w:ind w:firstLineChars="0"/>
      </w:pPr>
      <w:r>
        <w:rPr>
          <w:rFonts w:hint="eastAsia"/>
        </w:rPr>
        <w:t>新创建的计划同步需要立即在下方的“已创建的计划同步”中显示。</w:t>
      </w:r>
    </w:p>
    <w:p w:rsidR="001C4C27" w:rsidRDefault="001C4C27" w:rsidP="000F51FC">
      <w:pPr>
        <w:pStyle w:val="2"/>
        <w:numPr>
          <w:ilvl w:val="1"/>
          <w:numId w:val="36"/>
        </w:numPr>
      </w:pPr>
      <w:r>
        <w:rPr>
          <w:rFonts w:hint="eastAsia"/>
        </w:rPr>
        <w:t>同步日志查询</w:t>
      </w:r>
    </w:p>
    <w:p w:rsidR="00FA1293" w:rsidRDefault="00FA1293" w:rsidP="00FA1293">
      <w:r>
        <w:rPr>
          <w:rFonts w:hint="eastAsia"/>
        </w:rPr>
        <w:t>提供所有更新日志查询功能。可按日期</w:t>
      </w:r>
      <w:r w:rsidR="00345F33">
        <w:rPr>
          <w:rFonts w:hint="eastAsia"/>
        </w:rPr>
        <w:t>，更新类型（全量更新、增量更新、紧急更新）查询日志。</w:t>
      </w:r>
    </w:p>
    <w:p w:rsidR="00973056" w:rsidRDefault="00973056" w:rsidP="00FA1293">
      <w:r>
        <w:rPr>
          <w:rFonts w:hint="eastAsia"/>
        </w:rPr>
        <w:t>可查询的日志包括平台记录的自动、手动或者计划更新日志；还包括</w:t>
      </w:r>
      <w:r>
        <w:rPr>
          <w:rFonts w:hint="eastAsia"/>
        </w:rPr>
        <w:t>PDE</w:t>
      </w:r>
      <w:r>
        <w:rPr>
          <w:rFonts w:hint="eastAsia"/>
        </w:rPr>
        <w:t>服务器同步</w:t>
      </w:r>
    </w:p>
    <w:p w:rsidR="00EE02CB" w:rsidRPr="00EE02CB" w:rsidRDefault="00EE02CB" w:rsidP="000F51FC">
      <w:pPr>
        <w:pStyle w:val="3"/>
        <w:numPr>
          <w:ilvl w:val="2"/>
          <w:numId w:val="36"/>
        </w:numPr>
      </w:pPr>
      <w:r w:rsidRPr="00EE02CB">
        <w:rPr>
          <w:rFonts w:hint="eastAsia"/>
        </w:rPr>
        <w:lastRenderedPageBreak/>
        <w:t>日志维护流程</w:t>
      </w:r>
    </w:p>
    <w:p w:rsidR="00EE02CB" w:rsidRDefault="00657365" w:rsidP="00FA1293">
      <w:r>
        <w:object w:dxaOrig="5654" w:dyaOrig="4960">
          <v:shape id="_x0000_i1037" type="#_x0000_t75" style="width:192.95pt;height:169.35pt" o:ole="">
            <v:imagedata r:id="rId39" o:title=""/>
          </v:shape>
          <o:OLEObject Type="Embed" ProgID="Visio.Drawing.11" ShapeID="_x0000_i1037" DrawAspect="Content" ObjectID="_1406707836" r:id="rId40"/>
        </w:object>
      </w:r>
    </w:p>
    <w:p w:rsidR="00EE02CB" w:rsidRDefault="00EE02CB" w:rsidP="00FA1293">
      <w:r>
        <w:rPr>
          <w:rFonts w:hint="eastAsia"/>
        </w:rPr>
        <w:tab/>
      </w:r>
      <w:r>
        <w:rPr>
          <w:rFonts w:hint="eastAsia"/>
        </w:rPr>
        <w:t>通过对</w:t>
      </w:r>
      <w:r w:rsidR="00F14871">
        <w:rPr>
          <w:rFonts w:hint="eastAsia"/>
        </w:rPr>
        <w:t>同步</w:t>
      </w:r>
      <w:r>
        <w:rPr>
          <w:rFonts w:hint="eastAsia"/>
        </w:rPr>
        <w:t>日志的分析，可以了解</w:t>
      </w:r>
      <w:r>
        <w:rPr>
          <w:rFonts w:hint="eastAsia"/>
        </w:rPr>
        <w:t>BSA</w:t>
      </w:r>
      <w:r>
        <w:rPr>
          <w:rFonts w:hint="eastAsia"/>
        </w:rPr>
        <w:t>数据是否同步成功，并可以获取同步不成功的数据和原因。为</w:t>
      </w:r>
      <w:r>
        <w:rPr>
          <w:rFonts w:hint="eastAsia"/>
        </w:rPr>
        <w:t>BSA</w:t>
      </w:r>
      <w:r>
        <w:rPr>
          <w:rFonts w:hint="eastAsia"/>
        </w:rPr>
        <w:t>数据维护提供依据。</w:t>
      </w:r>
    </w:p>
    <w:p w:rsidR="00F14871" w:rsidRDefault="00F14871" w:rsidP="00FA1293">
      <w:r>
        <w:rPr>
          <w:rFonts w:hint="eastAsia"/>
        </w:rPr>
        <w:tab/>
      </w:r>
      <w:r>
        <w:rPr>
          <w:rFonts w:hint="eastAsia"/>
        </w:rPr>
        <w:t>同步日志主要分为两部分：</w:t>
      </w:r>
    </w:p>
    <w:p w:rsidR="00F14871" w:rsidRDefault="00F14871" w:rsidP="000F51FC">
      <w:pPr>
        <w:pStyle w:val="a3"/>
        <w:numPr>
          <w:ilvl w:val="0"/>
          <w:numId w:val="21"/>
        </w:numPr>
        <w:ind w:firstLineChars="0"/>
      </w:pPr>
      <w:r>
        <w:rPr>
          <w:rFonts w:hint="eastAsia"/>
        </w:rPr>
        <w:t>系统自动同步、用户手工同步或者计划同步时，记录的同步日志。此日志包括</w:t>
      </w:r>
      <w:r w:rsidR="00CE36E9">
        <w:rPr>
          <w:rFonts w:hint="eastAsia"/>
        </w:rPr>
        <w:t>{</w:t>
      </w:r>
      <w:r w:rsidR="00CE36E9">
        <w:rPr>
          <w:rFonts w:hint="eastAsia"/>
        </w:rPr>
        <w:t>同步日期、同步时间、同步文件名称、同步人、</w:t>
      </w:r>
      <w:r w:rsidR="00CE36E9">
        <w:rPr>
          <w:rFonts w:hint="eastAsia"/>
        </w:rPr>
        <w:t xml:space="preserve"> </w:t>
      </w:r>
      <w:r w:rsidR="00CE36E9">
        <w:rPr>
          <w:rFonts w:hint="eastAsia"/>
        </w:rPr>
        <w:t>同步类型和同步方式</w:t>
      </w:r>
      <w:r w:rsidR="00CE36E9">
        <w:rPr>
          <w:rFonts w:hint="eastAsia"/>
        </w:rPr>
        <w:t>}</w:t>
      </w:r>
      <w:r w:rsidR="00CE36E9">
        <w:rPr>
          <w:rFonts w:hint="eastAsia"/>
        </w:rPr>
        <w:t>。每次同步产生一条日志。每个日志中至少包括一个同步文件名称，最多包括三个文件名称。</w:t>
      </w:r>
    </w:p>
    <w:p w:rsidR="00CE36E9" w:rsidRDefault="00CE36E9" w:rsidP="000F51FC">
      <w:pPr>
        <w:pStyle w:val="a3"/>
        <w:numPr>
          <w:ilvl w:val="0"/>
          <w:numId w:val="21"/>
        </w:numPr>
        <w:ind w:firstLineChars="0"/>
      </w:pPr>
      <w:r>
        <w:rPr>
          <w:rFonts w:hint="eastAsia"/>
        </w:rPr>
        <w:t>从</w:t>
      </w:r>
      <w:r>
        <w:rPr>
          <w:rFonts w:hint="eastAsia"/>
        </w:rPr>
        <w:t>PDE</w:t>
      </w:r>
      <w:r>
        <w:rPr>
          <w:rFonts w:hint="eastAsia"/>
        </w:rPr>
        <w:t>获取的同步回执文件。</w:t>
      </w:r>
      <w:r>
        <w:rPr>
          <w:rFonts w:hint="eastAsia"/>
        </w:rPr>
        <w:t>PDE</w:t>
      </w:r>
      <w:r>
        <w:rPr>
          <w:rFonts w:hint="eastAsia"/>
        </w:rPr>
        <w:t>服务器对应每个同步文件的处理，都会产生一个文件。不同类型同步的回执文件的存放目录不同。所有回执文件的命名和文件格式是相同的。回执文件格式如下：</w:t>
      </w:r>
    </w:p>
    <w:p w:rsidR="00CE36E9" w:rsidRPr="00424AB4" w:rsidRDefault="00CE36E9" w:rsidP="000F51FC">
      <w:pPr>
        <w:numPr>
          <w:ilvl w:val="1"/>
          <w:numId w:val="21"/>
        </w:numPr>
        <w:spacing w:line="360" w:lineRule="auto"/>
        <w:rPr>
          <w:sz w:val="18"/>
          <w:szCs w:val="18"/>
        </w:rPr>
      </w:pPr>
      <w:r w:rsidRPr="00424AB4">
        <w:rPr>
          <w:rFonts w:hint="eastAsia"/>
          <w:sz w:val="18"/>
          <w:szCs w:val="18"/>
        </w:rPr>
        <w:t>文件头：</w:t>
      </w:r>
      <w:r w:rsidRPr="00424AB4">
        <w:rPr>
          <w:rFonts w:hint="eastAsia"/>
          <w:sz w:val="18"/>
          <w:szCs w:val="18"/>
        </w:rPr>
        <w:t>TYPE,RSP, &lt;date time&gt;, &lt;number of records in REQ file&gt;</w:t>
      </w:r>
    </w:p>
    <w:tbl>
      <w:tblPr>
        <w:tblW w:w="7210"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49"/>
        <w:gridCol w:w="2130"/>
        <w:gridCol w:w="2131"/>
      </w:tblGrid>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字段名</w:t>
            </w:r>
          </w:p>
        </w:tc>
        <w:tc>
          <w:tcPr>
            <w:tcW w:w="4261" w:type="dxa"/>
            <w:gridSpan w:val="2"/>
          </w:tcPr>
          <w:p w:rsidR="00CE36E9" w:rsidRPr="00424AB4" w:rsidRDefault="00CE36E9" w:rsidP="005A4004">
            <w:pPr>
              <w:spacing w:line="360" w:lineRule="auto"/>
              <w:rPr>
                <w:sz w:val="18"/>
                <w:szCs w:val="18"/>
              </w:rPr>
            </w:pPr>
            <w:r w:rsidRPr="00424AB4">
              <w:rPr>
                <w:rFonts w:hint="eastAsia"/>
                <w:sz w:val="18"/>
                <w:szCs w:val="18"/>
              </w:rPr>
              <w:t>字段含义</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RSP</w:t>
            </w:r>
          </w:p>
        </w:tc>
        <w:tc>
          <w:tcPr>
            <w:tcW w:w="4261" w:type="dxa"/>
            <w:gridSpan w:val="2"/>
          </w:tcPr>
          <w:p w:rsidR="00CE36E9" w:rsidRPr="00424AB4" w:rsidRDefault="00CE36E9" w:rsidP="005A4004">
            <w:pPr>
              <w:spacing w:line="360" w:lineRule="auto"/>
              <w:rPr>
                <w:sz w:val="18"/>
                <w:szCs w:val="18"/>
              </w:rPr>
            </w:pPr>
            <w:r w:rsidRPr="00424AB4">
              <w:rPr>
                <w:rFonts w:hint="eastAsia"/>
                <w:sz w:val="18"/>
                <w:szCs w:val="18"/>
              </w:rPr>
              <w:t>为固定字符串</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日期格式</w:t>
            </w:r>
          </w:p>
        </w:tc>
        <w:tc>
          <w:tcPr>
            <w:tcW w:w="2130" w:type="dxa"/>
          </w:tcPr>
          <w:p w:rsidR="00CE36E9" w:rsidRPr="00424AB4" w:rsidRDefault="00CE36E9" w:rsidP="005A4004">
            <w:pPr>
              <w:spacing w:line="360" w:lineRule="auto"/>
              <w:rPr>
                <w:sz w:val="18"/>
                <w:szCs w:val="18"/>
              </w:rPr>
            </w:pPr>
            <w:r w:rsidRPr="00424AB4">
              <w:rPr>
                <w:rFonts w:hint="eastAsia"/>
                <w:sz w:val="18"/>
                <w:szCs w:val="18"/>
              </w:rPr>
              <w:t>YYYY/MM/DD</w:t>
            </w:r>
          </w:p>
        </w:tc>
        <w:tc>
          <w:tcPr>
            <w:tcW w:w="2131" w:type="dxa"/>
            <w:vMerge w:val="restart"/>
            <w:vAlign w:val="center"/>
          </w:tcPr>
          <w:p w:rsidR="00CE36E9" w:rsidRPr="00424AB4" w:rsidRDefault="00CE36E9" w:rsidP="005A4004">
            <w:pPr>
              <w:spacing w:line="360" w:lineRule="auto"/>
              <w:rPr>
                <w:sz w:val="18"/>
                <w:szCs w:val="18"/>
              </w:rPr>
            </w:pPr>
            <w:r w:rsidRPr="00424AB4">
              <w:rPr>
                <w:rFonts w:hint="eastAsia"/>
                <w:sz w:val="18"/>
                <w:szCs w:val="18"/>
              </w:rPr>
              <w:t>与请求文件中完全相同</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时间格式</w:t>
            </w:r>
          </w:p>
        </w:tc>
        <w:tc>
          <w:tcPr>
            <w:tcW w:w="2130" w:type="dxa"/>
          </w:tcPr>
          <w:p w:rsidR="00CE36E9" w:rsidRPr="00424AB4" w:rsidRDefault="00CE36E9" w:rsidP="005A4004">
            <w:pPr>
              <w:spacing w:line="360" w:lineRule="auto"/>
              <w:rPr>
                <w:sz w:val="18"/>
                <w:szCs w:val="18"/>
              </w:rPr>
            </w:pPr>
            <w:r w:rsidRPr="00424AB4">
              <w:rPr>
                <w:rFonts w:hint="eastAsia"/>
                <w:sz w:val="18"/>
                <w:szCs w:val="18"/>
              </w:rPr>
              <w:t>hh:mm</w:t>
            </w:r>
            <w:r w:rsidRPr="00424AB4">
              <w:rPr>
                <w:rFonts w:hint="eastAsia"/>
                <w:sz w:val="18"/>
                <w:szCs w:val="18"/>
              </w:rPr>
              <w:t>，采用</w:t>
            </w:r>
            <w:r w:rsidRPr="00424AB4">
              <w:rPr>
                <w:rFonts w:hint="eastAsia"/>
                <w:sz w:val="18"/>
                <w:szCs w:val="18"/>
              </w:rPr>
              <w:t>24</w:t>
            </w:r>
            <w:r w:rsidRPr="00424AB4">
              <w:rPr>
                <w:rFonts w:hint="eastAsia"/>
                <w:sz w:val="18"/>
                <w:szCs w:val="18"/>
              </w:rPr>
              <w:t>小时进制</w:t>
            </w:r>
          </w:p>
        </w:tc>
        <w:tc>
          <w:tcPr>
            <w:tcW w:w="2131" w:type="dxa"/>
            <w:vMerge/>
          </w:tcPr>
          <w:p w:rsidR="00CE36E9" w:rsidRPr="00424AB4" w:rsidRDefault="00CE36E9" w:rsidP="005A4004">
            <w:pPr>
              <w:spacing w:line="360" w:lineRule="auto"/>
              <w:rPr>
                <w:sz w:val="18"/>
                <w:szCs w:val="18"/>
              </w:rPr>
            </w:pP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number of records in REQ file</w:t>
            </w:r>
          </w:p>
        </w:tc>
        <w:tc>
          <w:tcPr>
            <w:tcW w:w="4261" w:type="dxa"/>
            <w:gridSpan w:val="2"/>
          </w:tcPr>
          <w:p w:rsidR="00CE36E9" w:rsidRPr="00424AB4" w:rsidRDefault="00CE36E9" w:rsidP="005A4004">
            <w:pPr>
              <w:spacing w:line="360" w:lineRule="auto"/>
              <w:rPr>
                <w:sz w:val="18"/>
                <w:szCs w:val="18"/>
              </w:rPr>
            </w:pPr>
            <w:r w:rsidRPr="00424AB4">
              <w:rPr>
                <w:rFonts w:hint="eastAsia"/>
                <w:sz w:val="18"/>
                <w:szCs w:val="18"/>
              </w:rPr>
              <w:t>指示对应的配置基站文件中有多少条记录</w:t>
            </w:r>
          </w:p>
        </w:tc>
      </w:tr>
    </w:tbl>
    <w:p w:rsidR="00CE36E9" w:rsidRPr="00424AB4" w:rsidRDefault="00CE36E9" w:rsidP="00CE36E9">
      <w:pPr>
        <w:spacing w:line="360" w:lineRule="auto"/>
        <w:ind w:leftChars="342" w:left="718"/>
        <w:rPr>
          <w:sz w:val="18"/>
          <w:szCs w:val="18"/>
        </w:rPr>
      </w:pPr>
      <w:r w:rsidRPr="00424AB4">
        <w:rPr>
          <w:rFonts w:hint="eastAsia"/>
          <w:sz w:val="18"/>
          <w:szCs w:val="18"/>
        </w:rPr>
        <w:tab/>
      </w:r>
      <w:r w:rsidRPr="00424AB4">
        <w:rPr>
          <w:rFonts w:hint="eastAsia"/>
          <w:sz w:val="18"/>
          <w:szCs w:val="18"/>
        </w:rPr>
        <w:tab/>
      </w:r>
      <w:r w:rsidRPr="00424AB4">
        <w:rPr>
          <w:rFonts w:hint="eastAsia"/>
          <w:sz w:val="18"/>
          <w:szCs w:val="18"/>
        </w:rPr>
        <w:t>下面的例子说明这个基站数据文件中有</w:t>
      </w:r>
      <w:r w:rsidRPr="00424AB4">
        <w:rPr>
          <w:rFonts w:hint="eastAsia"/>
          <w:sz w:val="18"/>
          <w:szCs w:val="18"/>
        </w:rPr>
        <w:t>100</w:t>
      </w:r>
      <w:r w:rsidRPr="00424AB4">
        <w:rPr>
          <w:rFonts w:hint="eastAsia"/>
          <w:sz w:val="18"/>
          <w:szCs w:val="18"/>
        </w:rPr>
        <w:t>条记录。</w:t>
      </w:r>
    </w:p>
    <w:p w:rsidR="00CE36E9" w:rsidRPr="00424AB4" w:rsidRDefault="00CE36E9" w:rsidP="007B0984">
      <w:r w:rsidRPr="00424AB4">
        <w:rPr>
          <w:rFonts w:hint="eastAsia"/>
        </w:rPr>
        <w:tab/>
      </w:r>
      <w:r w:rsidRPr="00424AB4">
        <w:rPr>
          <w:rFonts w:hint="eastAsia"/>
        </w:rPr>
        <w:tab/>
      </w:r>
      <w:r w:rsidR="007B0984">
        <w:rPr>
          <w:rFonts w:hint="eastAsia"/>
        </w:rPr>
        <w:tab/>
      </w:r>
      <w:r w:rsidRPr="00424AB4">
        <w:rPr>
          <w:rFonts w:hint="eastAsia"/>
        </w:rPr>
        <w:t>ADD,RSP,2012/04/11 06:50, 100</w:t>
      </w:r>
    </w:p>
    <w:p w:rsidR="00CE36E9" w:rsidRPr="00424AB4" w:rsidRDefault="00CE36E9" w:rsidP="000F51FC">
      <w:pPr>
        <w:numPr>
          <w:ilvl w:val="1"/>
          <w:numId w:val="21"/>
        </w:numPr>
        <w:spacing w:line="360" w:lineRule="auto"/>
        <w:rPr>
          <w:sz w:val="18"/>
          <w:szCs w:val="18"/>
        </w:rPr>
      </w:pPr>
      <w:r w:rsidRPr="00424AB4">
        <w:rPr>
          <w:rFonts w:hint="eastAsia"/>
          <w:sz w:val="18"/>
          <w:szCs w:val="18"/>
        </w:rPr>
        <w:t>文件头的第</w:t>
      </w:r>
      <w:r w:rsidRPr="00424AB4">
        <w:rPr>
          <w:rFonts w:hint="eastAsia"/>
          <w:sz w:val="18"/>
          <w:szCs w:val="18"/>
        </w:rPr>
        <w:t>2</w:t>
      </w:r>
      <w:r w:rsidRPr="00424AB4">
        <w:rPr>
          <w:rFonts w:hint="eastAsia"/>
          <w:sz w:val="18"/>
          <w:szCs w:val="18"/>
        </w:rPr>
        <w:t>行指示正确入库和非正确入库的记录数量，格式为：</w:t>
      </w:r>
      <w:r w:rsidRPr="00424AB4">
        <w:rPr>
          <w:rFonts w:hint="eastAsia"/>
          <w:sz w:val="18"/>
          <w:szCs w:val="18"/>
        </w:rPr>
        <w:t>RIGHT,200,ERR,0</w:t>
      </w:r>
    </w:p>
    <w:p w:rsidR="00CE36E9" w:rsidRPr="00424AB4" w:rsidRDefault="00CE36E9" w:rsidP="000F51FC">
      <w:pPr>
        <w:numPr>
          <w:ilvl w:val="1"/>
          <w:numId w:val="21"/>
        </w:numPr>
        <w:spacing w:line="360" w:lineRule="auto"/>
        <w:rPr>
          <w:sz w:val="18"/>
          <w:szCs w:val="18"/>
        </w:rPr>
      </w:pPr>
      <w:r w:rsidRPr="00424AB4">
        <w:rPr>
          <w:rFonts w:hint="eastAsia"/>
          <w:sz w:val="18"/>
          <w:szCs w:val="18"/>
        </w:rPr>
        <w:t>文件从第三行开始记录未成功上传入库的</w:t>
      </w:r>
      <w:r w:rsidRPr="00424AB4">
        <w:rPr>
          <w:rFonts w:hint="eastAsia"/>
          <w:sz w:val="18"/>
          <w:szCs w:val="18"/>
        </w:rPr>
        <w:t>BSA</w:t>
      </w:r>
      <w:r w:rsidRPr="00424AB4">
        <w:rPr>
          <w:rFonts w:hint="eastAsia"/>
          <w:sz w:val="18"/>
          <w:szCs w:val="18"/>
        </w:rPr>
        <w:t>记录。格式为：错误原因码，</w:t>
      </w:r>
      <w:r w:rsidRPr="00424AB4">
        <w:rPr>
          <w:rFonts w:hint="eastAsia"/>
          <w:sz w:val="18"/>
          <w:szCs w:val="18"/>
        </w:rPr>
        <w:t>pilotname</w:t>
      </w:r>
      <w:r w:rsidRPr="00424AB4">
        <w:rPr>
          <w:rFonts w:hint="eastAsia"/>
          <w:sz w:val="18"/>
          <w:szCs w:val="18"/>
        </w:rPr>
        <w:t>，</w:t>
      </w:r>
      <w:r w:rsidRPr="00424AB4">
        <w:rPr>
          <w:rFonts w:hint="eastAsia"/>
          <w:sz w:val="18"/>
          <w:szCs w:val="18"/>
        </w:rPr>
        <w:t xml:space="preserve">SID,NID,EXTBSID </w:t>
      </w:r>
      <w:r w:rsidRPr="00424AB4">
        <w:rPr>
          <w:rFonts w:hint="eastAsia"/>
          <w:sz w:val="18"/>
          <w:szCs w:val="18"/>
        </w:rPr>
        <w:t>记录之间用换行符</w:t>
      </w:r>
      <w:r w:rsidRPr="00424AB4">
        <w:rPr>
          <w:rFonts w:hint="eastAsia"/>
          <w:sz w:val="18"/>
          <w:szCs w:val="18"/>
        </w:rPr>
        <w:t xml:space="preserve"> 0x0D 0x</w:t>
      </w:r>
      <w:smartTag w:uri="urn:schemas-microsoft-com:office:smarttags" w:element="chmetcnv">
        <w:smartTagPr>
          <w:attr w:name="TCSC" w:val="0"/>
          <w:attr w:name="NumberType" w:val="1"/>
          <w:attr w:name="Negative" w:val="False"/>
          <w:attr w:name="HasSpace" w:val="False"/>
          <w:attr w:name="SourceValue" w:val="0"/>
          <w:attr w:name="UnitName" w:val="a"/>
        </w:smartTagPr>
        <w:r w:rsidRPr="00424AB4">
          <w:rPr>
            <w:rFonts w:hint="eastAsia"/>
            <w:sz w:val="18"/>
            <w:szCs w:val="18"/>
          </w:rPr>
          <w:t>0A</w:t>
        </w:r>
      </w:smartTag>
      <w:r w:rsidRPr="00424AB4">
        <w:rPr>
          <w:rFonts w:hint="eastAsia"/>
          <w:sz w:val="18"/>
          <w:szCs w:val="18"/>
        </w:rPr>
        <w:t>分隔</w:t>
      </w:r>
    </w:p>
    <w:p w:rsidR="00CE36E9" w:rsidRPr="00424AB4" w:rsidRDefault="00CE36E9" w:rsidP="00CE36E9">
      <w:pPr>
        <w:spacing w:line="360" w:lineRule="auto"/>
        <w:ind w:leftChars="342" w:left="718"/>
        <w:rPr>
          <w:sz w:val="18"/>
          <w:szCs w:val="18"/>
        </w:rPr>
      </w:pPr>
      <w:r w:rsidRPr="00424AB4">
        <w:rPr>
          <w:rFonts w:hint="eastAsia"/>
          <w:sz w:val="18"/>
          <w:szCs w:val="18"/>
        </w:rPr>
        <w:tab/>
      </w:r>
      <w:r w:rsidRPr="00424AB4">
        <w:rPr>
          <w:rFonts w:hint="eastAsia"/>
          <w:sz w:val="18"/>
          <w:szCs w:val="18"/>
        </w:rPr>
        <w:tab/>
      </w:r>
      <w:r w:rsidRPr="00424AB4">
        <w:rPr>
          <w:rFonts w:hint="eastAsia"/>
          <w:sz w:val="18"/>
          <w:szCs w:val="18"/>
        </w:rPr>
        <w:t>举例：下面是一条未能上传入库的基站记录：</w:t>
      </w:r>
    </w:p>
    <w:p w:rsidR="00CE36E9" w:rsidRPr="00424AB4" w:rsidRDefault="007B0984" w:rsidP="007B0984">
      <w:r>
        <w:rPr>
          <w:rFonts w:hint="eastAsia"/>
        </w:rPr>
        <w:tab/>
      </w:r>
      <w:r>
        <w:rPr>
          <w:rFonts w:hint="eastAsia"/>
        </w:rPr>
        <w:tab/>
      </w:r>
      <w:r>
        <w:rPr>
          <w:rFonts w:hint="eastAsia"/>
        </w:rPr>
        <w:tab/>
      </w:r>
      <w:r w:rsidR="00CE36E9" w:rsidRPr="00424AB4">
        <w:rPr>
          <w:rFonts w:hint="eastAsia"/>
        </w:rPr>
        <w:t>001,pn-147-test,15403,15,185576992</w:t>
      </w:r>
    </w:p>
    <w:p w:rsidR="00CE36E9" w:rsidRPr="00424AB4" w:rsidRDefault="00CE36E9" w:rsidP="000F51FC">
      <w:pPr>
        <w:numPr>
          <w:ilvl w:val="1"/>
          <w:numId w:val="21"/>
        </w:numPr>
        <w:spacing w:line="360" w:lineRule="auto"/>
        <w:rPr>
          <w:sz w:val="18"/>
          <w:szCs w:val="18"/>
        </w:rPr>
      </w:pPr>
      <w:r w:rsidRPr="00424AB4">
        <w:rPr>
          <w:rFonts w:hint="eastAsia"/>
          <w:sz w:val="18"/>
          <w:szCs w:val="18"/>
        </w:rPr>
        <w:t>文件尾定义</w:t>
      </w:r>
      <w:r w:rsidRPr="00424AB4">
        <w:rPr>
          <w:rFonts w:hint="eastAsia"/>
          <w:sz w:val="18"/>
          <w:szCs w:val="18"/>
        </w:rPr>
        <w:t xml:space="preserve">    TYPE, RSPEND, &lt;date time&gt;</w:t>
      </w:r>
    </w:p>
    <w:tbl>
      <w:tblPr>
        <w:tblW w:w="7210"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49"/>
        <w:gridCol w:w="4261"/>
      </w:tblGrid>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lastRenderedPageBreak/>
              <w:t>字段名</w:t>
            </w:r>
          </w:p>
        </w:tc>
        <w:tc>
          <w:tcPr>
            <w:tcW w:w="4261" w:type="dxa"/>
          </w:tcPr>
          <w:p w:rsidR="00CE36E9" w:rsidRPr="00424AB4" w:rsidRDefault="00CE36E9" w:rsidP="005A4004">
            <w:pPr>
              <w:spacing w:line="360" w:lineRule="auto"/>
              <w:rPr>
                <w:sz w:val="18"/>
                <w:szCs w:val="18"/>
              </w:rPr>
            </w:pPr>
            <w:r w:rsidRPr="00424AB4">
              <w:rPr>
                <w:rFonts w:hint="eastAsia"/>
                <w:sz w:val="18"/>
                <w:szCs w:val="18"/>
              </w:rPr>
              <w:t>字段含义</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RSPEND</w:t>
            </w:r>
          </w:p>
        </w:tc>
        <w:tc>
          <w:tcPr>
            <w:tcW w:w="4261" w:type="dxa"/>
          </w:tcPr>
          <w:p w:rsidR="00CE36E9" w:rsidRPr="00424AB4" w:rsidRDefault="00CE36E9" w:rsidP="005A4004">
            <w:pPr>
              <w:spacing w:line="360" w:lineRule="auto"/>
              <w:rPr>
                <w:sz w:val="18"/>
                <w:szCs w:val="18"/>
              </w:rPr>
            </w:pPr>
            <w:r w:rsidRPr="00424AB4">
              <w:rPr>
                <w:rFonts w:hint="eastAsia"/>
                <w:sz w:val="18"/>
                <w:szCs w:val="18"/>
              </w:rPr>
              <w:t>为固定字符串</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日期格式</w:t>
            </w:r>
          </w:p>
        </w:tc>
        <w:tc>
          <w:tcPr>
            <w:tcW w:w="4261" w:type="dxa"/>
          </w:tcPr>
          <w:p w:rsidR="00CE36E9" w:rsidRPr="00424AB4" w:rsidRDefault="00CE36E9" w:rsidP="005A4004">
            <w:pPr>
              <w:spacing w:line="360" w:lineRule="auto"/>
              <w:rPr>
                <w:sz w:val="18"/>
                <w:szCs w:val="18"/>
              </w:rPr>
            </w:pPr>
            <w:r w:rsidRPr="00424AB4">
              <w:rPr>
                <w:rFonts w:hint="eastAsia"/>
                <w:sz w:val="18"/>
                <w:szCs w:val="18"/>
              </w:rPr>
              <w:t>YYYY/MM/DD</w:t>
            </w:r>
          </w:p>
        </w:tc>
      </w:tr>
      <w:tr w:rsidR="00CE36E9" w:rsidRPr="00424AB4" w:rsidTr="005A4004">
        <w:tc>
          <w:tcPr>
            <w:tcW w:w="2949" w:type="dxa"/>
          </w:tcPr>
          <w:p w:rsidR="00CE36E9" w:rsidRPr="00424AB4" w:rsidRDefault="00CE36E9" w:rsidP="005A4004">
            <w:pPr>
              <w:spacing w:line="360" w:lineRule="auto"/>
              <w:rPr>
                <w:sz w:val="18"/>
                <w:szCs w:val="18"/>
              </w:rPr>
            </w:pPr>
            <w:r w:rsidRPr="00424AB4">
              <w:rPr>
                <w:rFonts w:hint="eastAsia"/>
                <w:sz w:val="18"/>
                <w:szCs w:val="18"/>
              </w:rPr>
              <w:t>时间格式</w:t>
            </w:r>
          </w:p>
        </w:tc>
        <w:tc>
          <w:tcPr>
            <w:tcW w:w="4261" w:type="dxa"/>
          </w:tcPr>
          <w:p w:rsidR="00CE36E9" w:rsidRPr="00424AB4" w:rsidRDefault="00CE36E9" w:rsidP="005A4004">
            <w:pPr>
              <w:spacing w:line="360" w:lineRule="auto"/>
              <w:rPr>
                <w:sz w:val="18"/>
                <w:szCs w:val="18"/>
              </w:rPr>
            </w:pPr>
            <w:r w:rsidRPr="00424AB4">
              <w:rPr>
                <w:rFonts w:hint="eastAsia"/>
                <w:sz w:val="18"/>
                <w:szCs w:val="18"/>
              </w:rPr>
              <w:t>hh:mm</w:t>
            </w:r>
            <w:r w:rsidRPr="00424AB4">
              <w:rPr>
                <w:rFonts w:hint="eastAsia"/>
                <w:sz w:val="18"/>
                <w:szCs w:val="18"/>
              </w:rPr>
              <w:t>，采用</w:t>
            </w:r>
            <w:r w:rsidRPr="00424AB4">
              <w:rPr>
                <w:rFonts w:hint="eastAsia"/>
                <w:sz w:val="18"/>
                <w:szCs w:val="18"/>
              </w:rPr>
              <w:t>24</w:t>
            </w:r>
            <w:r w:rsidRPr="00424AB4">
              <w:rPr>
                <w:rFonts w:hint="eastAsia"/>
                <w:sz w:val="18"/>
                <w:szCs w:val="18"/>
              </w:rPr>
              <w:t>小时进制</w:t>
            </w:r>
          </w:p>
        </w:tc>
      </w:tr>
    </w:tbl>
    <w:p w:rsidR="00CE36E9" w:rsidRPr="00424AB4" w:rsidRDefault="00CE36E9" w:rsidP="00CE36E9">
      <w:pPr>
        <w:spacing w:line="360" w:lineRule="auto"/>
        <w:ind w:leftChars="342" w:left="718"/>
        <w:rPr>
          <w:sz w:val="18"/>
          <w:szCs w:val="18"/>
        </w:rPr>
      </w:pPr>
      <w:r w:rsidRPr="00424AB4">
        <w:rPr>
          <w:rFonts w:hint="eastAsia"/>
          <w:sz w:val="18"/>
          <w:szCs w:val="18"/>
        </w:rPr>
        <w:tab/>
      </w:r>
      <w:r w:rsidRPr="00424AB4">
        <w:rPr>
          <w:rFonts w:hint="eastAsia"/>
          <w:sz w:val="18"/>
          <w:szCs w:val="18"/>
        </w:rPr>
        <w:tab/>
      </w:r>
      <w:r w:rsidRPr="00424AB4">
        <w:rPr>
          <w:rFonts w:hint="eastAsia"/>
          <w:sz w:val="18"/>
          <w:szCs w:val="18"/>
        </w:rPr>
        <w:t>举例：</w:t>
      </w:r>
      <w:r w:rsidRPr="00424AB4">
        <w:rPr>
          <w:rFonts w:hint="eastAsia"/>
          <w:sz w:val="18"/>
          <w:szCs w:val="18"/>
        </w:rPr>
        <w:t>ADD,RSPEND,2011/06/15 16:01</w:t>
      </w:r>
    </w:p>
    <w:p w:rsidR="00CE36E9" w:rsidRDefault="00424AB4" w:rsidP="00CE36E9">
      <w:r>
        <w:rPr>
          <w:rFonts w:hint="eastAsia"/>
        </w:rPr>
        <w:tab/>
      </w:r>
      <w:r>
        <w:rPr>
          <w:rFonts w:hint="eastAsia"/>
        </w:rPr>
        <w:t>从回执文件的第一行可获取与同步文件一一对应的</w:t>
      </w:r>
      <w:r>
        <w:rPr>
          <w:rFonts w:hint="eastAsia"/>
        </w:rPr>
        <w:t>(</w:t>
      </w:r>
      <w:r>
        <w:rPr>
          <w:rFonts w:hint="eastAsia"/>
        </w:rPr>
        <w:t>同步日期，同步时间，记录数</w:t>
      </w:r>
      <w:r>
        <w:rPr>
          <w:rFonts w:hint="eastAsia"/>
        </w:rPr>
        <w:t>)</w:t>
      </w:r>
      <w:r>
        <w:rPr>
          <w:rFonts w:hint="eastAsia"/>
        </w:rPr>
        <w:t>，可以找到对应的更新文件。从而建立起与更新文件的对应关系。从回执文件中可以获取如下信息。</w:t>
      </w:r>
    </w:p>
    <w:p w:rsidR="00424AB4" w:rsidRDefault="00424AB4" w:rsidP="00CE36E9">
      <w:r>
        <w:rPr>
          <w:rFonts w:hint="eastAsia"/>
        </w:rPr>
        <w:tab/>
        <w:t>PDE</w:t>
      </w:r>
      <w:r>
        <w:rPr>
          <w:rFonts w:hint="eastAsia"/>
        </w:rPr>
        <w:t>同步情况统计表</w:t>
      </w:r>
    </w:p>
    <w:tbl>
      <w:tblPr>
        <w:tblW w:w="2240" w:type="dxa"/>
        <w:tblInd w:w="93" w:type="dxa"/>
        <w:tblLook w:val="04A0"/>
      </w:tblPr>
      <w:tblGrid>
        <w:gridCol w:w="2240"/>
      </w:tblGrid>
      <w:tr w:rsidR="00424AB4" w:rsidRPr="00424AB4" w:rsidTr="00424AB4">
        <w:trPr>
          <w:trHeight w:val="270"/>
        </w:trPr>
        <w:tc>
          <w:tcPr>
            <w:tcW w:w="22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文件名称</w:t>
            </w:r>
          </w:p>
        </w:tc>
      </w:tr>
      <w:tr w:rsidR="00424AB4" w:rsidRPr="00424AB4" w:rsidTr="00424AB4">
        <w:trPr>
          <w:trHeight w:val="270"/>
        </w:trPr>
        <w:tc>
          <w:tcPr>
            <w:tcW w:w="224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文件时间</w:t>
            </w:r>
          </w:p>
        </w:tc>
      </w:tr>
      <w:tr w:rsidR="00424AB4" w:rsidRPr="00424AB4" w:rsidTr="00424AB4">
        <w:trPr>
          <w:trHeight w:val="270"/>
        </w:trPr>
        <w:tc>
          <w:tcPr>
            <w:tcW w:w="224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记录总数</w:t>
            </w:r>
          </w:p>
        </w:tc>
      </w:tr>
      <w:tr w:rsidR="00424AB4" w:rsidRPr="00424AB4" w:rsidTr="00424AB4">
        <w:trPr>
          <w:trHeight w:val="270"/>
        </w:trPr>
        <w:tc>
          <w:tcPr>
            <w:tcW w:w="224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同步成功的记录数</w:t>
            </w:r>
          </w:p>
        </w:tc>
      </w:tr>
      <w:tr w:rsidR="00424AB4" w:rsidRPr="00424AB4" w:rsidTr="00424AB4">
        <w:trPr>
          <w:trHeight w:val="270"/>
        </w:trPr>
        <w:tc>
          <w:tcPr>
            <w:tcW w:w="224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同步失败的记录数</w:t>
            </w:r>
          </w:p>
        </w:tc>
      </w:tr>
    </w:tbl>
    <w:p w:rsidR="00424AB4" w:rsidRDefault="00424AB4" w:rsidP="00CE36E9">
      <w:r>
        <w:rPr>
          <w:rFonts w:hint="eastAsia"/>
        </w:rPr>
        <w:tab/>
        <w:t>PDE</w:t>
      </w:r>
      <w:r>
        <w:rPr>
          <w:rFonts w:hint="eastAsia"/>
        </w:rPr>
        <w:t>同步失败明细表</w:t>
      </w:r>
    </w:p>
    <w:tbl>
      <w:tblPr>
        <w:tblW w:w="2320" w:type="dxa"/>
        <w:tblInd w:w="93" w:type="dxa"/>
        <w:tblLook w:val="04A0"/>
      </w:tblPr>
      <w:tblGrid>
        <w:gridCol w:w="2320"/>
      </w:tblGrid>
      <w:tr w:rsidR="00424AB4" w:rsidRPr="00424AB4" w:rsidTr="00424AB4">
        <w:trPr>
          <w:trHeight w:val="27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文件名称</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错误代码</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Pilot Sector Name</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SID</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NID</w:t>
            </w:r>
          </w:p>
        </w:tc>
      </w:tr>
      <w:tr w:rsidR="00424AB4" w:rsidRPr="00424AB4" w:rsidTr="00424AB4">
        <w:trPr>
          <w:trHeight w:val="270"/>
        </w:trPr>
        <w:tc>
          <w:tcPr>
            <w:tcW w:w="2320" w:type="dxa"/>
            <w:tcBorders>
              <w:top w:val="nil"/>
              <w:left w:val="single" w:sz="4" w:space="0" w:color="auto"/>
              <w:bottom w:val="single" w:sz="4" w:space="0" w:color="auto"/>
              <w:right w:val="single" w:sz="4" w:space="0" w:color="auto"/>
            </w:tcBorders>
            <w:shd w:val="clear" w:color="auto" w:fill="auto"/>
            <w:noWrap/>
            <w:vAlign w:val="center"/>
            <w:hideMark/>
          </w:tcPr>
          <w:p w:rsidR="00424AB4" w:rsidRPr="00424AB4" w:rsidRDefault="00424AB4" w:rsidP="00424AB4">
            <w:pPr>
              <w:widowControl/>
              <w:jc w:val="left"/>
              <w:rPr>
                <w:rFonts w:ascii="宋体" w:eastAsia="宋体" w:hAnsi="宋体" w:cs="宋体"/>
                <w:color w:val="000000"/>
                <w:kern w:val="0"/>
                <w:sz w:val="22"/>
              </w:rPr>
            </w:pPr>
            <w:r w:rsidRPr="00424AB4">
              <w:rPr>
                <w:rFonts w:ascii="宋体" w:eastAsia="宋体" w:hAnsi="宋体" w:cs="宋体" w:hint="eastAsia"/>
                <w:color w:val="000000"/>
                <w:kern w:val="0"/>
                <w:sz w:val="22"/>
              </w:rPr>
              <w:t>Extend BID</w:t>
            </w:r>
          </w:p>
        </w:tc>
      </w:tr>
    </w:tbl>
    <w:p w:rsidR="00424AB4" w:rsidRDefault="00424AB4" w:rsidP="00CE36E9"/>
    <w:p w:rsidR="00424AB4" w:rsidRDefault="00424AB4" w:rsidP="000F51FC">
      <w:pPr>
        <w:pStyle w:val="a3"/>
        <w:numPr>
          <w:ilvl w:val="0"/>
          <w:numId w:val="21"/>
        </w:numPr>
        <w:ind w:firstLineChars="0"/>
      </w:pPr>
      <w:r>
        <w:rPr>
          <w:rFonts w:hint="eastAsia"/>
        </w:rPr>
        <w:t>通过文件名称，可以建立起平台同步日志，和</w:t>
      </w:r>
      <w:r>
        <w:rPr>
          <w:rFonts w:hint="eastAsia"/>
        </w:rPr>
        <w:t>PDE</w:t>
      </w:r>
      <w:r>
        <w:rPr>
          <w:rFonts w:hint="eastAsia"/>
        </w:rPr>
        <w:t>同步情况统计表与</w:t>
      </w:r>
      <w:r>
        <w:rPr>
          <w:rFonts w:hint="eastAsia"/>
        </w:rPr>
        <w:t>PDE</w:t>
      </w:r>
      <w:r>
        <w:rPr>
          <w:rFonts w:hint="eastAsia"/>
        </w:rPr>
        <w:t>同步失败明细表的关系。</w:t>
      </w:r>
    </w:p>
    <w:p w:rsidR="00CE36E9" w:rsidRPr="00F14871" w:rsidRDefault="00CE36E9" w:rsidP="00CE36E9">
      <w:pPr>
        <w:pStyle w:val="a3"/>
        <w:ind w:left="840" w:firstLineChars="0" w:firstLine="0"/>
      </w:pPr>
    </w:p>
    <w:p w:rsidR="00EE02CB" w:rsidRDefault="00EE02CB" w:rsidP="000F51FC">
      <w:pPr>
        <w:pStyle w:val="3"/>
        <w:numPr>
          <w:ilvl w:val="2"/>
          <w:numId w:val="36"/>
        </w:numPr>
      </w:pPr>
      <w:r>
        <w:rPr>
          <w:rFonts w:hint="eastAsia"/>
        </w:rPr>
        <w:t>客户端功能界面</w:t>
      </w:r>
    </w:p>
    <w:p w:rsidR="00E6374B" w:rsidRPr="00E6374B" w:rsidRDefault="00E6374B" w:rsidP="00E6374B">
      <w:r>
        <w:rPr>
          <w:rFonts w:hint="eastAsia"/>
        </w:rPr>
        <w:tab/>
      </w:r>
      <w:r>
        <w:rPr>
          <w:rFonts w:hint="eastAsia"/>
        </w:rPr>
        <w:t>下图为主功能界面，通过选择城市、同步类型和同步时间范围，查询对应的同步日志。通过选择一条同步日志，显示对应的</w:t>
      </w:r>
      <w:r>
        <w:rPr>
          <w:rFonts w:hint="eastAsia"/>
        </w:rPr>
        <w:t>PDE</w:t>
      </w:r>
      <w:r w:rsidR="001838B6">
        <w:rPr>
          <w:rFonts w:hint="eastAsia"/>
        </w:rPr>
        <w:t>同步情况统计表。点击</w:t>
      </w:r>
      <w:r w:rsidR="001838B6">
        <w:rPr>
          <w:rFonts w:hint="eastAsia"/>
        </w:rPr>
        <w:t>PDE</w:t>
      </w:r>
      <w:r w:rsidR="001838B6">
        <w:rPr>
          <w:rFonts w:hint="eastAsia"/>
        </w:rPr>
        <w:t>同步情况统计表的一条记录，显示该文件中对应的</w:t>
      </w:r>
      <w:r w:rsidR="001838B6">
        <w:rPr>
          <w:rFonts w:hint="eastAsia"/>
        </w:rPr>
        <w:t>PDE</w:t>
      </w:r>
      <w:r w:rsidR="001838B6">
        <w:rPr>
          <w:rFonts w:hint="eastAsia"/>
        </w:rPr>
        <w:t>同步失败明细表。</w:t>
      </w:r>
    </w:p>
    <w:p w:rsidR="00841B0E" w:rsidRDefault="00841B0E" w:rsidP="00FA1293">
      <w:r>
        <w:rPr>
          <w:noProof/>
        </w:rPr>
        <w:lastRenderedPageBreak/>
        <w:drawing>
          <wp:inline distT="0" distB="0" distL="0" distR="0">
            <wp:extent cx="5284470" cy="2980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4470" cy="2980690"/>
                    </a:xfrm>
                    <a:prstGeom prst="rect">
                      <a:avLst/>
                    </a:prstGeom>
                    <a:noFill/>
                    <a:ln>
                      <a:noFill/>
                    </a:ln>
                  </pic:spPr>
                </pic:pic>
              </a:graphicData>
            </a:graphic>
          </wp:inline>
        </w:drawing>
      </w:r>
    </w:p>
    <w:p w:rsidR="001838B6" w:rsidRDefault="001838B6" w:rsidP="00FA1293">
      <w:r>
        <w:rPr>
          <w:rFonts w:hint="eastAsia"/>
        </w:rPr>
        <w:t>功能点：</w:t>
      </w:r>
    </w:p>
    <w:p w:rsidR="001838B6" w:rsidRDefault="001838B6" w:rsidP="000F51FC">
      <w:pPr>
        <w:pStyle w:val="a3"/>
        <w:numPr>
          <w:ilvl w:val="0"/>
          <w:numId w:val="22"/>
        </w:numPr>
        <w:ind w:firstLineChars="0"/>
      </w:pPr>
      <w:r>
        <w:rPr>
          <w:rFonts w:hint="eastAsia"/>
        </w:rPr>
        <w:t>查询条件中，如果当前用户为有权限的省级用户可选择一个或者多个城市。地市用户不能选择。</w:t>
      </w:r>
    </w:p>
    <w:p w:rsidR="001838B6" w:rsidRDefault="001838B6" w:rsidP="000F51FC">
      <w:pPr>
        <w:pStyle w:val="a3"/>
        <w:numPr>
          <w:ilvl w:val="0"/>
          <w:numId w:val="22"/>
        </w:numPr>
        <w:ind w:firstLineChars="0"/>
      </w:pPr>
      <w:r>
        <w:rPr>
          <w:rFonts w:hint="eastAsia"/>
        </w:rPr>
        <w:t>必须选择同步类型</w:t>
      </w:r>
      <w:r>
        <w:rPr>
          <w:rFonts w:hint="eastAsia"/>
        </w:rPr>
        <w:t>{</w:t>
      </w:r>
      <w:r>
        <w:rPr>
          <w:rFonts w:hint="eastAsia"/>
        </w:rPr>
        <w:t>全量同步，增量同步，紧急同步</w:t>
      </w:r>
      <w:r>
        <w:rPr>
          <w:rFonts w:hint="eastAsia"/>
        </w:rPr>
        <w:t>}</w:t>
      </w:r>
      <w:r>
        <w:rPr>
          <w:rFonts w:hint="eastAsia"/>
        </w:rPr>
        <w:t>。</w:t>
      </w:r>
    </w:p>
    <w:p w:rsidR="001838B6" w:rsidRDefault="001838B6" w:rsidP="000F51FC">
      <w:pPr>
        <w:pStyle w:val="a3"/>
        <w:numPr>
          <w:ilvl w:val="0"/>
          <w:numId w:val="22"/>
        </w:numPr>
        <w:ind w:firstLineChars="0"/>
      </w:pPr>
      <w:r>
        <w:rPr>
          <w:rFonts w:hint="eastAsia"/>
        </w:rPr>
        <w:t>必须选择同步时间范围，此为连续时间范围。精确到分钟即可。</w:t>
      </w:r>
    </w:p>
    <w:p w:rsidR="001838B6" w:rsidRDefault="001838B6" w:rsidP="000F51FC">
      <w:pPr>
        <w:pStyle w:val="a3"/>
        <w:numPr>
          <w:ilvl w:val="0"/>
          <w:numId w:val="22"/>
        </w:numPr>
        <w:ind w:firstLineChars="0"/>
      </w:pPr>
      <w:r>
        <w:rPr>
          <w:rFonts w:hint="eastAsia"/>
        </w:rPr>
        <w:t>点击查询，在主界面上表格显示符合设置条件的同步日志。</w:t>
      </w:r>
    </w:p>
    <w:p w:rsidR="001838B6" w:rsidRDefault="001838B6" w:rsidP="000F51FC">
      <w:pPr>
        <w:pStyle w:val="a3"/>
        <w:numPr>
          <w:ilvl w:val="0"/>
          <w:numId w:val="22"/>
        </w:numPr>
        <w:ind w:firstLineChars="0"/>
      </w:pPr>
      <w:r>
        <w:rPr>
          <w:rFonts w:hint="eastAsia"/>
        </w:rPr>
        <w:t>点击一条同步日志，在左下表格中显示同步日志中各文件对应的</w:t>
      </w:r>
      <w:r>
        <w:rPr>
          <w:rFonts w:hint="eastAsia"/>
        </w:rPr>
        <w:t>PDE</w:t>
      </w:r>
      <w:r>
        <w:rPr>
          <w:rFonts w:hint="eastAsia"/>
        </w:rPr>
        <w:t>同步统计情况；</w:t>
      </w:r>
    </w:p>
    <w:p w:rsidR="001838B6" w:rsidRDefault="001838B6" w:rsidP="000F51FC">
      <w:pPr>
        <w:pStyle w:val="a3"/>
        <w:numPr>
          <w:ilvl w:val="0"/>
          <w:numId w:val="22"/>
        </w:numPr>
        <w:ind w:firstLineChars="0"/>
      </w:pPr>
      <w:r>
        <w:rPr>
          <w:rFonts w:hint="eastAsia"/>
        </w:rPr>
        <w:t>点击左下表的一条记录，在右下表中显示左下表对应文件的</w:t>
      </w:r>
      <w:r>
        <w:rPr>
          <w:rFonts w:hint="eastAsia"/>
        </w:rPr>
        <w:t>PDE</w:t>
      </w:r>
      <w:r>
        <w:rPr>
          <w:rFonts w:hint="eastAsia"/>
        </w:rPr>
        <w:t>同步失败明细。</w:t>
      </w:r>
    </w:p>
    <w:p w:rsidR="001838B6" w:rsidRDefault="001838B6" w:rsidP="000F51FC">
      <w:pPr>
        <w:pStyle w:val="a3"/>
        <w:numPr>
          <w:ilvl w:val="0"/>
          <w:numId w:val="22"/>
        </w:numPr>
        <w:ind w:firstLineChars="0"/>
      </w:pPr>
      <w:r>
        <w:rPr>
          <w:rFonts w:hint="eastAsia"/>
        </w:rPr>
        <w:t>各表数据可以表格形式导出。</w:t>
      </w:r>
    </w:p>
    <w:p w:rsidR="001838B6" w:rsidRPr="00FA1293" w:rsidRDefault="001838B6" w:rsidP="00FA1293"/>
    <w:p w:rsidR="00944D70" w:rsidRDefault="00944D70" w:rsidP="000F51FC">
      <w:pPr>
        <w:pStyle w:val="1"/>
        <w:numPr>
          <w:ilvl w:val="0"/>
          <w:numId w:val="36"/>
        </w:numPr>
      </w:pPr>
      <w:r>
        <w:rPr>
          <w:rFonts w:hint="eastAsia"/>
        </w:rPr>
        <w:t>定位日志</w:t>
      </w:r>
      <w:r>
        <w:rPr>
          <w:rFonts w:hint="eastAsia"/>
        </w:rPr>
        <w:t>GIS</w:t>
      </w:r>
      <w:r>
        <w:rPr>
          <w:rFonts w:hint="eastAsia"/>
        </w:rPr>
        <w:t>分析</w:t>
      </w:r>
      <w:ins w:id="1061" w:author="Administrator" w:date="2012-08-17T11:18:00Z">
        <w:r w:rsidR="00D35EA2">
          <w:rPr>
            <w:rFonts w:hint="eastAsia"/>
          </w:rPr>
          <w:t>（前台应用）</w:t>
        </w:r>
      </w:ins>
    </w:p>
    <w:p w:rsidR="008806FC" w:rsidRDefault="008806FC" w:rsidP="008806FC">
      <w:r>
        <w:rPr>
          <w:rFonts w:hint="eastAsia"/>
        </w:rPr>
        <w:t>本功能主要提供定位日志中</w:t>
      </w:r>
      <w:r>
        <w:rPr>
          <w:rFonts w:hint="eastAsia"/>
        </w:rPr>
        <w:t xml:space="preserve">BS </w:t>
      </w:r>
      <w:r w:rsidR="008B0C60">
        <w:rPr>
          <w:rFonts w:hint="eastAsia"/>
        </w:rPr>
        <w:t>查找失败</w:t>
      </w:r>
      <w:r>
        <w:rPr>
          <w:rFonts w:hint="eastAsia"/>
        </w:rPr>
        <w:t>和</w:t>
      </w:r>
      <w:r>
        <w:rPr>
          <w:rFonts w:hint="eastAsia"/>
        </w:rPr>
        <w:t>PN</w:t>
      </w:r>
      <w:r w:rsidR="008B0C60">
        <w:rPr>
          <w:rFonts w:hint="eastAsia"/>
        </w:rPr>
        <w:t>查找失败</w:t>
      </w:r>
      <w:r>
        <w:rPr>
          <w:rFonts w:hint="eastAsia"/>
        </w:rPr>
        <w:t>的分析。</w:t>
      </w:r>
      <w:r w:rsidR="00FD08E5">
        <w:rPr>
          <w:rFonts w:hint="eastAsia"/>
        </w:rPr>
        <w:t>以定位日志转换后的</w:t>
      </w:r>
      <w:r w:rsidR="00FD08E5">
        <w:rPr>
          <w:rFonts w:hint="eastAsia"/>
        </w:rPr>
        <w:t>FIX</w:t>
      </w:r>
      <w:r w:rsidR="00FD08E5">
        <w:rPr>
          <w:rFonts w:hint="eastAsia"/>
        </w:rPr>
        <w:t>文件为分析依据。</w:t>
      </w:r>
    </w:p>
    <w:p w:rsidR="009959C9" w:rsidRDefault="009959C9" w:rsidP="008806FC">
      <w:r>
        <w:rPr>
          <w:rFonts w:hint="eastAsia"/>
        </w:rPr>
        <w:t>前台功能：</w:t>
      </w:r>
    </w:p>
    <w:p w:rsidR="009959C9" w:rsidRDefault="006009D1" w:rsidP="008806FC">
      <w:r>
        <w:rPr>
          <w:noProof/>
        </w:rPr>
        <w:lastRenderedPageBreak/>
        <w:drawing>
          <wp:inline distT="0" distB="0" distL="0" distR="0">
            <wp:extent cx="5274310" cy="2926080"/>
            <wp:effectExtent l="0" t="0" r="254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926080"/>
                    </a:xfrm>
                    <a:prstGeom prst="rect">
                      <a:avLst/>
                    </a:prstGeom>
                    <a:noFill/>
                    <a:ln>
                      <a:noFill/>
                    </a:ln>
                  </pic:spPr>
                </pic:pic>
              </a:graphicData>
            </a:graphic>
          </wp:inline>
        </w:drawing>
      </w:r>
    </w:p>
    <w:p w:rsidR="006009D1" w:rsidRDefault="006009D1" w:rsidP="008806FC">
      <w:r>
        <w:rPr>
          <w:rFonts w:hint="eastAsia"/>
        </w:rPr>
        <w:t>通过选择城市、时间范围、定位类型和失败类型来分析有</w:t>
      </w:r>
      <w:r>
        <w:rPr>
          <w:rFonts w:hint="eastAsia"/>
        </w:rPr>
        <w:t>BS</w:t>
      </w:r>
      <w:r>
        <w:rPr>
          <w:rFonts w:hint="eastAsia"/>
        </w:rPr>
        <w:t>查找失败或者</w:t>
      </w:r>
      <w:r>
        <w:rPr>
          <w:rFonts w:hint="eastAsia"/>
        </w:rPr>
        <w:t>PN</w:t>
      </w:r>
      <w:r>
        <w:rPr>
          <w:rFonts w:hint="eastAsia"/>
        </w:rPr>
        <w:t>查找失败的定位日志。并通过</w:t>
      </w:r>
      <w:r>
        <w:rPr>
          <w:rFonts w:hint="eastAsia"/>
        </w:rPr>
        <w:t>GIS</w:t>
      </w:r>
      <w:r>
        <w:rPr>
          <w:rFonts w:hint="eastAsia"/>
        </w:rPr>
        <w:t>呈现相关小区、连续和修改</w:t>
      </w:r>
      <w:r>
        <w:rPr>
          <w:rFonts w:hint="eastAsia"/>
        </w:rPr>
        <w:t>BSA</w:t>
      </w:r>
      <w:r>
        <w:rPr>
          <w:rFonts w:hint="eastAsia"/>
        </w:rPr>
        <w:t>数据的功能。</w:t>
      </w:r>
      <w:r w:rsidR="00F82176">
        <w:br/>
      </w:r>
    </w:p>
    <w:p w:rsidR="00F82176" w:rsidRDefault="00590E8D" w:rsidP="008806FC">
      <w:r>
        <w:rPr>
          <w:rFonts w:hint="eastAsia"/>
        </w:rPr>
        <w:t>功能点：</w:t>
      </w:r>
    </w:p>
    <w:p w:rsidR="00C67CE5" w:rsidRDefault="00C67CE5" w:rsidP="000F51FC">
      <w:pPr>
        <w:pStyle w:val="a3"/>
        <w:numPr>
          <w:ilvl w:val="0"/>
          <w:numId w:val="23"/>
        </w:numPr>
        <w:ind w:firstLineChars="0"/>
      </w:pPr>
      <w:r>
        <w:rPr>
          <w:rFonts w:hint="eastAsia"/>
        </w:rPr>
        <w:t>查询条件中，如果当前用户为有权限的省级用户可选择一个或者多个城市。地市用户不能选择。</w:t>
      </w:r>
    </w:p>
    <w:p w:rsidR="00C67CE5" w:rsidRDefault="00C67CE5" w:rsidP="000F51FC">
      <w:pPr>
        <w:pStyle w:val="a3"/>
        <w:numPr>
          <w:ilvl w:val="0"/>
          <w:numId w:val="23"/>
        </w:numPr>
        <w:ind w:firstLineChars="0"/>
      </w:pPr>
      <w:r>
        <w:rPr>
          <w:rFonts w:hint="eastAsia"/>
        </w:rPr>
        <w:t>必须选择同步时间范围，此为连续时间范围。精确到分钟即可。</w:t>
      </w:r>
    </w:p>
    <w:p w:rsidR="00C67CE5" w:rsidRDefault="00C67CE5" w:rsidP="000F51FC">
      <w:pPr>
        <w:pStyle w:val="a3"/>
        <w:numPr>
          <w:ilvl w:val="0"/>
          <w:numId w:val="23"/>
        </w:numPr>
        <w:ind w:firstLineChars="0"/>
      </w:pPr>
      <w:r>
        <w:rPr>
          <w:rFonts w:hint="eastAsia"/>
        </w:rPr>
        <w:t>必须选择定位类型。定位类型分为三类，分别为定位日志主表字段</w:t>
      </w:r>
      <w:r w:rsidRPr="00C67CE5">
        <w:t>Output SOURCE</w:t>
      </w:r>
      <w:r>
        <w:rPr>
          <w:rFonts w:hint="eastAsia"/>
        </w:rPr>
        <w:t>值为：</w:t>
      </w:r>
      <w:r w:rsidRPr="00C67CE5">
        <w:rPr>
          <w:rFonts w:hint="eastAsia"/>
        </w:rPr>
        <w:t>AGPS</w:t>
      </w:r>
      <w:r w:rsidRPr="00C67CE5">
        <w:rPr>
          <w:rFonts w:hint="eastAsia"/>
        </w:rPr>
        <w:t>为第一类，</w:t>
      </w:r>
      <w:r w:rsidRPr="00C67CE5">
        <w:rPr>
          <w:rFonts w:hint="eastAsia"/>
        </w:rPr>
        <w:t>Hybrid</w:t>
      </w:r>
      <w:r>
        <w:rPr>
          <w:rFonts w:hint="eastAsia"/>
        </w:rPr>
        <w:t>或者</w:t>
      </w:r>
      <w:r w:rsidRPr="00C67CE5">
        <w:rPr>
          <w:rFonts w:hint="eastAsia"/>
        </w:rPr>
        <w:t>AFLT</w:t>
      </w:r>
      <w:r w:rsidRPr="00C67CE5">
        <w:rPr>
          <w:rFonts w:hint="eastAsia"/>
        </w:rPr>
        <w:t>为第二类，</w:t>
      </w:r>
      <w:r w:rsidRPr="00C67CE5">
        <w:rPr>
          <w:rFonts w:hint="eastAsia"/>
        </w:rPr>
        <w:t>MixedCellSector</w:t>
      </w:r>
      <w:r w:rsidRPr="00C67CE5">
        <w:rPr>
          <w:rFonts w:hint="eastAsia"/>
        </w:rPr>
        <w:t>、</w:t>
      </w:r>
      <w:r w:rsidRPr="00C67CE5">
        <w:rPr>
          <w:rFonts w:hint="eastAsia"/>
        </w:rPr>
        <w:t>CellSector</w:t>
      </w:r>
      <w:r>
        <w:rPr>
          <w:rFonts w:hint="eastAsia"/>
        </w:rPr>
        <w:t>或者</w:t>
      </w:r>
      <w:r w:rsidRPr="00C67CE5">
        <w:rPr>
          <w:rFonts w:hint="eastAsia"/>
        </w:rPr>
        <w:t>BS region</w:t>
      </w:r>
      <w:r w:rsidRPr="00C67CE5">
        <w:rPr>
          <w:rFonts w:hint="eastAsia"/>
        </w:rPr>
        <w:t>为第三类</w:t>
      </w:r>
      <w:r>
        <w:rPr>
          <w:rFonts w:hint="eastAsia"/>
        </w:rPr>
        <w:t>。通过下拉框弹出选择，支持多选。下拉框需包括如下解释：</w:t>
      </w:r>
    </w:p>
    <w:tbl>
      <w:tblPr>
        <w:tblW w:w="5685" w:type="dxa"/>
        <w:tblInd w:w="534" w:type="dxa"/>
        <w:tblLook w:val="04A0"/>
      </w:tblPr>
      <w:tblGrid>
        <w:gridCol w:w="1080"/>
        <w:gridCol w:w="4605"/>
      </w:tblGrid>
      <w:tr w:rsidR="00C67CE5" w:rsidRPr="00C67CE5" w:rsidTr="00C67CE5">
        <w:trPr>
          <w:trHeight w:val="270"/>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67CE5" w:rsidRPr="00C67CE5" w:rsidRDefault="00C67CE5" w:rsidP="00C67CE5">
            <w:pPr>
              <w:widowControl/>
              <w:jc w:val="left"/>
              <w:rPr>
                <w:rFonts w:ascii="宋体" w:eastAsia="宋体" w:hAnsi="宋体" w:cs="宋体"/>
                <w:color w:val="000000"/>
                <w:kern w:val="0"/>
                <w:sz w:val="22"/>
              </w:rPr>
            </w:pPr>
            <w:r w:rsidRPr="00C67CE5">
              <w:rPr>
                <w:rFonts w:ascii="宋体" w:eastAsia="宋体" w:hAnsi="宋体" w:cs="宋体" w:hint="eastAsia"/>
                <w:color w:val="000000"/>
                <w:kern w:val="0"/>
                <w:sz w:val="22"/>
              </w:rPr>
              <w:t>第一类</w:t>
            </w:r>
          </w:p>
        </w:tc>
        <w:tc>
          <w:tcPr>
            <w:tcW w:w="4605" w:type="dxa"/>
            <w:tcBorders>
              <w:top w:val="single" w:sz="4" w:space="0" w:color="auto"/>
              <w:left w:val="nil"/>
              <w:bottom w:val="single" w:sz="4" w:space="0" w:color="auto"/>
              <w:right w:val="single" w:sz="4" w:space="0" w:color="auto"/>
            </w:tcBorders>
            <w:shd w:val="clear" w:color="auto" w:fill="auto"/>
            <w:noWrap/>
            <w:vAlign w:val="center"/>
            <w:hideMark/>
          </w:tcPr>
          <w:p w:rsidR="00C67CE5" w:rsidRPr="00C67CE5" w:rsidRDefault="00C67CE5" w:rsidP="00C67CE5">
            <w:pPr>
              <w:widowControl/>
              <w:jc w:val="left"/>
              <w:rPr>
                <w:rFonts w:ascii="宋体" w:eastAsia="宋体" w:hAnsi="宋体" w:cs="宋体"/>
                <w:color w:val="000000"/>
                <w:kern w:val="0"/>
                <w:sz w:val="22"/>
              </w:rPr>
            </w:pPr>
            <w:r w:rsidRPr="00C67CE5">
              <w:rPr>
                <w:rFonts w:ascii="宋体" w:eastAsia="宋体" w:hAnsi="宋体" w:cs="宋体" w:hint="eastAsia"/>
                <w:color w:val="000000"/>
                <w:kern w:val="0"/>
                <w:sz w:val="22"/>
              </w:rPr>
              <w:t>AGPS</w:t>
            </w:r>
          </w:p>
        </w:tc>
      </w:tr>
      <w:tr w:rsidR="00C67CE5" w:rsidRPr="00C67CE5" w:rsidTr="00C67CE5">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67CE5" w:rsidRPr="00C67CE5" w:rsidRDefault="00C67CE5" w:rsidP="00C67CE5">
            <w:pPr>
              <w:widowControl/>
              <w:jc w:val="left"/>
              <w:rPr>
                <w:rFonts w:ascii="宋体" w:eastAsia="宋体" w:hAnsi="宋体" w:cs="宋体"/>
                <w:color w:val="000000"/>
                <w:kern w:val="0"/>
                <w:sz w:val="22"/>
              </w:rPr>
            </w:pPr>
            <w:r w:rsidRPr="00C67CE5">
              <w:rPr>
                <w:rFonts w:ascii="宋体" w:eastAsia="宋体" w:hAnsi="宋体" w:cs="宋体" w:hint="eastAsia"/>
                <w:color w:val="000000"/>
                <w:kern w:val="0"/>
                <w:sz w:val="22"/>
              </w:rPr>
              <w:t>第二类</w:t>
            </w:r>
          </w:p>
        </w:tc>
        <w:tc>
          <w:tcPr>
            <w:tcW w:w="4605" w:type="dxa"/>
            <w:tcBorders>
              <w:top w:val="nil"/>
              <w:left w:val="nil"/>
              <w:bottom w:val="single" w:sz="4" w:space="0" w:color="auto"/>
              <w:right w:val="single" w:sz="4" w:space="0" w:color="auto"/>
            </w:tcBorders>
            <w:shd w:val="clear" w:color="auto" w:fill="auto"/>
            <w:noWrap/>
            <w:vAlign w:val="center"/>
            <w:hideMark/>
          </w:tcPr>
          <w:p w:rsidR="00C67CE5" w:rsidRPr="00C67CE5" w:rsidRDefault="00C67CE5" w:rsidP="00C67CE5">
            <w:pPr>
              <w:widowControl/>
              <w:jc w:val="left"/>
              <w:rPr>
                <w:rFonts w:ascii="宋体" w:eastAsia="宋体" w:hAnsi="宋体" w:cs="宋体"/>
                <w:color w:val="000000"/>
                <w:kern w:val="0"/>
                <w:sz w:val="22"/>
              </w:rPr>
            </w:pPr>
            <w:r w:rsidRPr="00C67CE5">
              <w:rPr>
                <w:rFonts w:ascii="宋体" w:eastAsia="宋体" w:hAnsi="宋体" w:cs="宋体" w:hint="eastAsia"/>
                <w:color w:val="000000"/>
                <w:kern w:val="0"/>
                <w:sz w:val="22"/>
              </w:rPr>
              <w:t>Hybrid、AFLT</w:t>
            </w:r>
          </w:p>
        </w:tc>
      </w:tr>
      <w:tr w:rsidR="00C67CE5" w:rsidRPr="00C67CE5" w:rsidTr="00C67CE5">
        <w:trPr>
          <w:trHeight w:val="270"/>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C67CE5" w:rsidRPr="00C67CE5" w:rsidRDefault="00C67CE5" w:rsidP="00C67CE5">
            <w:pPr>
              <w:widowControl/>
              <w:jc w:val="left"/>
              <w:rPr>
                <w:rFonts w:ascii="宋体" w:eastAsia="宋体" w:hAnsi="宋体" w:cs="宋体"/>
                <w:color w:val="000000"/>
                <w:kern w:val="0"/>
                <w:sz w:val="22"/>
              </w:rPr>
            </w:pPr>
            <w:r w:rsidRPr="00C67CE5">
              <w:rPr>
                <w:rFonts w:ascii="宋体" w:eastAsia="宋体" w:hAnsi="宋体" w:cs="宋体" w:hint="eastAsia"/>
                <w:color w:val="000000"/>
                <w:kern w:val="0"/>
                <w:sz w:val="22"/>
              </w:rPr>
              <w:t>第三类</w:t>
            </w:r>
          </w:p>
        </w:tc>
        <w:tc>
          <w:tcPr>
            <w:tcW w:w="4605" w:type="dxa"/>
            <w:tcBorders>
              <w:top w:val="nil"/>
              <w:left w:val="nil"/>
              <w:bottom w:val="single" w:sz="4" w:space="0" w:color="auto"/>
              <w:right w:val="single" w:sz="4" w:space="0" w:color="auto"/>
            </w:tcBorders>
            <w:shd w:val="clear" w:color="auto" w:fill="auto"/>
            <w:noWrap/>
            <w:vAlign w:val="center"/>
            <w:hideMark/>
          </w:tcPr>
          <w:p w:rsidR="00C67CE5" w:rsidRPr="00C67CE5" w:rsidRDefault="00C67CE5" w:rsidP="00C67CE5">
            <w:pPr>
              <w:widowControl/>
              <w:jc w:val="left"/>
              <w:rPr>
                <w:rFonts w:ascii="宋体" w:eastAsia="宋体" w:hAnsi="宋体" w:cs="宋体"/>
                <w:color w:val="000000"/>
                <w:kern w:val="0"/>
                <w:sz w:val="22"/>
              </w:rPr>
            </w:pPr>
            <w:r w:rsidRPr="00C67CE5">
              <w:rPr>
                <w:rFonts w:ascii="宋体" w:eastAsia="宋体" w:hAnsi="宋体" w:cs="宋体" w:hint="eastAsia"/>
                <w:color w:val="000000"/>
                <w:kern w:val="0"/>
                <w:sz w:val="22"/>
              </w:rPr>
              <w:t>MixedCellSector、CellSector或者BS region</w:t>
            </w:r>
          </w:p>
        </w:tc>
      </w:tr>
    </w:tbl>
    <w:p w:rsidR="00C67CE5" w:rsidRDefault="00C67CE5" w:rsidP="000F51FC">
      <w:pPr>
        <w:pStyle w:val="a3"/>
        <w:numPr>
          <w:ilvl w:val="0"/>
          <w:numId w:val="23"/>
        </w:numPr>
        <w:ind w:firstLineChars="0"/>
      </w:pPr>
      <w:r>
        <w:rPr>
          <w:rFonts w:hint="eastAsia"/>
        </w:rPr>
        <w:t>必须选择失败类型：</w:t>
      </w:r>
      <w:r>
        <w:rPr>
          <w:rFonts w:hint="eastAsia"/>
        </w:rPr>
        <w:t>{BS</w:t>
      </w:r>
      <w:r>
        <w:rPr>
          <w:rFonts w:hint="eastAsia"/>
        </w:rPr>
        <w:t>查找失败，</w:t>
      </w:r>
      <w:r>
        <w:rPr>
          <w:rFonts w:hint="eastAsia"/>
        </w:rPr>
        <w:t>PN</w:t>
      </w:r>
      <w:r>
        <w:rPr>
          <w:rFonts w:hint="eastAsia"/>
        </w:rPr>
        <w:t>查找失败</w:t>
      </w:r>
      <w:r>
        <w:rPr>
          <w:rFonts w:hint="eastAsia"/>
        </w:rPr>
        <w:t>}</w:t>
      </w:r>
      <w:r>
        <w:rPr>
          <w:rFonts w:hint="eastAsia"/>
        </w:rPr>
        <w:t>，支持多选。</w:t>
      </w:r>
    </w:p>
    <w:p w:rsidR="00C67CE5" w:rsidRDefault="00C67CE5" w:rsidP="00C67CE5">
      <w:pPr>
        <w:pStyle w:val="a3"/>
        <w:ind w:left="420" w:firstLineChars="0" w:firstLine="0"/>
      </w:pPr>
      <w:r>
        <w:rPr>
          <w:rFonts w:hint="eastAsia"/>
        </w:rPr>
        <w:t>BS</w:t>
      </w:r>
      <w:r>
        <w:rPr>
          <w:rFonts w:hint="eastAsia"/>
        </w:rPr>
        <w:t>查找失败：即定位日志主表中</w:t>
      </w:r>
      <w:r w:rsidRPr="00C67CE5">
        <w:t>Serving BS Found Matches</w:t>
      </w:r>
      <w:r>
        <w:rPr>
          <w:rFonts w:hint="eastAsia"/>
        </w:rPr>
        <w:t>值为</w:t>
      </w:r>
      <w:r>
        <w:rPr>
          <w:rFonts w:hint="eastAsia"/>
        </w:rPr>
        <w:t>0</w:t>
      </w:r>
      <w:r>
        <w:rPr>
          <w:rFonts w:hint="eastAsia"/>
        </w:rPr>
        <w:t>的记录；</w:t>
      </w:r>
    </w:p>
    <w:p w:rsidR="00C67CE5" w:rsidRDefault="00C67CE5" w:rsidP="00C67CE5">
      <w:pPr>
        <w:pStyle w:val="a3"/>
        <w:ind w:left="420" w:firstLineChars="0" w:firstLine="0"/>
      </w:pPr>
      <w:r>
        <w:rPr>
          <w:rFonts w:hint="eastAsia"/>
        </w:rPr>
        <w:t>PN</w:t>
      </w:r>
      <w:r>
        <w:rPr>
          <w:rFonts w:hint="eastAsia"/>
        </w:rPr>
        <w:t>查找失败：即</w:t>
      </w:r>
      <w:r>
        <w:rPr>
          <w:rFonts w:hint="eastAsia"/>
        </w:rPr>
        <w:t>PN</w:t>
      </w:r>
      <w:r>
        <w:rPr>
          <w:rFonts w:hint="eastAsia"/>
        </w:rPr>
        <w:t>信息表</w:t>
      </w:r>
      <w:r>
        <w:rPr>
          <w:rFonts w:hint="eastAsia"/>
        </w:rPr>
        <w:t>1</w:t>
      </w:r>
      <w:r>
        <w:rPr>
          <w:rFonts w:hint="eastAsia"/>
        </w:rPr>
        <w:t>中</w:t>
      </w:r>
      <w:r>
        <w:rPr>
          <w:rFonts w:hint="eastAsia"/>
        </w:rPr>
        <w:t>P/F</w:t>
      </w:r>
      <w:r>
        <w:rPr>
          <w:rFonts w:hint="eastAsia"/>
        </w:rPr>
        <w:t>字段值为</w:t>
      </w:r>
      <w:r>
        <w:rPr>
          <w:rFonts w:hint="eastAsia"/>
        </w:rPr>
        <w:t>Fail</w:t>
      </w:r>
      <w:r>
        <w:rPr>
          <w:rFonts w:hint="eastAsia"/>
        </w:rPr>
        <w:t>的记录。</w:t>
      </w:r>
    </w:p>
    <w:p w:rsidR="00C67CE5" w:rsidRPr="00C67CE5" w:rsidRDefault="00C67CE5" w:rsidP="00C67CE5">
      <w:pPr>
        <w:pStyle w:val="a3"/>
        <w:ind w:left="420" w:firstLineChars="0" w:firstLine="0"/>
      </w:pPr>
      <w:r>
        <w:rPr>
          <w:rFonts w:hint="eastAsia"/>
        </w:rPr>
        <w:t>定位日志主表中一条对应</w:t>
      </w:r>
      <w:r>
        <w:rPr>
          <w:rFonts w:hint="eastAsia"/>
        </w:rPr>
        <w:t>PN</w:t>
      </w:r>
      <w:r>
        <w:rPr>
          <w:rFonts w:hint="eastAsia"/>
        </w:rPr>
        <w:t>信息表</w:t>
      </w:r>
      <w:r>
        <w:rPr>
          <w:rFonts w:hint="eastAsia"/>
        </w:rPr>
        <w:t>1</w:t>
      </w:r>
      <w:r>
        <w:rPr>
          <w:rFonts w:hint="eastAsia"/>
        </w:rPr>
        <w:t>和</w:t>
      </w:r>
      <w:r>
        <w:rPr>
          <w:rFonts w:hint="eastAsia"/>
        </w:rPr>
        <w:t>PN</w:t>
      </w:r>
      <w:r>
        <w:rPr>
          <w:rFonts w:hint="eastAsia"/>
        </w:rPr>
        <w:t>信息表</w:t>
      </w:r>
      <w:r>
        <w:rPr>
          <w:rFonts w:hint="eastAsia"/>
        </w:rPr>
        <w:t>2</w:t>
      </w:r>
      <w:r>
        <w:rPr>
          <w:rFonts w:hint="eastAsia"/>
        </w:rPr>
        <w:t>中</w:t>
      </w:r>
      <w:r>
        <w:rPr>
          <w:rFonts w:hint="eastAsia"/>
        </w:rPr>
        <w:t>1</w:t>
      </w:r>
      <w:r>
        <w:rPr>
          <w:rFonts w:hint="eastAsia"/>
        </w:rPr>
        <w:t>条或者多条数据。它们的关联方式：主表（</w:t>
      </w:r>
      <w:r>
        <w:rPr>
          <w:rFonts w:hint="eastAsia"/>
        </w:rPr>
        <w:t>GPS_TIME,MIN</w:t>
      </w:r>
      <w:r>
        <w:rPr>
          <w:rFonts w:hint="eastAsia"/>
        </w:rPr>
        <w:t>）</w:t>
      </w:r>
      <w:r>
        <w:rPr>
          <w:rFonts w:hint="eastAsia"/>
        </w:rPr>
        <w:t xml:space="preserve"> </w:t>
      </w:r>
      <w:r>
        <w:sym w:font="Wingdings" w:char="F0F3"/>
      </w:r>
      <w:r>
        <w:rPr>
          <w:rFonts w:hint="eastAsia"/>
        </w:rPr>
        <w:t xml:space="preserve"> PN</w:t>
      </w:r>
      <w:r>
        <w:rPr>
          <w:rFonts w:hint="eastAsia"/>
        </w:rPr>
        <w:t>信息表</w:t>
      </w:r>
      <w:r>
        <w:rPr>
          <w:rFonts w:hint="eastAsia"/>
        </w:rPr>
        <w:t>1</w:t>
      </w:r>
      <w:r>
        <w:rPr>
          <w:rFonts w:hint="eastAsia"/>
        </w:rPr>
        <w:t>（</w:t>
      </w:r>
      <w:r>
        <w:rPr>
          <w:rFonts w:hint="eastAsia"/>
        </w:rPr>
        <w:t>GPS_TIME,MIN</w:t>
      </w:r>
      <w:r>
        <w:rPr>
          <w:rFonts w:hint="eastAsia"/>
        </w:rPr>
        <w:t>），主表（</w:t>
      </w:r>
      <w:r>
        <w:rPr>
          <w:rFonts w:hint="eastAsia"/>
        </w:rPr>
        <w:t>GPS_TIME,MIN</w:t>
      </w:r>
      <w:r>
        <w:rPr>
          <w:rFonts w:hint="eastAsia"/>
        </w:rPr>
        <w:t>）</w:t>
      </w:r>
      <w:r>
        <w:rPr>
          <w:rFonts w:hint="eastAsia"/>
        </w:rPr>
        <w:t xml:space="preserve"> </w:t>
      </w:r>
      <w:r>
        <w:sym w:font="Wingdings" w:char="F0F3"/>
      </w:r>
      <w:r>
        <w:rPr>
          <w:rFonts w:hint="eastAsia"/>
        </w:rPr>
        <w:t xml:space="preserve"> PN</w:t>
      </w:r>
      <w:r>
        <w:rPr>
          <w:rFonts w:hint="eastAsia"/>
        </w:rPr>
        <w:t>信息表</w:t>
      </w:r>
      <w:r>
        <w:rPr>
          <w:rFonts w:hint="eastAsia"/>
        </w:rPr>
        <w:t>2</w:t>
      </w:r>
      <w:r>
        <w:rPr>
          <w:rFonts w:hint="eastAsia"/>
        </w:rPr>
        <w:t>（</w:t>
      </w:r>
      <w:r>
        <w:rPr>
          <w:rFonts w:hint="eastAsia"/>
        </w:rPr>
        <w:t>GPS_TIME,MIN</w:t>
      </w:r>
      <w:r>
        <w:rPr>
          <w:rFonts w:hint="eastAsia"/>
        </w:rPr>
        <w:t>）</w:t>
      </w:r>
    </w:p>
    <w:p w:rsidR="00C67CE5" w:rsidRDefault="00C67CE5" w:rsidP="000F51FC">
      <w:pPr>
        <w:pStyle w:val="a3"/>
        <w:numPr>
          <w:ilvl w:val="0"/>
          <w:numId w:val="23"/>
        </w:numPr>
        <w:ind w:firstLineChars="0"/>
      </w:pPr>
      <w:r>
        <w:rPr>
          <w:rFonts w:hint="eastAsia"/>
        </w:rPr>
        <w:t>在上诉条件设置好后，查询出满足条件的定位日志主表信息，并将其显示在最上面的表格中。</w:t>
      </w:r>
    </w:p>
    <w:p w:rsidR="00EE31F3" w:rsidRDefault="00EE31F3" w:rsidP="00EE31F3">
      <w:pPr>
        <w:pStyle w:val="a3"/>
        <w:ind w:left="420" w:firstLineChars="0" w:firstLine="0"/>
      </w:pPr>
      <w:r>
        <w:rPr>
          <w:rFonts w:hint="eastAsia"/>
        </w:rPr>
        <w:t>注意，如果选择的“失败类型”中包括“</w:t>
      </w:r>
      <w:r>
        <w:rPr>
          <w:rFonts w:hint="eastAsia"/>
        </w:rPr>
        <w:t>PN</w:t>
      </w:r>
      <w:r>
        <w:rPr>
          <w:rFonts w:hint="eastAsia"/>
        </w:rPr>
        <w:t>查找失败”，则需根据条件先查所选城市和时间范围内的</w:t>
      </w:r>
      <w:r>
        <w:rPr>
          <w:rFonts w:hint="eastAsia"/>
        </w:rPr>
        <w:t>PN</w:t>
      </w:r>
      <w:r>
        <w:rPr>
          <w:rFonts w:hint="eastAsia"/>
        </w:rPr>
        <w:t>信息表</w:t>
      </w:r>
      <w:r>
        <w:rPr>
          <w:rFonts w:hint="eastAsia"/>
        </w:rPr>
        <w:t>1</w:t>
      </w:r>
      <w:r>
        <w:rPr>
          <w:rFonts w:hint="eastAsia"/>
        </w:rPr>
        <w:t>中</w:t>
      </w:r>
      <w:r>
        <w:rPr>
          <w:rFonts w:hint="eastAsia"/>
        </w:rPr>
        <w:t>P/F=Fail</w:t>
      </w:r>
      <w:r>
        <w:rPr>
          <w:rFonts w:hint="eastAsia"/>
        </w:rPr>
        <w:t>的记录；再根据这些记录对应的（</w:t>
      </w:r>
      <w:r>
        <w:rPr>
          <w:rFonts w:hint="eastAsia"/>
        </w:rPr>
        <w:t>GPS_TIME,MIN</w:t>
      </w:r>
      <w:r>
        <w:rPr>
          <w:rFonts w:hint="eastAsia"/>
        </w:rPr>
        <w:t>）在主表中查询对应的记录；最后在从主表查询到的记录中，按设置条件中的“定位类型”过滤主表信息，将过滤后的数据显示在表格中。</w:t>
      </w:r>
    </w:p>
    <w:p w:rsidR="00C67CE5" w:rsidRDefault="00C67CE5" w:rsidP="000F51FC">
      <w:pPr>
        <w:pStyle w:val="a3"/>
        <w:numPr>
          <w:ilvl w:val="0"/>
          <w:numId w:val="23"/>
        </w:numPr>
        <w:ind w:firstLineChars="0"/>
      </w:pPr>
      <w:r>
        <w:rPr>
          <w:rFonts w:hint="eastAsia"/>
        </w:rPr>
        <w:t>单击主表中的</w:t>
      </w:r>
      <w:r w:rsidR="00EE31F3">
        <w:rPr>
          <w:rFonts w:hint="eastAsia"/>
        </w:rPr>
        <w:t>一条记录，在主界面的下方左右两个表格分别显示对应的</w:t>
      </w:r>
      <w:r w:rsidR="00EE31F3">
        <w:rPr>
          <w:rFonts w:hint="eastAsia"/>
        </w:rPr>
        <w:t>PN</w:t>
      </w:r>
      <w:r w:rsidR="00EE31F3">
        <w:rPr>
          <w:rFonts w:hint="eastAsia"/>
        </w:rPr>
        <w:t>表</w:t>
      </w:r>
      <w:r w:rsidR="00EE31F3">
        <w:rPr>
          <w:rFonts w:hint="eastAsia"/>
        </w:rPr>
        <w:t>1</w:t>
      </w:r>
      <w:r w:rsidR="00EE31F3">
        <w:rPr>
          <w:rFonts w:hint="eastAsia"/>
        </w:rPr>
        <w:t>和</w:t>
      </w:r>
      <w:r w:rsidR="00EE31F3">
        <w:rPr>
          <w:rFonts w:hint="eastAsia"/>
        </w:rPr>
        <w:t>PN</w:t>
      </w:r>
      <w:r w:rsidR="00EE31F3">
        <w:rPr>
          <w:rFonts w:hint="eastAsia"/>
        </w:rPr>
        <w:t>表</w:t>
      </w:r>
      <w:r w:rsidR="00EE31F3">
        <w:rPr>
          <w:rFonts w:hint="eastAsia"/>
        </w:rPr>
        <w:t>2</w:t>
      </w:r>
      <w:r w:rsidR="00EE31F3">
        <w:rPr>
          <w:rFonts w:hint="eastAsia"/>
        </w:rPr>
        <w:t>中的数据。</w:t>
      </w:r>
    </w:p>
    <w:p w:rsidR="001F620D" w:rsidRDefault="001F620D" w:rsidP="000F51FC">
      <w:pPr>
        <w:pStyle w:val="a3"/>
        <w:numPr>
          <w:ilvl w:val="0"/>
          <w:numId w:val="23"/>
        </w:numPr>
        <w:ind w:firstLineChars="0"/>
      </w:pPr>
      <w:r>
        <w:rPr>
          <w:rFonts w:hint="eastAsia"/>
        </w:rPr>
        <w:t>双击主表中的表格，将所有主表中的记录的（</w:t>
      </w:r>
      <w:r w:rsidRPr="001F620D">
        <w:t>Raw Longitude</w:t>
      </w:r>
      <w:r>
        <w:rPr>
          <w:rFonts w:hint="eastAsia"/>
        </w:rPr>
        <w:t>，</w:t>
      </w:r>
      <w:r w:rsidRPr="001F620D">
        <w:t>Raw Latitude</w:t>
      </w:r>
      <w:r>
        <w:rPr>
          <w:rFonts w:hint="eastAsia"/>
        </w:rPr>
        <w:t>）形成的点在地图上打点，并按如下方式渲染和连线</w:t>
      </w:r>
      <w:r w:rsidR="00E73F10">
        <w:rPr>
          <w:rFonts w:hint="eastAsia"/>
        </w:rPr>
        <w:t>：</w:t>
      </w:r>
    </w:p>
    <w:tbl>
      <w:tblPr>
        <w:tblW w:w="9880" w:type="dxa"/>
        <w:tblInd w:w="-885" w:type="dxa"/>
        <w:tblLook w:val="04A0"/>
      </w:tblPr>
      <w:tblGrid>
        <w:gridCol w:w="1560"/>
        <w:gridCol w:w="2540"/>
        <w:gridCol w:w="3340"/>
        <w:gridCol w:w="1360"/>
        <w:gridCol w:w="1080"/>
      </w:tblGrid>
      <w:tr w:rsidR="00E73F10" w:rsidRPr="00E73F10" w:rsidTr="00E73F10">
        <w:trPr>
          <w:trHeight w:val="270"/>
        </w:trPr>
        <w:tc>
          <w:tcPr>
            <w:tcW w:w="1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E73F10" w:rsidRPr="00E73F10" w:rsidRDefault="00E73F10" w:rsidP="00E73F10">
            <w:pPr>
              <w:widowControl/>
              <w:jc w:val="left"/>
              <w:rPr>
                <w:rFonts w:ascii="宋体" w:eastAsia="宋体" w:hAnsi="宋体" w:cs="宋体"/>
                <w:b/>
                <w:bCs/>
                <w:color w:val="000000"/>
                <w:kern w:val="0"/>
                <w:sz w:val="18"/>
                <w:szCs w:val="18"/>
              </w:rPr>
            </w:pPr>
            <w:r w:rsidRPr="00E73F10">
              <w:rPr>
                <w:rFonts w:ascii="宋体" w:eastAsia="宋体" w:hAnsi="宋体" w:cs="宋体" w:hint="eastAsia"/>
                <w:b/>
                <w:bCs/>
                <w:color w:val="000000"/>
                <w:kern w:val="0"/>
                <w:sz w:val="18"/>
                <w:szCs w:val="18"/>
              </w:rPr>
              <w:lastRenderedPageBreak/>
              <w:t>图例名称</w:t>
            </w:r>
          </w:p>
        </w:tc>
        <w:tc>
          <w:tcPr>
            <w:tcW w:w="2540" w:type="dxa"/>
            <w:tcBorders>
              <w:top w:val="single" w:sz="4" w:space="0" w:color="auto"/>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b/>
                <w:bCs/>
                <w:color w:val="000000"/>
                <w:kern w:val="0"/>
                <w:sz w:val="18"/>
                <w:szCs w:val="18"/>
              </w:rPr>
            </w:pPr>
            <w:r w:rsidRPr="00E73F10">
              <w:rPr>
                <w:rFonts w:ascii="Times New Roman" w:eastAsia="宋体" w:hAnsi="Times New Roman" w:cs="Times New Roman"/>
                <w:b/>
                <w:bCs/>
                <w:color w:val="000000"/>
                <w:kern w:val="0"/>
                <w:sz w:val="18"/>
                <w:szCs w:val="18"/>
              </w:rPr>
              <w:t>呈现数据</w:t>
            </w:r>
          </w:p>
        </w:tc>
        <w:tc>
          <w:tcPr>
            <w:tcW w:w="3340" w:type="dxa"/>
            <w:tcBorders>
              <w:top w:val="single" w:sz="4" w:space="0" w:color="auto"/>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b/>
                <w:bCs/>
                <w:color w:val="000000"/>
                <w:kern w:val="0"/>
                <w:sz w:val="18"/>
                <w:szCs w:val="18"/>
              </w:rPr>
            </w:pPr>
            <w:r w:rsidRPr="00E73F10">
              <w:rPr>
                <w:rFonts w:ascii="Times New Roman" w:eastAsia="宋体" w:hAnsi="Times New Roman" w:cs="Times New Roman"/>
                <w:b/>
                <w:bCs/>
                <w:color w:val="000000"/>
                <w:kern w:val="0"/>
                <w:sz w:val="18"/>
                <w:szCs w:val="18"/>
              </w:rPr>
              <w:t>数据来源</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b/>
                <w:bCs/>
                <w:color w:val="000000"/>
                <w:kern w:val="0"/>
                <w:sz w:val="18"/>
                <w:szCs w:val="18"/>
              </w:rPr>
            </w:pPr>
            <w:r w:rsidRPr="00E73F10">
              <w:rPr>
                <w:rFonts w:ascii="Times New Roman" w:eastAsia="宋体" w:hAnsi="Times New Roman" w:cs="Times New Roman"/>
                <w:b/>
                <w:bCs/>
                <w:color w:val="000000"/>
                <w:kern w:val="0"/>
                <w:sz w:val="18"/>
                <w:szCs w:val="18"/>
              </w:rPr>
              <w:t>默认绘图颜色</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E73F10" w:rsidRPr="00E73F10" w:rsidRDefault="00E73F10" w:rsidP="00E73F10">
            <w:pPr>
              <w:widowControl/>
              <w:jc w:val="left"/>
              <w:rPr>
                <w:rFonts w:ascii="宋体" w:eastAsia="宋体" w:hAnsi="宋体" w:cs="宋体"/>
                <w:b/>
                <w:bCs/>
                <w:color w:val="000000"/>
                <w:kern w:val="0"/>
                <w:sz w:val="18"/>
                <w:szCs w:val="18"/>
              </w:rPr>
            </w:pPr>
            <w:r w:rsidRPr="00E73F10">
              <w:rPr>
                <w:rFonts w:ascii="宋体" w:eastAsia="宋体" w:hAnsi="宋体" w:cs="宋体" w:hint="eastAsia"/>
                <w:b/>
                <w:bCs/>
                <w:color w:val="000000"/>
                <w:kern w:val="0"/>
                <w:sz w:val="18"/>
                <w:szCs w:val="18"/>
              </w:rPr>
              <w:t>适用类型</w:t>
            </w:r>
          </w:p>
        </w:tc>
      </w:tr>
      <w:tr w:rsidR="00E73F10" w:rsidRPr="00E73F10" w:rsidTr="00E73F10">
        <w:trPr>
          <w:trHeight w:val="45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定位点与服务小区的连线</w:t>
            </w:r>
          </w:p>
        </w:tc>
        <w:tc>
          <w:tcPr>
            <w:tcW w:w="25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本次定位服务小区</w:t>
            </w:r>
            <w:r>
              <w:rPr>
                <w:rFonts w:ascii="Times New Roman" w:eastAsia="宋体" w:hAnsi="Times New Roman" w:cs="Times New Roman" w:hint="eastAsia"/>
                <w:color w:val="000000"/>
                <w:kern w:val="0"/>
                <w:sz w:val="18"/>
                <w:szCs w:val="18"/>
              </w:rPr>
              <w:t>与定位点的</w:t>
            </w:r>
            <w:r w:rsidRPr="00E73F10">
              <w:rPr>
                <w:rFonts w:ascii="Times New Roman" w:eastAsia="宋体" w:hAnsi="Times New Roman" w:cs="Times New Roman"/>
                <w:color w:val="000000"/>
                <w:kern w:val="0"/>
                <w:sz w:val="18"/>
                <w:szCs w:val="18"/>
              </w:rPr>
              <w:t>连线</w:t>
            </w:r>
          </w:p>
        </w:tc>
        <w:tc>
          <w:tcPr>
            <w:tcW w:w="33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fix</w:t>
            </w:r>
            <w:r w:rsidRPr="00E73F10">
              <w:rPr>
                <w:rFonts w:ascii="Times New Roman" w:eastAsia="宋体" w:hAnsi="Times New Roman" w:cs="Times New Roman"/>
                <w:color w:val="000000"/>
                <w:kern w:val="0"/>
                <w:sz w:val="18"/>
                <w:szCs w:val="18"/>
              </w:rPr>
              <w:t>文件：在</w:t>
            </w:r>
            <w:r w:rsidRPr="00E73F10">
              <w:rPr>
                <w:rFonts w:ascii="Times New Roman" w:eastAsia="宋体" w:hAnsi="Times New Roman" w:cs="Times New Roman"/>
                <w:color w:val="000000"/>
                <w:kern w:val="0"/>
                <w:sz w:val="18"/>
                <w:szCs w:val="18"/>
              </w:rPr>
              <w:t xml:space="preserve">Serving BS </w:t>
            </w:r>
            <w:r w:rsidRPr="00E73F10">
              <w:rPr>
                <w:rFonts w:ascii="Times New Roman" w:eastAsia="宋体" w:hAnsi="Times New Roman" w:cs="Times New Roman"/>
                <w:color w:val="000000"/>
                <w:kern w:val="0"/>
                <w:sz w:val="18"/>
                <w:szCs w:val="18"/>
              </w:rPr>
              <w:t>相关字段，即</w:t>
            </w:r>
            <w:r w:rsidRPr="00E73F10">
              <w:rPr>
                <w:rFonts w:ascii="Times New Roman" w:eastAsia="宋体" w:hAnsi="Times New Roman" w:cs="Times New Roman"/>
                <w:color w:val="000000"/>
                <w:kern w:val="0"/>
                <w:sz w:val="18"/>
                <w:szCs w:val="18"/>
              </w:rPr>
              <w:t>Serving BS Found Matches=0</w:t>
            </w:r>
            <w:r w:rsidRPr="00E73F10">
              <w:rPr>
                <w:rFonts w:ascii="Times New Roman" w:eastAsia="宋体" w:hAnsi="Times New Roman" w:cs="Times New Roman"/>
                <w:color w:val="000000"/>
                <w:kern w:val="0"/>
                <w:sz w:val="18"/>
                <w:szCs w:val="18"/>
              </w:rPr>
              <w:t>的记录</w:t>
            </w:r>
          </w:p>
        </w:tc>
        <w:tc>
          <w:tcPr>
            <w:tcW w:w="136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红色</w:t>
            </w:r>
          </w:p>
        </w:tc>
        <w:tc>
          <w:tcPr>
            <w:tcW w:w="108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w:t>
            </w:r>
          </w:p>
        </w:tc>
      </w:tr>
      <w:tr w:rsidR="00E73F10" w:rsidRPr="00E73F10" w:rsidTr="00E73F10">
        <w:trPr>
          <w:trHeight w:val="90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w:t>
            </w:r>
          </w:p>
        </w:tc>
        <w:tc>
          <w:tcPr>
            <w:tcW w:w="25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w:t>
            </w:r>
            <w:r w:rsidRPr="00E73F10">
              <w:rPr>
                <w:rFonts w:ascii="Times New Roman" w:eastAsia="宋体" w:hAnsi="Times New Roman" w:cs="Times New Roman"/>
                <w:color w:val="000000"/>
                <w:kern w:val="0"/>
                <w:sz w:val="18"/>
                <w:szCs w:val="18"/>
              </w:rPr>
              <w:t>MAR</w:t>
            </w:r>
            <w:r w:rsidRPr="00E73F10">
              <w:rPr>
                <w:rFonts w:ascii="Times New Roman" w:eastAsia="宋体" w:hAnsi="Times New Roman" w:cs="Times New Roman"/>
                <w:color w:val="000000"/>
                <w:kern w:val="0"/>
                <w:sz w:val="18"/>
                <w:szCs w:val="18"/>
              </w:rPr>
              <w:t>、方位角、张角、</w:t>
            </w:r>
            <w:r w:rsidRPr="00E73F10">
              <w:rPr>
                <w:rFonts w:ascii="Times New Roman" w:eastAsia="宋体" w:hAnsi="Times New Roman" w:cs="Times New Roman"/>
                <w:color w:val="000000"/>
                <w:kern w:val="0"/>
                <w:sz w:val="18"/>
                <w:szCs w:val="18"/>
              </w:rPr>
              <w:t>FLC</w:t>
            </w:r>
            <w:r w:rsidRPr="00E73F10">
              <w:rPr>
                <w:rFonts w:ascii="Times New Roman" w:eastAsia="宋体" w:hAnsi="Times New Roman" w:cs="Times New Roman"/>
                <w:color w:val="000000"/>
                <w:kern w:val="0"/>
                <w:sz w:val="18"/>
                <w:szCs w:val="18"/>
              </w:rPr>
              <w:t>组成的扇形</w:t>
            </w:r>
          </w:p>
        </w:tc>
        <w:tc>
          <w:tcPr>
            <w:tcW w:w="33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本地市</w:t>
            </w:r>
            <w:r w:rsidRPr="00E73F10">
              <w:rPr>
                <w:rFonts w:ascii="Times New Roman" w:eastAsia="宋体" w:hAnsi="Times New Roman" w:cs="Times New Roman"/>
                <w:color w:val="000000"/>
                <w:kern w:val="0"/>
                <w:sz w:val="18"/>
                <w:szCs w:val="18"/>
              </w:rPr>
              <w:t>BSA</w:t>
            </w:r>
            <w:r w:rsidRPr="00E73F10">
              <w:rPr>
                <w:rFonts w:ascii="Times New Roman" w:eastAsia="宋体" w:hAnsi="Times New Roman" w:cs="Times New Roman"/>
                <w:color w:val="000000"/>
                <w:kern w:val="0"/>
                <w:sz w:val="18"/>
                <w:szCs w:val="18"/>
              </w:rPr>
              <w:t>数据，通过获取上述的服务小区信息后得到</w:t>
            </w:r>
          </w:p>
        </w:tc>
        <w:tc>
          <w:tcPr>
            <w:tcW w:w="136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查找失败为绿色；</w:t>
            </w:r>
            <w:r w:rsidRPr="00E73F10">
              <w:rPr>
                <w:rFonts w:ascii="Times New Roman" w:eastAsia="宋体" w:hAnsi="Times New Roman" w:cs="Times New Roman"/>
                <w:color w:val="000000"/>
                <w:kern w:val="0"/>
                <w:sz w:val="18"/>
                <w:szCs w:val="18"/>
              </w:rPr>
              <w:br/>
              <w:t>PN</w:t>
            </w:r>
            <w:r w:rsidRPr="00E73F10">
              <w:rPr>
                <w:rFonts w:ascii="Times New Roman" w:eastAsia="宋体" w:hAnsi="Times New Roman" w:cs="Times New Roman"/>
                <w:color w:val="000000"/>
                <w:kern w:val="0"/>
                <w:sz w:val="18"/>
                <w:szCs w:val="18"/>
              </w:rPr>
              <w:t>查找失败为灰色</w:t>
            </w:r>
          </w:p>
        </w:tc>
        <w:tc>
          <w:tcPr>
            <w:tcW w:w="108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查找失败和</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E73F10" w:rsidRPr="00E73F10" w:rsidTr="00E73F10">
        <w:trPr>
          <w:trHeight w:val="67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服务小区同站邻区</w:t>
            </w:r>
          </w:p>
        </w:tc>
        <w:tc>
          <w:tcPr>
            <w:tcW w:w="25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服务小区同基站的相邻小区</w:t>
            </w:r>
            <w:r w:rsidRPr="00E73F10">
              <w:rPr>
                <w:rFonts w:ascii="Times New Roman" w:eastAsia="宋体" w:hAnsi="Times New Roman" w:cs="Times New Roman"/>
                <w:color w:val="000000"/>
                <w:kern w:val="0"/>
                <w:sz w:val="18"/>
                <w:szCs w:val="18"/>
              </w:rPr>
              <w:t>MAR</w:t>
            </w:r>
            <w:r w:rsidRPr="00E73F10">
              <w:rPr>
                <w:rFonts w:ascii="Times New Roman" w:eastAsia="宋体" w:hAnsi="Times New Roman" w:cs="Times New Roman"/>
                <w:color w:val="000000"/>
                <w:kern w:val="0"/>
                <w:sz w:val="18"/>
                <w:szCs w:val="18"/>
              </w:rPr>
              <w:t>、方位角、张角、</w:t>
            </w:r>
            <w:r w:rsidRPr="00E73F10">
              <w:rPr>
                <w:rFonts w:ascii="Times New Roman" w:eastAsia="宋体" w:hAnsi="Times New Roman" w:cs="Times New Roman"/>
                <w:color w:val="000000"/>
                <w:kern w:val="0"/>
                <w:sz w:val="18"/>
                <w:szCs w:val="18"/>
              </w:rPr>
              <w:t>FLC</w:t>
            </w:r>
            <w:r w:rsidRPr="00E73F10">
              <w:rPr>
                <w:rFonts w:ascii="Times New Roman" w:eastAsia="宋体" w:hAnsi="Times New Roman" w:cs="Times New Roman"/>
                <w:color w:val="000000"/>
                <w:kern w:val="0"/>
                <w:sz w:val="18"/>
                <w:szCs w:val="18"/>
              </w:rPr>
              <w:t>组成的扇形</w:t>
            </w:r>
          </w:p>
        </w:tc>
        <w:tc>
          <w:tcPr>
            <w:tcW w:w="33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本地市</w:t>
            </w:r>
            <w:r w:rsidRPr="00E73F10">
              <w:rPr>
                <w:rFonts w:ascii="Times New Roman" w:eastAsia="宋体" w:hAnsi="Times New Roman" w:cs="Times New Roman"/>
                <w:color w:val="000000"/>
                <w:kern w:val="0"/>
                <w:sz w:val="18"/>
                <w:szCs w:val="18"/>
              </w:rPr>
              <w:t>BSA</w:t>
            </w:r>
            <w:r w:rsidRPr="00E73F10">
              <w:rPr>
                <w:rFonts w:ascii="Times New Roman" w:eastAsia="宋体" w:hAnsi="Times New Roman" w:cs="Times New Roman"/>
                <w:color w:val="000000"/>
                <w:kern w:val="0"/>
                <w:sz w:val="18"/>
                <w:szCs w:val="18"/>
              </w:rPr>
              <w:t>数据，通过获取上述的服务小区信息后得到</w:t>
            </w:r>
          </w:p>
        </w:tc>
        <w:tc>
          <w:tcPr>
            <w:tcW w:w="136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黄色</w:t>
            </w:r>
          </w:p>
        </w:tc>
        <w:tc>
          <w:tcPr>
            <w:tcW w:w="108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BS</w:t>
            </w:r>
            <w:r w:rsidRPr="00E73F10">
              <w:rPr>
                <w:rFonts w:ascii="Times New Roman" w:eastAsia="宋体" w:hAnsi="Times New Roman" w:cs="Times New Roman"/>
                <w:color w:val="000000"/>
                <w:kern w:val="0"/>
                <w:sz w:val="18"/>
                <w:szCs w:val="18"/>
              </w:rPr>
              <w:t>查找失败和</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E73F10" w:rsidRPr="00E73F10" w:rsidTr="00E73F10">
        <w:trPr>
          <w:trHeight w:val="112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定位点与</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定位失败小区连线</w:t>
            </w:r>
          </w:p>
        </w:tc>
        <w:tc>
          <w:tcPr>
            <w:tcW w:w="25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Pr>
                <w:rFonts w:ascii="Times New Roman" w:eastAsia="宋体" w:hAnsi="Times New Roman" w:cs="Times New Roman" w:hint="eastAsia"/>
                <w:color w:val="000000"/>
                <w:kern w:val="0"/>
                <w:sz w:val="18"/>
                <w:szCs w:val="18"/>
              </w:rPr>
              <w:t>与定位点的</w:t>
            </w:r>
            <w:r w:rsidRPr="00E73F10">
              <w:rPr>
                <w:rFonts w:ascii="Times New Roman" w:eastAsia="宋体" w:hAnsi="Times New Roman" w:cs="Times New Roman"/>
                <w:color w:val="000000"/>
                <w:kern w:val="0"/>
                <w:sz w:val="18"/>
                <w:szCs w:val="18"/>
              </w:rPr>
              <w:t>连线</w:t>
            </w:r>
          </w:p>
        </w:tc>
        <w:tc>
          <w:tcPr>
            <w:tcW w:w="33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fix</w:t>
            </w:r>
            <w:r w:rsidRPr="00E73F10">
              <w:rPr>
                <w:rFonts w:ascii="Times New Roman" w:eastAsia="宋体" w:hAnsi="Times New Roman" w:cs="Times New Roman"/>
                <w:color w:val="000000"/>
                <w:kern w:val="0"/>
                <w:sz w:val="18"/>
                <w:szCs w:val="18"/>
              </w:rPr>
              <w:t>文件，在</w:t>
            </w:r>
            <w:r w:rsidRPr="00E73F10">
              <w:rPr>
                <w:rFonts w:ascii="Times New Roman" w:eastAsia="宋体" w:hAnsi="Times New Roman" w:cs="Times New Roman"/>
                <w:color w:val="000000"/>
                <w:kern w:val="0"/>
                <w:sz w:val="18"/>
                <w:szCs w:val="18"/>
              </w:rPr>
              <w:t>PILOT_PHASE_DATA</w:t>
            </w:r>
            <w:r w:rsidRPr="00E73F10">
              <w:rPr>
                <w:rFonts w:ascii="Times New Roman" w:eastAsia="宋体" w:hAnsi="Times New Roman" w:cs="Times New Roman"/>
                <w:color w:val="000000"/>
                <w:kern w:val="0"/>
                <w:sz w:val="18"/>
                <w:szCs w:val="18"/>
              </w:rPr>
              <w:t>表中单行为全</w:t>
            </w:r>
            <w:r w:rsidRPr="00E73F10">
              <w:rPr>
                <w:rFonts w:ascii="Times New Roman" w:eastAsia="宋体" w:hAnsi="Times New Roman" w:cs="Times New Roman"/>
                <w:color w:val="000000"/>
                <w:kern w:val="0"/>
                <w:sz w:val="18"/>
                <w:szCs w:val="18"/>
              </w:rPr>
              <w:t>“***”</w:t>
            </w:r>
            <w:r w:rsidRPr="00E73F10">
              <w:rPr>
                <w:rFonts w:ascii="Times New Roman" w:eastAsia="宋体" w:hAnsi="Times New Roman" w:cs="Times New Roman"/>
                <w:color w:val="000000"/>
                <w:kern w:val="0"/>
                <w:sz w:val="18"/>
                <w:szCs w:val="18"/>
              </w:rPr>
              <w:t>的</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为缺失基站信息，在</w:t>
            </w:r>
            <w:r w:rsidRPr="00E73F10">
              <w:rPr>
                <w:rFonts w:ascii="Times New Roman" w:eastAsia="宋体" w:hAnsi="Times New Roman" w:cs="Times New Roman"/>
                <w:color w:val="000000"/>
                <w:kern w:val="0"/>
                <w:sz w:val="18"/>
                <w:szCs w:val="18"/>
              </w:rPr>
              <w:t>Meas.</w:t>
            </w:r>
            <w:r w:rsidRPr="00E73F10">
              <w:rPr>
                <w:rFonts w:ascii="Times New Roman" w:eastAsia="宋体" w:hAnsi="Times New Roman" w:cs="Times New Roman"/>
                <w:color w:val="000000"/>
                <w:kern w:val="0"/>
                <w:sz w:val="18"/>
                <w:szCs w:val="18"/>
              </w:rPr>
              <w:t>表中该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的所有候选扇区信息。即定位日志</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表</w:t>
            </w:r>
            <w:r w:rsidRPr="00E73F10">
              <w:rPr>
                <w:rFonts w:ascii="Times New Roman" w:eastAsia="宋体" w:hAnsi="Times New Roman" w:cs="Times New Roman"/>
                <w:color w:val="000000"/>
                <w:kern w:val="0"/>
                <w:sz w:val="18"/>
                <w:szCs w:val="18"/>
              </w:rPr>
              <w:t>1</w:t>
            </w:r>
            <w:r w:rsidRPr="00E73F10">
              <w:rPr>
                <w:rFonts w:ascii="Times New Roman" w:eastAsia="宋体" w:hAnsi="Times New Roman" w:cs="Times New Roman"/>
                <w:color w:val="000000"/>
                <w:kern w:val="0"/>
                <w:sz w:val="18"/>
                <w:szCs w:val="18"/>
              </w:rPr>
              <w:t>中</w:t>
            </w:r>
            <w:r w:rsidRPr="00E73F10">
              <w:rPr>
                <w:rFonts w:ascii="Times New Roman" w:eastAsia="宋体" w:hAnsi="Times New Roman" w:cs="Times New Roman"/>
                <w:color w:val="000000"/>
                <w:kern w:val="0"/>
                <w:sz w:val="18"/>
                <w:szCs w:val="18"/>
              </w:rPr>
              <w:t>P/F</w:t>
            </w:r>
            <w:r w:rsidRPr="00E73F10">
              <w:rPr>
                <w:rFonts w:ascii="Times New Roman" w:eastAsia="宋体" w:hAnsi="Times New Roman" w:cs="Times New Roman"/>
                <w:color w:val="000000"/>
                <w:kern w:val="0"/>
                <w:sz w:val="18"/>
                <w:szCs w:val="18"/>
              </w:rPr>
              <w:t>字段为</w:t>
            </w:r>
            <w:r w:rsidRPr="00E73F10">
              <w:rPr>
                <w:rFonts w:ascii="Times New Roman" w:eastAsia="宋体" w:hAnsi="Times New Roman" w:cs="Times New Roman"/>
                <w:color w:val="000000"/>
                <w:kern w:val="0"/>
                <w:sz w:val="18"/>
                <w:szCs w:val="18"/>
              </w:rPr>
              <w:t>"Fail"</w:t>
            </w:r>
            <w:r w:rsidRPr="00E73F10">
              <w:rPr>
                <w:rFonts w:ascii="Times New Roman" w:eastAsia="宋体" w:hAnsi="Times New Roman" w:cs="Times New Roman"/>
                <w:color w:val="000000"/>
                <w:kern w:val="0"/>
                <w:sz w:val="18"/>
                <w:szCs w:val="18"/>
              </w:rPr>
              <w:t>的记录</w:t>
            </w:r>
          </w:p>
        </w:tc>
        <w:tc>
          <w:tcPr>
            <w:tcW w:w="136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红色</w:t>
            </w:r>
          </w:p>
        </w:tc>
        <w:tc>
          <w:tcPr>
            <w:tcW w:w="108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E73F10" w:rsidRPr="00E73F10" w:rsidTr="00E73F10">
        <w:trPr>
          <w:trHeight w:val="67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小区</w:t>
            </w:r>
          </w:p>
        </w:tc>
        <w:tc>
          <w:tcPr>
            <w:tcW w:w="25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的同</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小区</w:t>
            </w:r>
            <w:r w:rsidRPr="00E73F10">
              <w:rPr>
                <w:rFonts w:ascii="Times New Roman" w:eastAsia="宋体" w:hAnsi="Times New Roman" w:cs="Times New Roman"/>
                <w:color w:val="000000"/>
                <w:kern w:val="0"/>
                <w:sz w:val="18"/>
                <w:szCs w:val="18"/>
              </w:rPr>
              <w:t>MAR</w:t>
            </w:r>
            <w:r w:rsidRPr="00E73F10">
              <w:rPr>
                <w:rFonts w:ascii="Times New Roman" w:eastAsia="宋体" w:hAnsi="Times New Roman" w:cs="Times New Roman"/>
                <w:color w:val="000000"/>
                <w:kern w:val="0"/>
                <w:sz w:val="18"/>
                <w:szCs w:val="18"/>
              </w:rPr>
              <w:t>、方位角、张角、</w:t>
            </w:r>
            <w:r w:rsidRPr="00E73F10">
              <w:rPr>
                <w:rFonts w:ascii="Times New Roman" w:eastAsia="宋体" w:hAnsi="Times New Roman" w:cs="Times New Roman"/>
                <w:color w:val="000000"/>
                <w:kern w:val="0"/>
                <w:sz w:val="18"/>
                <w:szCs w:val="18"/>
              </w:rPr>
              <w:t>FLC</w:t>
            </w:r>
            <w:r w:rsidRPr="00E73F10">
              <w:rPr>
                <w:rFonts w:ascii="Times New Roman" w:eastAsia="宋体" w:hAnsi="Times New Roman" w:cs="Times New Roman"/>
                <w:color w:val="000000"/>
                <w:kern w:val="0"/>
                <w:sz w:val="18"/>
                <w:szCs w:val="18"/>
              </w:rPr>
              <w:t>组成的扇形</w:t>
            </w:r>
          </w:p>
        </w:tc>
        <w:tc>
          <w:tcPr>
            <w:tcW w:w="33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本地市</w:t>
            </w:r>
            <w:r w:rsidRPr="00E73F10">
              <w:rPr>
                <w:rFonts w:ascii="Times New Roman" w:eastAsia="宋体" w:hAnsi="Times New Roman" w:cs="Times New Roman"/>
                <w:color w:val="000000"/>
                <w:kern w:val="0"/>
                <w:sz w:val="18"/>
                <w:szCs w:val="18"/>
              </w:rPr>
              <w:t>BSA</w:t>
            </w:r>
            <w:r w:rsidRPr="00E73F10">
              <w:rPr>
                <w:rFonts w:ascii="Times New Roman" w:eastAsia="宋体" w:hAnsi="Times New Roman" w:cs="Times New Roman"/>
                <w:color w:val="000000"/>
                <w:kern w:val="0"/>
                <w:sz w:val="18"/>
                <w:szCs w:val="18"/>
              </w:rPr>
              <w:t>数据，通过获取上述的服务小区信息后得到</w:t>
            </w:r>
          </w:p>
        </w:tc>
        <w:tc>
          <w:tcPr>
            <w:tcW w:w="136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蓝色</w:t>
            </w:r>
          </w:p>
        </w:tc>
        <w:tc>
          <w:tcPr>
            <w:tcW w:w="108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E73F10" w:rsidRPr="00E73F10" w:rsidTr="00E73F10">
        <w:trPr>
          <w:trHeight w:val="675"/>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PPHASE</w:t>
            </w:r>
            <w:r w:rsidRPr="00E73F10">
              <w:rPr>
                <w:rFonts w:ascii="Times New Roman" w:eastAsia="宋体" w:hAnsi="Times New Roman" w:cs="Times New Roman"/>
                <w:color w:val="000000"/>
                <w:kern w:val="0"/>
                <w:sz w:val="18"/>
                <w:szCs w:val="18"/>
              </w:rPr>
              <w:t>范围</w:t>
            </w:r>
          </w:p>
        </w:tc>
        <w:tc>
          <w:tcPr>
            <w:tcW w:w="25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w:t>
            </w:r>
            <w:r w:rsidRPr="00E73F10">
              <w:rPr>
                <w:rFonts w:ascii="Times New Roman" w:eastAsia="宋体" w:hAnsi="Times New Roman" w:cs="Times New Roman"/>
                <w:color w:val="000000"/>
                <w:kern w:val="0"/>
                <w:sz w:val="18"/>
                <w:szCs w:val="18"/>
              </w:rPr>
              <w:t>ERstRng/PPHASE</w:t>
            </w:r>
            <w:r w:rsidRPr="00E73F10">
              <w:rPr>
                <w:rFonts w:ascii="Times New Roman" w:eastAsia="宋体" w:hAnsi="Times New Roman" w:cs="Times New Roman"/>
                <w:color w:val="000000"/>
                <w:kern w:val="0"/>
                <w:sz w:val="18"/>
                <w:szCs w:val="18"/>
              </w:rPr>
              <w:t>为半径，定位点为圆心的圆</w:t>
            </w:r>
          </w:p>
        </w:tc>
        <w:tc>
          <w:tcPr>
            <w:tcW w:w="33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fix</w:t>
            </w:r>
            <w:r w:rsidRPr="00E73F10">
              <w:rPr>
                <w:rFonts w:ascii="Times New Roman" w:eastAsia="宋体" w:hAnsi="Times New Roman" w:cs="Times New Roman"/>
                <w:color w:val="000000"/>
                <w:kern w:val="0"/>
                <w:sz w:val="18"/>
                <w:szCs w:val="18"/>
              </w:rPr>
              <w:t>文件，在</w:t>
            </w:r>
            <w:r w:rsidRPr="00E73F10">
              <w:rPr>
                <w:rFonts w:ascii="Times New Roman" w:eastAsia="宋体" w:hAnsi="Times New Roman" w:cs="Times New Roman"/>
                <w:color w:val="000000"/>
                <w:kern w:val="0"/>
                <w:sz w:val="18"/>
                <w:szCs w:val="18"/>
              </w:rPr>
              <w:t>PILOT_PHASE_DATA</w:t>
            </w:r>
            <w:r w:rsidRPr="00E73F10">
              <w:rPr>
                <w:rFonts w:ascii="Times New Roman" w:eastAsia="宋体" w:hAnsi="Times New Roman" w:cs="Times New Roman"/>
                <w:color w:val="000000"/>
                <w:kern w:val="0"/>
                <w:sz w:val="18"/>
                <w:szCs w:val="18"/>
              </w:rPr>
              <w:t>表中单行为全</w:t>
            </w:r>
            <w:r w:rsidRPr="00E73F10">
              <w:rPr>
                <w:rFonts w:ascii="Times New Roman" w:eastAsia="宋体" w:hAnsi="Times New Roman" w:cs="Times New Roman"/>
                <w:color w:val="000000"/>
                <w:kern w:val="0"/>
                <w:sz w:val="18"/>
                <w:szCs w:val="18"/>
              </w:rPr>
              <w:t>“***”</w:t>
            </w:r>
            <w:r w:rsidRPr="00E73F10">
              <w:rPr>
                <w:rFonts w:ascii="Times New Roman" w:eastAsia="宋体" w:hAnsi="Times New Roman" w:cs="Times New Roman"/>
                <w:color w:val="000000"/>
                <w:kern w:val="0"/>
                <w:sz w:val="18"/>
                <w:szCs w:val="18"/>
              </w:rPr>
              <w:t>的</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为缺失基站信息，取</w:t>
            </w:r>
            <w:r w:rsidRPr="00E73F10">
              <w:rPr>
                <w:rFonts w:ascii="Times New Roman" w:eastAsia="宋体" w:hAnsi="Times New Roman" w:cs="Times New Roman"/>
                <w:color w:val="000000"/>
                <w:kern w:val="0"/>
                <w:sz w:val="18"/>
                <w:szCs w:val="18"/>
              </w:rPr>
              <w:t>PPHASE</w:t>
            </w:r>
            <w:r w:rsidRPr="00E73F10">
              <w:rPr>
                <w:rFonts w:ascii="Times New Roman" w:eastAsia="宋体" w:hAnsi="Times New Roman" w:cs="Times New Roman"/>
                <w:color w:val="000000"/>
                <w:kern w:val="0"/>
                <w:sz w:val="18"/>
                <w:szCs w:val="18"/>
              </w:rPr>
              <w:t>列字段信息</w:t>
            </w:r>
          </w:p>
        </w:tc>
        <w:tc>
          <w:tcPr>
            <w:tcW w:w="136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紫色</w:t>
            </w:r>
          </w:p>
        </w:tc>
        <w:tc>
          <w:tcPr>
            <w:tcW w:w="108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r w:rsidR="00E73F10" w:rsidRPr="00E73F10" w:rsidTr="00E73F10">
        <w:trPr>
          <w:trHeight w:val="900"/>
        </w:trPr>
        <w:tc>
          <w:tcPr>
            <w:tcW w:w="1560" w:type="dxa"/>
            <w:tcBorders>
              <w:top w:val="nil"/>
              <w:left w:val="single" w:sz="4" w:space="0" w:color="auto"/>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PNinc</w:t>
            </w:r>
            <w:r w:rsidRPr="00E73F10">
              <w:rPr>
                <w:rFonts w:ascii="Times New Roman" w:eastAsia="宋体" w:hAnsi="Times New Roman" w:cs="Times New Roman"/>
                <w:color w:val="000000"/>
                <w:kern w:val="0"/>
                <w:sz w:val="18"/>
                <w:szCs w:val="18"/>
              </w:rPr>
              <w:t>范围内的疑似定位失败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的小区</w:t>
            </w:r>
          </w:p>
        </w:tc>
        <w:tc>
          <w:tcPr>
            <w:tcW w:w="25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与定位失败</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相差在一个服务小区</w:t>
            </w:r>
            <w:r w:rsidRPr="00E73F10">
              <w:rPr>
                <w:rFonts w:ascii="Times New Roman" w:eastAsia="宋体" w:hAnsi="Times New Roman" w:cs="Times New Roman"/>
                <w:color w:val="000000"/>
                <w:kern w:val="0"/>
                <w:sz w:val="18"/>
                <w:szCs w:val="18"/>
              </w:rPr>
              <w:t>PNinc</w:t>
            </w:r>
            <w:r w:rsidRPr="00E73F10">
              <w:rPr>
                <w:rFonts w:ascii="Times New Roman" w:eastAsia="宋体" w:hAnsi="Times New Roman" w:cs="Times New Roman"/>
                <w:color w:val="000000"/>
                <w:kern w:val="0"/>
                <w:sz w:val="18"/>
                <w:szCs w:val="18"/>
              </w:rPr>
              <w:t>以内（不含等于）的</w:t>
            </w: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小区</w:t>
            </w:r>
            <w:r w:rsidRPr="00E73F10">
              <w:rPr>
                <w:rFonts w:ascii="Times New Roman" w:eastAsia="宋体" w:hAnsi="Times New Roman" w:cs="Times New Roman"/>
                <w:color w:val="000000"/>
                <w:kern w:val="0"/>
                <w:sz w:val="18"/>
                <w:szCs w:val="18"/>
              </w:rPr>
              <w:t>MAR</w:t>
            </w:r>
            <w:r w:rsidRPr="00E73F10">
              <w:rPr>
                <w:rFonts w:ascii="Times New Roman" w:eastAsia="宋体" w:hAnsi="Times New Roman" w:cs="Times New Roman"/>
                <w:color w:val="000000"/>
                <w:kern w:val="0"/>
                <w:sz w:val="18"/>
                <w:szCs w:val="18"/>
              </w:rPr>
              <w:t>、方位角、张角、</w:t>
            </w:r>
            <w:r w:rsidRPr="00E73F10">
              <w:rPr>
                <w:rFonts w:ascii="Times New Roman" w:eastAsia="宋体" w:hAnsi="Times New Roman" w:cs="Times New Roman"/>
                <w:color w:val="000000"/>
                <w:kern w:val="0"/>
                <w:sz w:val="18"/>
                <w:szCs w:val="18"/>
              </w:rPr>
              <w:t>FLC</w:t>
            </w:r>
            <w:r w:rsidRPr="00E73F10">
              <w:rPr>
                <w:rFonts w:ascii="Times New Roman" w:eastAsia="宋体" w:hAnsi="Times New Roman" w:cs="Times New Roman"/>
                <w:color w:val="000000"/>
                <w:kern w:val="0"/>
                <w:sz w:val="18"/>
                <w:szCs w:val="18"/>
              </w:rPr>
              <w:t>组成的扇形</w:t>
            </w:r>
          </w:p>
        </w:tc>
        <w:tc>
          <w:tcPr>
            <w:tcW w:w="334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本地市</w:t>
            </w:r>
            <w:r w:rsidRPr="00E73F10">
              <w:rPr>
                <w:rFonts w:ascii="Times New Roman" w:eastAsia="宋体" w:hAnsi="Times New Roman" w:cs="Times New Roman"/>
                <w:color w:val="000000"/>
                <w:kern w:val="0"/>
                <w:sz w:val="18"/>
                <w:szCs w:val="18"/>
              </w:rPr>
              <w:t>BSA</w:t>
            </w:r>
            <w:r w:rsidRPr="00E73F10">
              <w:rPr>
                <w:rFonts w:ascii="Times New Roman" w:eastAsia="宋体" w:hAnsi="Times New Roman" w:cs="Times New Roman"/>
                <w:color w:val="000000"/>
                <w:kern w:val="0"/>
                <w:sz w:val="18"/>
                <w:szCs w:val="18"/>
              </w:rPr>
              <w:t>数据，通过获取上述的服务小区信息后得到</w:t>
            </w:r>
          </w:p>
        </w:tc>
        <w:tc>
          <w:tcPr>
            <w:tcW w:w="136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橙色</w:t>
            </w:r>
          </w:p>
        </w:tc>
        <w:tc>
          <w:tcPr>
            <w:tcW w:w="1080" w:type="dxa"/>
            <w:tcBorders>
              <w:top w:val="nil"/>
              <w:left w:val="nil"/>
              <w:bottom w:val="single" w:sz="4" w:space="0" w:color="auto"/>
              <w:right w:val="single" w:sz="4" w:space="0" w:color="auto"/>
            </w:tcBorders>
            <w:shd w:val="clear" w:color="auto" w:fill="auto"/>
            <w:vAlign w:val="center"/>
            <w:hideMark/>
          </w:tcPr>
          <w:p w:rsidR="00E73F10" w:rsidRPr="00E73F10" w:rsidRDefault="00E73F10" w:rsidP="00E73F10">
            <w:pPr>
              <w:widowControl/>
              <w:rPr>
                <w:rFonts w:ascii="Times New Roman" w:eastAsia="宋体" w:hAnsi="Times New Roman" w:cs="Times New Roman"/>
                <w:color w:val="000000"/>
                <w:kern w:val="0"/>
                <w:sz w:val="18"/>
                <w:szCs w:val="18"/>
              </w:rPr>
            </w:pPr>
            <w:r w:rsidRPr="00E73F10">
              <w:rPr>
                <w:rFonts w:ascii="Times New Roman" w:eastAsia="宋体" w:hAnsi="Times New Roman" w:cs="Times New Roman"/>
                <w:color w:val="000000"/>
                <w:kern w:val="0"/>
                <w:sz w:val="18"/>
                <w:szCs w:val="18"/>
              </w:rPr>
              <w:t>PN</w:t>
            </w:r>
            <w:r w:rsidRPr="00E73F10">
              <w:rPr>
                <w:rFonts w:ascii="Times New Roman" w:eastAsia="宋体" w:hAnsi="Times New Roman" w:cs="Times New Roman"/>
                <w:color w:val="000000"/>
                <w:kern w:val="0"/>
                <w:sz w:val="18"/>
                <w:szCs w:val="18"/>
              </w:rPr>
              <w:t>查找失败</w:t>
            </w:r>
          </w:p>
        </w:tc>
      </w:tr>
    </w:tbl>
    <w:p w:rsidR="00E73F10" w:rsidRDefault="00E73F10" w:rsidP="00E73F10">
      <w:pPr>
        <w:pStyle w:val="a3"/>
        <w:ind w:left="420" w:firstLineChars="0" w:firstLine="0"/>
      </w:pPr>
      <w:r>
        <w:rPr>
          <w:rFonts w:hint="eastAsia"/>
        </w:rPr>
        <w:t>注意的是，扇区按如下方式画图：</w:t>
      </w:r>
    </w:p>
    <w:p w:rsidR="00112514" w:rsidRDefault="00A153B8" w:rsidP="00E73F10">
      <w:pPr>
        <w:pStyle w:val="a3"/>
        <w:ind w:left="420" w:firstLineChars="0" w:firstLine="0"/>
      </w:pPr>
      <w:r w:rsidRPr="00A153B8">
        <w:rPr>
          <w:rFonts w:ascii="楷体_GB2312" w:eastAsia="楷体_GB2312"/>
          <w:noProof/>
          <w:kern w:val="0"/>
          <w:sz w:val="24"/>
        </w:rPr>
      </w:r>
      <w:r w:rsidRPr="00A153B8">
        <w:rPr>
          <w:rFonts w:ascii="楷体_GB2312" w:eastAsia="楷体_GB2312"/>
          <w:noProof/>
          <w:kern w:val="0"/>
          <w:sz w:val="24"/>
        </w:rPr>
        <w:pict>
          <v:group id="Canvas 25" o:spid="_x0000_s1026" editas="canvas" style="width:167.45pt;height:156.8pt;mso-position-horizontal-relative:char;mso-position-vertical-relative:line" coordsize="21266,19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">
            <v:shape id="_x0000_s1027" type="#_x0000_t75" style="position:absolute;width:21266;height:19913;visibility:visible">
              <v:fill o:detectmouseclick="t"/>
              <v:path o:connecttype="none"/>
            </v:shape>
            <v:shapetype id="_x0000_t202" coordsize="21600,21600" o:spt="202" path="m,l,21600r21600,l21600,xe">
              <v:stroke joinstyle="miter"/>
              <v:path gradientshapeok="t" o:connecttype="rect"/>
            </v:shapetype>
            <v:shape id="Text Box 10" o:spid="_x0000_s1028" type="#_x0000_t202" style="position:absolute;top:16814;width:9461;height:30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4404D8" w:rsidRDefault="004404D8" w:rsidP="00E73F10">
                    <w:r>
                      <w:rPr>
                        <w:rFonts w:hint="eastAsia"/>
                      </w:rPr>
                      <w:t>FLC*30.5</w:t>
                    </w:r>
                  </w:p>
                </w:txbxContent>
              </v:textbox>
            </v:shape>
            <v:shape id="Text Box 11" o:spid="_x0000_s1029" type="#_x0000_t202" style="position:absolute;left:8299;top:15868;width:9461;height:30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rsidR="004404D8" w:rsidRDefault="004404D8" w:rsidP="00E73F10">
                    <w:r>
                      <w:rPr>
                        <w:rFonts w:hint="eastAsia"/>
                      </w:rPr>
                      <w:t>MAR</w:t>
                    </w:r>
                  </w:p>
                </w:txbxContent>
              </v:textbox>
            </v:shape>
            <v:group id="Group 12" o:spid="_x0000_s1030" style="position:absolute;width:15074;height:18224;rotation:2289166fd" coordorigin="5053,6908" coordsize="2058,24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A4wSwwAAANsAAAAP&#10;AAAAAAAAAAAAAAAAAKoCAABkcnMvZG93bnJldi54bWxQSwUGAAAAAAQABAD6AAAAmgMAAAAA&#10;">
              <v:shape id="Arc 13" o:spid="_x0000_s1031" style="position:absolute;left:5355;top:7527;width:1455;height:1454;rotation:-45;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csMA&#10;AADbAAAADwAAAGRycy9kb3ducmV2LnhtbERPTWvCQBC9C/6HZYRepG4sKJK6ikorohdNC6W3ITtN&#10;QrOzMbua6K93BcHbPN7nTOetKcWZaldYVjAcRCCIU6sLzhR8f32+TkA4j6yxtEwKLuRgPut2phhr&#10;2/CBzonPRAhhF6OC3PsqltKlORl0A1sRB+7P1gZ9gHUmdY1NCDelfIuisTRYcGjIsaJVTul/cjIK&#10;6LDbHNfX39G27O+bQi7xI/k5KvXSaxfvIDy1/il+uDc6zB/B/ZdwgJ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p/csMAAADbAAAADwAAAAAAAAAAAAAAAACYAgAAZHJzL2Rv&#10;d25yZXYueG1sUEsFBgAAAAAEAAQA9QAAAIgDAAAAAA==&#10;" adj="0,,0" path="m,nfc11929,,21600,9670,21600,21600em,nsc11929,,21600,9670,21600,21600l,21600,,xe" filled="f">
                <v:stroke joinstyle="round"/>
                <v:formulas/>
                <v:path arrowok="t" o:extrusionok="f" o:connecttype="custom" o:connectlocs="0,0;1455,1454;0,1454" o:connectangles="0,0,0"/>
              </v:shape>
              <v:shapetype id="_x0000_t32" coordsize="21600,21600" o:spt="32" o:oned="t" path="m,l21600,21600e" filled="f">
                <v:path arrowok="t" fillok="f" o:connecttype="none"/>
                <o:lock v:ext="edit" shapetype="t"/>
              </v:shapetype>
              <v:shape id="AutoShape 14" o:spid="_x0000_s1032" type="#_x0000_t32" style="position:absolute;left:6082;top:8254;width:1029;height:102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gHucAAAADbAAAADwAAAGRycy9kb3ducmV2LnhtbERPTYvCMBC9L/gfwgheFk3rQaQaRQRh&#10;8SCs9uBxSMa22ExqEmv335uFhb3N433OejvYVvTkQ+NYQT7LQBBrZxquFJSXw3QJIkRkg61jUvBD&#10;Abab0ccaC+Ne/E39OVYihXAoUEEdY1dIGXRNFsPMdcSJuzlvMSboK2k8vlK4beU8yxbSYsOpocaO&#10;9jXp+/lpFTTH8lT2n4/o9fKYX30eLtdWKzUZD7sViEhD/Bf/ub9Mmr+A31/SAXLz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uoB7nAAAAA2wAAAA8AAAAAAAAAAAAAAAAA&#10;oQIAAGRycy9kb3ducmV2LnhtbFBLBQYAAAAABAAEAPkAAACOAwAAAAA=&#10;"/>
              <v:shape id="AutoShape 15" o:spid="_x0000_s1033" type="#_x0000_t32" style="position:absolute;left:5053;top:8254;width:1029;height:102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rc 16" o:spid="_x0000_s1034" style="position:absolute;left:5876;top:8797;width:401;height:401;rotation:-45;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Q7MYA&#10;AADbAAAADwAAAGRycy9kb3ducmV2LnhtbESPQWvCQBCF74X+h2UKvRTdWGiR6CqttEXsRaMg3obs&#10;mASzszG7Nam/vnMoeJvhvXnvm+m8d7W6UBsqzwZGwwQUce5txYWB3fZzMAYVIrLF2jMZ+KUA89n9&#10;3RRT6zve0CWLhZIQDikaKGNsUq1DXpLDMPQNsWhH3zqMsraFti12Eu5q/Zwkr9phxdJQYkOLkvJT&#10;9uMM0OZ7ef66Hl5W9dO6q/Q7fmT7szGPD/3bBFSkPt7M/9dLK/gCK7/IAH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Q7MYAAADbAAAADwAAAAAAAAAAAAAAAACYAgAAZHJz&#10;L2Rvd25yZXYueG1sUEsFBgAAAAAEAAQA9QAAAIsDAAAAAA==&#10;" adj="0,,0" path="m,nfc11929,,21600,9670,21600,21600em,nsc11929,,21600,9670,21600,21600l,21600,,xe" filled="f">
                <v:stroke joinstyle="round"/>
                <v:formulas/>
                <v:path arrowok="t" o:extrusionok="f" o:connecttype="custom" o:connectlocs="0,0;401,401;0,401" o:connectangles="0,0,0"/>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17" o:spid="_x0000_s1035" type="#_x0000_t88" style="position:absolute;left:6233;top:9004;width:135;height:392;rotation:2904594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a+WcAA&#10;AADbAAAADwAAAGRycy9kb3ducmV2LnhtbERPTWvCQBC9C/0PyxR60916CBqzES0Uem0sFW9Ddkyi&#10;2dltdtX477tCobd5vM8p1qPtxZWG0DnW8DpTIIhrZzpuNHzt3qcLECEiG+wdk4Y7BViXT5MCc+Nu&#10;/EnXKjYihXDIUUMbo8+lDHVLFsPMeeLEHd1gMSY4NNIMeEvhtpdzpTJpsePU0KKnt5bqc3WxGg6n&#10;zY/04ezV9tvvsv14V82y0/rledysQEQa47/4z/1h0vwlPH5JB8j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ea+WcAAAADbAAAADwAAAAAAAAAAAAAAAACYAgAAZHJzL2Rvd25y&#10;ZXYueG1sUEsFBgAAAAAEAAQA9QAAAIUDAAAAAA==&#10;"/>
              <v:shape id="AutoShape 18" o:spid="_x0000_s1036" type="#_x0000_t88" style="position:absolute;left:6734;top:8167;width:135;height:1051;rotation:2904594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deb4A&#10;AADbAAAADwAAAGRycy9kb3ducmV2LnhtbERPy4rCMBTdD/gP4QruxkQX4lSjqCC49YHi7tJc22pz&#10;E5uo9e/NQpjl4byn89bW4klNqBxrGPQVCOLcmYoLDYf9+ncMIkRkg7Vj0vCmAPNZ52eKmXEv3tJz&#10;FwuRQjhkqKGM0WdShrwki6HvPHHiLq6xGBNsCmkafKVwW8uhUiNpseLUUKKnVUn5bfewGs7XxV36&#10;cPNqefT70al9q+Kv0rrXbRcTEJHa+C/+ujdGwzCtT1/SD5Cz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aw3Xm+AAAA2wAAAA8AAAAAAAAAAAAAAAAAmAIAAGRycy9kb3ducmV2&#10;LnhtbFBLBQYAAAAABAAEAPUAAACDAwAAAAA=&#10;"/>
              <v:shape id="AutoShape 19" o:spid="_x0000_s1037" type="#_x0000_t32" style="position:absolute;left:6076;top:6908;width:0;height:2373;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0X8QAAADbAAAADwAAAGRycy9kb3ducmV2LnhtbESPQYvCMBSE7wv+h/AEb2taD8tSjSKi&#10;IiwerAXx9myebbF5KU3U6q/fCILHYWa+YSazztTiRq2rLCuIhxEI4tzqigsF2X71/QvCeWSNtWVS&#10;8CAHs2nva4KJtnfe0S31hQgQdgkqKL1vEildXpJBN7QNcfDOtjXog2wLqVu8B7ip5SiKfqTBisNC&#10;iQ0tSsov6dUoaNb+b3nI1tlqd93O00UUH0/PWKlBv5uPQXjq/Cf8bm+0glEMry/hB8jp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gbRfxAAAANsAAAAPAAAAAAAAAAAA&#10;AAAAAKECAABkcnMvZG93bnJldi54bWxQSwUGAAAAAAQABAD5AAAAkgMAAAAA&#10;" strokeweight=".25pt">
                <v:stroke dashstyle="1 1" endarrow="block"/>
              </v:shape>
            </v:group>
            <v:shape id="Text Box 20" o:spid="_x0000_s1038" type="#_x0000_t202" style="position:absolute;left:11804;top:3346;width:9462;height:30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4404D8" w:rsidRDefault="004404D8" w:rsidP="00E73F10">
                    <w:r>
                      <w:rPr>
                        <w:rFonts w:hint="eastAsia"/>
                      </w:rPr>
                      <w:t>方位角</w:t>
                    </w:r>
                  </w:p>
                </w:txbxContent>
              </v:textbox>
            </v:shape>
            <v:shape id="Text Box 21" o:spid="_x0000_s1039" type="#_x0000_t202" style="position:absolute;left:2978;top:9594;width:9461;height:30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rsidR="004404D8" w:rsidRDefault="004404D8" w:rsidP="00E73F10">
                    <w:r>
                      <w:rPr>
                        <w:rFonts w:hint="eastAsia"/>
                      </w:rPr>
                      <w:t>张角</w:t>
                    </w:r>
                  </w:p>
                </w:txbxContent>
              </v:textbox>
            </v:shape>
            <v:shape id="Arc 22" o:spid="_x0000_s1040" style="position:absolute;left:2241;top:9055;width:6287;height:6280;rotation:-648002fd;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e4sQA&#10;AADbAAAADwAAAGRycy9kb3ducmV2LnhtbESPT2sCMRTE7wW/Q3hCL0Wz1SK6GkUEacGTf/H43Dx3&#10;Fzcv2yTV1U/fCIUeh5n5DTOZNaYSV3K+tKzgvZuAIM6sLjlXsNsuO0MQPiBrrCyTgjt5mE1bLxNM&#10;tb3xmq6bkIsIYZ+igiKEOpXSZwUZ9F1bE0fvbJ3BEKXLpXZ4i3BTyV6SDKTBkuNCgTUtCsoumx+j&#10;YP3o7/mzcsfD/Vv70IxWjzd9Uuq13czHIAI14T/81/7SCnof8PwSf4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tXuLEAAAA2wAAAA8AAAAAAAAAAAAAAAAAmAIAAGRycy9k&#10;b3ducmV2LnhtbFBLBQYAAAAABAAEAPUAAACJAwAAAAA=&#10;" adj="0,,0" path="m,nfc11929,,21600,9670,21600,21600em,nsc11929,,21600,9670,21600,21600l,21600,,xe" filled="f" strokeweight=".25pt">
              <v:stroke dashstyle="1 1" startarrow="block" endarrow="block" joinstyle="round"/>
              <v:formulas/>
              <v:path arrowok="t" o:extrusionok="f" o:connecttype="custom" o:connectlocs="0,0;628650,628015;0,628015" o:connectangles="0,0,0"/>
            </v:shape>
            <w10:wrap type="none"/>
            <w10:anchorlock/>
          </v:group>
        </w:pict>
      </w:r>
    </w:p>
    <w:p w:rsidR="00E73F10" w:rsidRDefault="00D344F3" w:rsidP="000F51FC">
      <w:pPr>
        <w:pStyle w:val="a3"/>
        <w:numPr>
          <w:ilvl w:val="0"/>
          <w:numId w:val="23"/>
        </w:numPr>
        <w:ind w:firstLineChars="0"/>
      </w:pPr>
      <w:r>
        <w:rPr>
          <w:rFonts w:hint="eastAsia"/>
        </w:rPr>
        <w:t>在</w:t>
      </w:r>
      <w:r>
        <w:rPr>
          <w:rFonts w:hint="eastAsia"/>
        </w:rPr>
        <w:t>GIS</w:t>
      </w:r>
      <w:r>
        <w:rPr>
          <w:rFonts w:hint="eastAsia"/>
        </w:rPr>
        <w:t>上选择新渲染的扇区，右键可选择显示对应的</w:t>
      </w:r>
      <w:r>
        <w:rPr>
          <w:rFonts w:hint="eastAsia"/>
        </w:rPr>
        <w:t>BSA</w:t>
      </w:r>
      <w:r>
        <w:rPr>
          <w:rFonts w:hint="eastAsia"/>
        </w:rPr>
        <w:t>数据。在弹出的界面中可选择修改</w:t>
      </w:r>
      <w:r>
        <w:rPr>
          <w:rFonts w:hint="eastAsia"/>
        </w:rPr>
        <w:t>BSA</w:t>
      </w:r>
      <w:r>
        <w:rPr>
          <w:rFonts w:hint="eastAsia"/>
        </w:rPr>
        <w:t>数据。</w:t>
      </w:r>
    </w:p>
    <w:p w:rsidR="00112514" w:rsidRDefault="005A4004" w:rsidP="00112514">
      <w:pPr>
        <w:pStyle w:val="a3"/>
        <w:ind w:left="420" w:firstLineChars="0" w:firstLine="0"/>
      </w:pPr>
      <w:r>
        <w:rPr>
          <w:noProof/>
        </w:rPr>
        <w:lastRenderedPageBreak/>
        <w:drawing>
          <wp:inline distT="0" distB="0" distL="0" distR="0">
            <wp:extent cx="2374242" cy="4169664"/>
            <wp:effectExtent l="0" t="0" r="762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4222" cy="4169629"/>
                    </a:xfrm>
                    <a:prstGeom prst="rect">
                      <a:avLst/>
                    </a:prstGeom>
                    <a:noFill/>
                    <a:ln>
                      <a:noFill/>
                    </a:ln>
                  </pic:spPr>
                </pic:pic>
              </a:graphicData>
            </a:graphic>
          </wp:inline>
        </w:drawing>
      </w:r>
    </w:p>
    <w:p w:rsidR="00D344F3" w:rsidRDefault="005A4004" w:rsidP="00E73F10">
      <w:pPr>
        <w:pStyle w:val="a3"/>
        <w:ind w:left="420" w:firstLineChars="0" w:firstLine="0"/>
      </w:pPr>
      <w:r>
        <w:rPr>
          <w:rFonts w:hint="eastAsia"/>
        </w:rPr>
        <w:t>点击“修改”按钮，表格中的“值”一列可编辑。</w:t>
      </w:r>
    </w:p>
    <w:p w:rsidR="005A4004" w:rsidRPr="00D344F3" w:rsidRDefault="005A4004" w:rsidP="00E73F10">
      <w:pPr>
        <w:pStyle w:val="a3"/>
        <w:ind w:left="420" w:firstLineChars="0" w:firstLine="0"/>
      </w:pPr>
      <w:r>
        <w:rPr>
          <w:rFonts w:hint="eastAsia"/>
        </w:rPr>
        <w:t>点击“确定”后，将会</w:t>
      </w:r>
      <w:r w:rsidR="00647785">
        <w:rPr>
          <w:rFonts w:hint="eastAsia"/>
        </w:rPr>
        <w:t>将本次修改的</w:t>
      </w:r>
      <w:r w:rsidR="00647785">
        <w:rPr>
          <w:rFonts w:hint="eastAsia"/>
        </w:rPr>
        <w:t>BSA</w:t>
      </w:r>
      <w:r w:rsidR="00647785">
        <w:rPr>
          <w:rFonts w:hint="eastAsia"/>
        </w:rPr>
        <w:t>数据进行数据合法性检查，检查内容和方法参照“</w:t>
      </w:r>
      <w:r w:rsidR="00647785">
        <w:rPr>
          <w:rFonts w:hint="eastAsia"/>
        </w:rPr>
        <w:t>BSA</w:t>
      </w:r>
      <w:r w:rsidR="00647785">
        <w:rPr>
          <w:rFonts w:hint="eastAsia"/>
        </w:rPr>
        <w:t>数据维护”中的描述。如果不合法将提醒用户修改；如果合法将本次更新提交如</w:t>
      </w:r>
      <w:r w:rsidR="00647785">
        <w:rPr>
          <w:rFonts w:hint="eastAsia"/>
        </w:rPr>
        <w:t>BSA</w:t>
      </w:r>
      <w:r w:rsidR="00647785">
        <w:rPr>
          <w:rFonts w:hint="eastAsia"/>
        </w:rPr>
        <w:t>表中。</w:t>
      </w:r>
    </w:p>
    <w:p w:rsidR="00F4428F" w:rsidRDefault="00F4428F" w:rsidP="000F51FC">
      <w:pPr>
        <w:pStyle w:val="1"/>
        <w:numPr>
          <w:ilvl w:val="0"/>
          <w:numId w:val="36"/>
        </w:numPr>
      </w:pPr>
      <w:r>
        <w:rPr>
          <w:rFonts w:hint="eastAsia"/>
        </w:rPr>
        <w:t>附录</w:t>
      </w:r>
    </w:p>
    <w:p w:rsidR="00F4428F" w:rsidRPr="00F4428F" w:rsidRDefault="00F4428F" w:rsidP="000F51FC">
      <w:pPr>
        <w:pStyle w:val="2"/>
        <w:numPr>
          <w:ilvl w:val="1"/>
          <w:numId w:val="36"/>
        </w:numPr>
      </w:pPr>
      <w:r>
        <w:rPr>
          <w:rFonts w:hint="eastAsia"/>
        </w:rPr>
        <w:t>PDE</w:t>
      </w:r>
      <w:r>
        <w:rPr>
          <w:rFonts w:hint="eastAsia"/>
        </w:rPr>
        <w:t>接口规范</w:t>
      </w:r>
    </w:p>
    <w:bookmarkStart w:id="1062" w:name="_MON_1400953129"/>
    <w:bookmarkEnd w:id="1062"/>
    <w:bookmarkStart w:id="1063" w:name="_MON_1400953034"/>
    <w:bookmarkEnd w:id="1063"/>
    <w:p w:rsidR="00F4428F" w:rsidRPr="00FA1293" w:rsidRDefault="00F4428F" w:rsidP="00F4428F">
      <w:r>
        <w:object w:dxaOrig="1551" w:dyaOrig="973">
          <v:shape id="_x0000_i1038" type="#_x0000_t75" style="width:77.75pt;height:48.95pt" o:ole="">
            <v:imagedata r:id="rId44" o:title=""/>
          </v:shape>
          <o:OLEObject Type="Embed" ProgID="Word.Document.8" ShapeID="_x0000_i1038" DrawAspect="Icon" ObjectID="_1406707837" r:id="rId45">
            <o:FieldCodes>\s</o:FieldCodes>
          </o:OLEObject>
        </w:object>
      </w:r>
    </w:p>
    <w:p w:rsidR="00F4428F" w:rsidRPr="00F4428F" w:rsidRDefault="00F4428F" w:rsidP="00F4428F"/>
    <w:sectPr w:rsidR="00F4428F" w:rsidRPr="00F4428F" w:rsidSect="00A153B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38B9" w:rsidRDefault="000138B9" w:rsidP="00FA1293">
      <w:r>
        <w:separator/>
      </w:r>
    </w:p>
  </w:endnote>
  <w:endnote w:type="continuationSeparator" w:id="0">
    <w:p w:rsidR="000138B9" w:rsidRDefault="000138B9" w:rsidP="00FA129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38B9" w:rsidRDefault="000138B9" w:rsidP="00FA1293">
      <w:r>
        <w:separator/>
      </w:r>
    </w:p>
  </w:footnote>
  <w:footnote w:type="continuationSeparator" w:id="0">
    <w:p w:rsidR="000138B9" w:rsidRDefault="000138B9" w:rsidP="00FA129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26221"/>
    <w:multiLevelType w:val="hybridMultilevel"/>
    <w:tmpl w:val="0FC43CAA"/>
    <w:lvl w:ilvl="0" w:tplc="04090011">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254064"/>
    <w:multiLevelType w:val="hybridMultilevel"/>
    <w:tmpl w:val="078E2A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43F1DC3"/>
    <w:multiLevelType w:val="hybridMultilevel"/>
    <w:tmpl w:val="D12C1A02"/>
    <w:lvl w:ilvl="0" w:tplc="04090015">
      <w:start w:val="1"/>
      <w:numFmt w:val="upperLetter"/>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
    <w:nsid w:val="04B3076B"/>
    <w:multiLevelType w:val="hybridMultilevel"/>
    <w:tmpl w:val="6608C4D2"/>
    <w:lvl w:ilvl="0" w:tplc="04090015">
      <w:start w:val="1"/>
      <w:numFmt w:val="upp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5B228DC"/>
    <w:multiLevelType w:val="hybridMultilevel"/>
    <w:tmpl w:val="F8068C02"/>
    <w:lvl w:ilvl="0" w:tplc="04090015">
      <w:start w:val="1"/>
      <w:numFmt w:val="upperLetter"/>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759133D"/>
    <w:multiLevelType w:val="hybridMultilevel"/>
    <w:tmpl w:val="F8068C02"/>
    <w:lvl w:ilvl="0" w:tplc="04090015">
      <w:start w:val="1"/>
      <w:numFmt w:val="upperLetter"/>
      <w:lvlText w:val="%1."/>
      <w:lvlJc w:val="left"/>
      <w:pPr>
        <w:ind w:left="786"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B8772F1"/>
    <w:multiLevelType w:val="hybridMultilevel"/>
    <w:tmpl w:val="3012A580"/>
    <w:lvl w:ilvl="0" w:tplc="B0A2C5D6">
      <w:start w:val="1"/>
      <w:numFmt w:val="upperLetter"/>
      <w:lvlText w:val="%1、"/>
      <w:lvlJc w:val="left"/>
      <w:pPr>
        <w:ind w:left="1069" w:hanging="36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7">
    <w:nsid w:val="0BD22A8F"/>
    <w:multiLevelType w:val="hybridMultilevel"/>
    <w:tmpl w:val="6A9EC3CE"/>
    <w:lvl w:ilvl="0" w:tplc="C0FC1FBA">
      <w:start w:val="1"/>
      <w:numFmt w:val="upp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nsid w:val="0F696277"/>
    <w:multiLevelType w:val="hybridMultilevel"/>
    <w:tmpl w:val="52F01BCA"/>
    <w:lvl w:ilvl="0" w:tplc="04090015">
      <w:start w:val="1"/>
      <w:numFmt w:val="upperLetter"/>
      <w:lvlText w:val="%1."/>
      <w:lvlJc w:val="left"/>
      <w:pPr>
        <w:ind w:left="1266" w:hanging="420"/>
      </w:pPr>
    </w:lvl>
    <w:lvl w:ilvl="1" w:tplc="04090019" w:tentative="1">
      <w:start w:val="1"/>
      <w:numFmt w:val="lowerLetter"/>
      <w:lvlText w:val="%2)"/>
      <w:lvlJc w:val="left"/>
      <w:pPr>
        <w:ind w:left="168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9">
    <w:nsid w:val="175F4463"/>
    <w:multiLevelType w:val="hybridMultilevel"/>
    <w:tmpl w:val="231AE83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82F093F"/>
    <w:multiLevelType w:val="hybridMultilevel"/>
    <w:tmpl w:val="8B024314"/>
    <w:lvl w:ilvl="0" w:tplc="78ACEB8C">
      <w:start w:val="1"/>
      <w:numFmt w:val="lowerLetter"/>
      <w:lvlText w:val="%1."/>
      <w:lvlJc w:val="left"/>
      <w:pPr>
        <w:ind w:left="780" w:hanging="420"/>
      </w:pPr>
      <w:rPr>
        <w:rFonts w:hint="eastAsia"/>
      </w:rPr>
    </w:lvl>
    <w:lvl w:ilvl="1" w:tplc="04090009">
      <w:start w:val="1"/>
      <w:numFmt w:val="bullet"/>
      <w:lvlText w:val=""/>
      <w:lvlJc w:val="left"/>
      <w:pPr>
        <w:ind w:left="1140" w:hanging="360"/>
      </w:pPr>
      <w:rPr>
        <w:rFonts w:ascii="Wingdings" w:hAnsi="Wingdings" w:hint="default"/>
      </w:r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1BD318B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1CFA5754"/>
    <w:multiLevelType w:val="hybridMultilevel"/>
    <w:tmpl w:val="078E2A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D1E50BF"/>
    <w:multiLevelType w:val="hybridMultilevel"/>
    <w:tmpl w:val="3F7CF8D8"/>
    <w:lvl w:ilvl="0" w:tplc="F858EF46">
      <w:start w:val="1"/>
      <w:numFmt w:val="lowerLetter"/>
      <w:lvlText w:val="%1."/>
      <w:lvlJc w:val="left"/>
      <w:pPr>
        <w:ind w:left="1675" w:hanging="420"/>
      </w:pPr>
      <w:rPr>
        <w:rFonts w:hint="eastAsia"/>
      </w:rPr>
    </w:lvl>
    <w:lvl w:ilvl="1" w:tplc="04090019">
      <w:start w:val="1"/>
      <w:numFmt w:val="lowerLetter"/>
      <w:lvlText w:val="%2)"/>
      <w:lvlJc w:val="left"/>
      <w:pPr>
        <w:ind w:left="2095" w:hanging="420"/>
      </w:pPr>
    </w:lvl>
    <w:lvl w:ilvl="2" w:tplc="0409001B" w:tentative="1">
      <w:start w:val="1"/>
      <w:numFmt w:val="lowerRoman"/>
      <w:lvlText w:val="%3."/>
      <w:lvlJc w:val="right"/>
      <w:pPr>
        <w:ind w:left="2515" w:hanging="420"/>
      </w:pPr>
    </w:lvl>
    <w:lvl w:ilvl="3" w:tplc="0409000F" w:tentative="1">
      <w:start w:val="1"/>
      <w:numFmt w:val="decimal"/>
      <w:lvlText w:val="%4."/>
      <w:lvlJc w:val="left"/>
      <w:pPr>
        <w:ind w:left="2935" w:hanging="420"/>
      </w:pPr>
    </w:lvl>
    <w:lvl w:ilvl="4" w:tplc="04090019" w:tentative="1">
      <w:start w:val="1"/>
      <w:numFmt w:val="lowerLetter"/>
      <w:lvlText w:val="%5)"/>
      <w:lvlJc w:val="left"/>
      <w:pPr>
        <w:ind w:left="3355" w:hanging="420"/>
      </w:pPr>
    </w:lvl>
    <w:lvl w:ilvl="5" w:tplc="0409001B" w:tentative="1">
      <w:start w:val="1"/>
      <w:numFmt w:val="lowerRoman"/>
      <w:lvlText w:val="%6."/>
      <w:lvlJc w:val="right"/>
      <w:pPr>
        <w:ind w:left="3775" w:hanging="420"/>
      </w:pPr>
    </w:lvl>
    <w:lvl w:ilvl="6" w:tplc="0409000F" w:tentative="1">
      <w:start w:val="1"/>
      <w:numFmt w:val="decimal"/>
      <w:lvlText w:val="%7."/>
      <w:lvlJc w:val="left"/>
      <w:pPr>
        <w:ind w:left="4195" w:hanging="420"/>
      </w:pPr>
    </w:lvl>
    <w:lvl w:ilvl="7" w:tplc="04090019" w:tentative="1">
      <w:start w:val="1"/>
      <w:numFmt w:val="lowerLetter"/>
      <w:lvlText w:val="%8)"/>
      <w:lvlJc w:val="left"/>
      <w:pPr>
        <w:ind w:left="4615" w:hanging="420"/>
      </w:pPr>
    </w:lvl>
    <w:lvl w:ilvl="8" w:tplc="0409001B" w:tentative="1">
      <w:start w:val="1"/>
      <w:numFmt w:val="lowerRoman"/>
      <w:lvlText w:val="%9."/>
      <w:lvlJc w:val="right"/>
      <w:pPr>
        <w:ind w:left="5035" w:hanging="420"/>
      </w:pPr>
    </w:lvl>
  </w:abstractNum>
  <w:abstractNum w:abstractNumId="14">
    <w:nsid w:val="1D4D3ED8"/>
    <w:multiLevelType w:val="hybridMultilevel"/>
    <w:tmpl w:val="A40A8AA0"/>
    <w:lvl w:ilvl="0" w:tplc="04090011">
      <w:start w:val="1"/>
      <w:numFmt w:val="decimal"/>
      <w:lvlText w:val="%1)"/>
      <w:lvlJc w:val="left"/>
      <w:pPr>
        <w:ind w:left="1497" w:hanging="420"/>
      </w:pPr>
    </w:lvl>
    <w:lvl w:ilvl="1" w:tplc="04090011">
      <w:start w:val="1"/>
      <w:numFmt w:val="decimal"/>
      <w:lvlText w:val="%2)"/>
      <w:lvlJc w:val="left"/>
      <w:pPr>
        <w:ind w:left="1917" w:hanging="420"/>
      </w:pPr>
    </w:lvl>
    <w:lvl w:ilvl="2" w:tplc="B7EA1518">
      <w:start w:val="1"/>
      <w:numFmt w:val="upperLetter"/>
      <w:lvlText w:val="%3、"/>
      <w:lvlJc w:val="left"/>
      <w:pPr>
        <w:ind w:left="786" w:hanging="360"/>
      </w:pPr>
      <w:rPr>
        <w:rFonts w:hint="default"/>
      </w:rPr>
    </w:lvl>
    <w:lvl w:ilvl="3" w:tplc="A9FCB3E8">
      <w:start w:val="1"/>
      <w:numFmt w:val="lowerLetter"/>
      <w:lvlText w:val="%4、"/>
      <w:lvlJc w:val="left"/>
      <w:pPr>
        <w:ind w:left="786" w:hanging="360"/>
      </w:pPr>
      <w:rPr>
        <w:rFonts w:hint="default"/>
      </w:rPr>
    </w:lvl>
    <w:lvl w:ilvl="4" w:tplc="04090019">
      <w:start w:val="1"/>
      <w:numFmt w:val="lowerLetter"/>
      <w:lvlText w:val="%5)"/>
      <w:lvlJc w:val="left"/>
      <w:pPr>
        <w:ind w:left="1413" w:hanging="420"/>
      </w:pPr>
    </w:lvl>
    <w:lvl w:ilvl="5" w:tplc="0409001B" w:tentative="1">
      <w:start w:val="1"/>
      <w:numFmt w:val="lowerRoman"/>
      <w:lvlText w:val="%6."/>
      <w:lvlJc w:val="right"/>
      <w:pPr>
        <w:ind w:left="3597" w:hanging="420"/>
      </w:pPr>
    </w:lvl>
    <w:lvl w:ilvl="6" w:tplc="0409000F" w:tentative="1">
      <w:start w:val="1"/>
      <w:numFmt w:val="decimal"/>
      <w:lvlText w:val="%7."/>
      <w:lvlJc w:val="left"/>
      <w:pPr>
        <w:ind w:left="4017" w:hanging="420"/>
      </w:pPr>
    </w:lvl>
    <w:lvl w:ilvl="7" w:tplc="04090019" w:tentative="1">
      <w:start w:val="1"/>
      <w:numFmt w:val="lowerLetter"/>
      <w:lvlText w:val="%8)"/>
      <w:lvlJc w:val="left"/>
      <w:pPr>
        <w:ind w:left="4437" w:hanging="420"/>
      </w:pPr>
    </w:lvl>
    <w:lvl w:ilvl="8" w:tplc="0409001B" w:tentative="1">
      <w:start w:val="1"/>
      <w:numFmt w:val="lowerRoman"/>
      <w:lvlText w:val="%9."/>
      <w:lvlJc w:val="right"/>
      <w:pPr>
        <w:ind w:left="4857" w:hanging="420"/>
      </w:pPr>
    </w:lvl>
  </w:abstractNum>
  <w:abstractNum w:abstractNumId="15">
    <w:nsid w:val="20C1507C"/>
    <w:multiLevelType w:val="hybridMultilevel"/>
    <w:tmpl w:val="C004D41A"/>
    <w:lvl w:ilvl="0" w:tplc="F858EF46">
      <w:start w:val="1"/>
      <w:numFmt w:val="lowerLetter"/>
      <w:lvlText w:val="%1."/>
      <w:lvlJc w:val="left"/>
      <w:pPr>
        <w:ind w:left="2100" w:hanging="420"/>
      </w:pPr>
      <w:rPr>
        <w:rFonts w:hint="eastAsia"/>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6">
    <w:nsid w:val="26413982"/>
    <w:multiLevelType w:val="hybridMultilevel"/>
    <w:tmpl w:val="D752EF48"/>
    <w:lvl w:ilvl="0" w:tplc="04090011">
      <w:start w:val="1"/>
      <w:numFmt w:val="decimal"/>
      <w:lvlText w:val="%1)"/>
      <w:lvlJc w:val="left"/>
      <w:pPr>
        <w:ind w:left="835" w:hanging="420"/>
      </w:pPr>
    </w:lvl>
    <w:lvl w:ilvl="1" w:tplc="04090015">
      <w:start w:val="1"/>
      <w:numFmt w:val="upperLetter"/>
      <w:lvlText w:val="%2."/>
      <w:lvlJc w:val="left"/>
      <w:pPr>
        <w:ind w:left="1255" w:hanging="420"/>
      </w:pPr>
    </w:lvl>
    <w:lvl w:ilvl="2" w:tplc="F858EF46">
      <w:start w:val="1"/>
      <w:numFmt w:val="lowerLetter"/>
      <w:lvlText w:val="%3."/>
      <w:lvlJc w:val="left"/>
      <w:pPr>
        <w:ind w:left="1675" w:hanging="420"/>
      </w:pPr>
      <w:rPr>
        <w:rFonts w:hint="eastAsia"/>
      </w:r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17">
    <w:nsid w:val="26B06DCC"/>
    <w:multiLevelType w:val="hybridMultilevel"/>
    <w:tmpl w:val="FB80EFC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27202934"/>
    <w:multiLevelType w:val="hybridMultilevel"/>
    <w:tmpl w:val="6A9EC3CE"/>
    <w:lvl w:ilvl="0" w:tplc="C0FC1FBA">
      <w:start w:val="1"/>
      <w:numFmt w:val="upperLetter"/>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9">
    <w:nsid w:val="284A50B4"/>
    <w:multiLevelType w:val="hybridMultilevel"/>
    <w:tmpl w:val="B8562D1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4DC29F4"/>
    <w:multiLevelType w:val="hybridMultilevel"/>
    <w:tmpl w:val="7A0EF23C"/>
    <w:lvl w:ilvl="0" w:tplc="04090011">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1">
    <w:nsid w:val="3A865DFD"/>
    <w:multiLevelType w:val="hybridMultilevel"/>
    <w:tmpl w:val="B9CEA0C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1A801E6"/>
    <w:multiLevelType w:val="hybridMultilevel"/>
    <w:tmpl w:val="2BF605BC"/>
    <w:lvl w:ilvl="0" w:tplc="04090015">
      <w:start w:val="1"/>
      <w:numFmt w:val="upperLetter"/>
      <w:lvlText w:val="%1."/>
      <w:lvlJc w:val="left"/>
      <w:pPr>
        <w:ind w:left="1259" w:hanging="420"/>
      </w:pPr>
    </w:lvl>
    <w:lvl w:ilvl="1" w:tplc="18668140">
      <w:start w:val="1"/>
      <w:numFmt w:val="decimal"/>
      <w:lvlText w:val="%2）"/>
      <w:lvlJc w:val="left"/>
      <w:pPr>
        <w:ind w:left="786" w:hanging="360"/>
      </w:pPr>
      <w:rPr>
        <w:rFonts w:hint="default"/>
      </w:rPr>
    </w:lvl>
    <w:lvl w:ilvl="2" w:tplc="0409001B" w:tentative="1">
      <w:start w:val="1"/>
      <w:numFmt w:val="lowerRoman"/>
      <w:lvlText w:val="%3."/>
      <w:lvlJc w:val="right"/>
      <w:pPr>
        <w:ind w:left="2099" w:hanging="420"/>
      </w:pPr>
    </w:lvl>
    <w:lvl w:ilvl="3" w:tplc="0409000F" w:tentative="1">
      <w:start w:val="1"/>
      <w:numFmt w:val="decimal"/>
      <w:lvlText w:val="%4."/>
      <w:lvlJc w:val="left"/>
      <w:pPr>
        <w:ind w:left="2519" w:hanging="420"/>
      </w:pPr>
    </w:lvl>
    <w:lvl w:ilvl="4" w:tplc="04090019" w:tentative="1">
      <w:start w:val="1"/>
      <w:numFmt w:val="lowerLetter"/>
      <w:lvlText w:val="%5)"/>
      <w:lvlJc w:val="left"/>
      <w:pPr>
        <w:ind w:left="2939" w:hanging="420"/>
      </w:pPr>
    </w:lvl>
    <w:lvl w:ilvl="5" w:tplc="0409001B" w:tentative="1">
      <w:start w:val="1"/>
      <w:numFmt w:val="lowerRoman"/>
      <w:lvlText w:val="%6."/>
      <w:lvlJc w:val="right"/>
      <w:pPr>
        <w:ind w:left="3359" w:hanging="420"/>
      </w:pPr>
    </w:lvl>
    <w:lvl w:ilvl="6" w:tplc="0409000F" w:tentative="1">
      <w:start w:val="1"/>
      <w:numFmt w:val="decimal"/>
      <w:lvlText w:val="%7."/>
      <w:lvlJc w:val="left"/>
      <w:pPr>
        <w:ind w:left="3779" w:hanging="420"/>
      </w:pPr>
    </w:lvl>
    <w:lvl w:ilvl="7" w:tplc="04090019" w:tentative="1">
      <w:start w:val="1"/>
      <w:numFmt w:val="lowerLetter"/>
      <w:lvlText w:val="%8)"/>
      <w:lvlJc w:val="left"/>
      <w:pPr>
        <w:ind w:left="4199" w:hanging="420"/>
      </w:pPr>
    </w:lvl>
    <w:lvl w:ilvl="8" w:tplc="0409001B" w:tentative="1">
      <w:start w:val="1"/>
      <w:numFmt w:val="lowerRoman"/>
      <w:lvlText w:val="%9."/>
      <w:lvlJc w:val="right"/>
      <w:pPr>
        <w:ind w:left="4619" w:hanging="420"/>
      </w:pPr>
    </w:lvl>
  </w:abstractNum>
  <w:abstractNum w:abstractNumId="23">
    <w:nsid w:val="47A967DB"/>
    <w:multiLevelType w:val="hybridMultilevel"/>
    <w:tmpl w:val="D00616F2"/>
    <w:lvl w:ilvl="0" w:tplc="474A42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C437544"/>
    <w:multiLevelType w:val="hybridMultilevel"/>
    <w:tmpl w:val="E0326530"/>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25">
    <w:nsid w:val="4E2E7377"/>
    <w:multiLevelType w:val="hybridMultilevel"/>
    <w:tmpl w:val="078E2A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539C42D0"/>
    <w:multiLevelType w:val="hybridMultilevel"/>
    <w:tmpl w:val="33A6D62E"/>
    <w:lvl w:ilvl="0" w:tplc="04090015">
      <w:start w:val="1"/>
      <w:numFmt w:val="upperLetter"/>
      <w:lvlText w:val="%1."/>
      <w:lvlJc w:val="left"/>
      <w:pPr>
        <w:ind w:left="1129" w:hanging="420"/>
      </w:p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27">
    <w:nsid w:val="551011E5"/>
    <w:multiLevelType w:val="hybridMultilevel"/>
    <w:tmpl w:val="05C010B8"/>
    <w:lvl w:ilvl="0" w:tplc="04090011">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8">
    <w:nsid w:val="5C34018D"/>
    <w:multiLevelType w:val="hybridMultilevel"/>
    <w:tmpl w:val="53126220"/>
    <w:lvl w:ilvl="0" w:tplc="04090011">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9">
    <w:nsid w:val="5D541EFC"/>
    <w:multiLevelType w:val="hybridMultilevel"/>
    <w:tmpl w:val="078E2AA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65E01C0E"/>
    <w:multiLevelType w:val="hybridMultilevel"/>
    <w:tmpl w:val="E26E15D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6C5E19D8"/>
    <w:multiLevelType w:val="hybridMultilevel"/>
    <w:tmpl w:val="25DA6F04"/>
    <w:lvl w:ilvl="0" w:tplc="04090015">
      <w:start w:val="1"/>
      <w:numFmt w:val="upperLetter"/>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nsid w:val="6FBA72D7"/>
    <w:multiLevelType w:val="hybridMultilevel"/>
    <w:tmpl w:val="EF3439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19F28FE"/>
    <w:multiLevelType w:val="hybridMultilevel"/>
    <w:tmpl w:val="0FC43CAA"/>
    <w:lvl w:ilvl="0" w:tplc="04090011">
      <w:start w:val="1"/>
      <w:numFmt w:val="decimal"/>
      <w:lvlText w:val="%1)"/>
      <w:lvlJc w:val="left"/>
      <w:pPr>
        <w:ind w:left="840" w:hanging="420"/>
      </w:pPr>
    </w:lvl>
    <w:lvl w:ilvl="1" w:tplc="04090015">
      <w:start w:val="1"/>
      <w:numFmt w:val="upp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723371E7"/>
    <w:multiLevelType w:val="hybridMultilevel"/>
    <w:tmpl w:val="0FC43CAA"/>
    <w:lvl w:ilvl="0" w:tplc="04090011">
      <w:start w:val="1"/>
      <w:numFmt w:val="decimal"/>
      <w:lvlText w:val="%1)"/>
      <w:lvlJc w:val="left"/>
      <w:pPr>
        <w:ind w:left="420" w:hanging="420"/>
      </w:pPr>
    </w:lvl>
    <w:lvl w:ilvl="1" w:tplc="04090015">
      <w:start w:val="1"/>
      <w:numFmt w:val="upp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3427D22"/>
    <w:multiLevelType w:val="hybridMultilevel"/>
    <w:tmpl w:val="87485282"/>
    <w:lvl w:ilvl="0" w:tplc="E052508C">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6">
    <w:nsid w:val="74DA2EB0"/>
    <w:multiLevelType w:val="hybridMultilevel"/>
    <w:tmpl w:val="C4D25398"/>
    <w:lvl w:ilvl="0" w:tplc="F858EF46">
      <w:start w:val="1"/>
      <w:numFmt w:val="lowerLetter"/>
      <w:lvlText w:val="%1."/>
      <w:lvlJc w:val="left"/>
      <w:pPr>
        <w:ind w:left="1206" w:hanging="420"/>
      </w:pPr>
      <w:rPr>
        <w:rFonts w:hint="eastAsia"/>
      </w:rPr>
    </w:lvl>
    <w:lvl w:ilvl="1" w:tplc="04090019">
      <w:start w:val="1"/>
      <w:numFmt w:val="lowerLetter"/>
      <w:lvlText w:val="%2)"/>
      <w:lvlJc w:val="left"/>
      <w:pPr>
        <w:ind w:left="1626" w:hanging="420"/>
      </w:pPr>
    </w:lvl>
    <w:lvl w:ilvl="2" w:tplc="0409001B" w:tentative="1">
      <w:start w:val="1"/>
      <w:numFmt w:val="lowerRoman"/>
      <w:lvlText w:val="%3."/>
      <w:lvlJc w:val="right"/>
      <w:pPr>
        <w:ind w:left="2046" w:hanging="420"/>
      </w:pPr>
    </w:lvl>
    <w:lvl w:ilvl="3" w:tplc="0409000F" w:tentative="1">
      <w:start w:val="1"/>
      <w:numFmt w:val="decimal"/>
      <w:lvlText w:val="%4."/>
      <w:lvlJc w:val="left"/>
      <w:pPr>
        <w:ind w:left="2466" w:hanging="420"/>
      </w:pPr>
    </w:lvl>
    <w:lvl w:ilvl="4" w:tplc="04090019" w:tentative="1">
      <w:start w:val="1"/>
      <w:numFmt w:val="lowerLetter"/>
      <w:lvlText w:val="%5)"/>
      <w:lvlJc w:val="left"/>
      <w:pPr>
        <w:ind w:left="2886" w:hanging="420"/>
      </w:pPr>
    </w:lvl>
    <w:lvl w:ilvl="5" w:tplc="0409001B" w:tentative="1">
      <w:start w:val="1"/>
      <w:numFmt w:val="lowerRoman"/>
      <w:lvlText w:val="%6."/>
      <w:lvlJc w:val="right"/>
      <w:pPr>
        <w:ind w:left="3306" w:hanging="420"/>
      </w:pPr>
    </w:lvl>
    <w:lvl w:ilvl="6" w:tplc="0409000F" w:tentative="1">
      <w:start w:val="1"/>
      <w:numFmt w:val="decimal"/>
      <w:lvlText w:val="%7."/>
      <w:lvlJc w:val="left"/>
      <w:pPr>
        <w:ind w:left="3726" w:hanging="420"/>
      </w:pPr>
    </w:lvl>
    <w:lvl w:ilvl="7" w:tplc="04090019" w:tentative="1">
      <w:start w:val="1"/>
      <w:numFmt w:val="lowerLetter"/>
      <w:lvlText w:val="%8)"/>
      <w:lvlJc w:val="left"/>
      <w:pPr>
        <w:ind w:left="4146" w:hanging="420"/>
      </w:pPr>
    </w:lvl>
    <w:lvl w:ilvl="8" w:tplc="0409001B" w:tentative="1">
      <w:start w:val="1"/>
      <w:numFmt w:val="lowerRoman"/>
      <w:lvlText w:val="%9."/>
      <w:lvlJc w:val="right"/>
      <w:pPr>
        <w:ind w:left="4566" w:hanging="420"/>
      </w:pPr>
    </w:lvl>
  </w:abstractNum>
  <w:abstractNum w:abstractNumId="37">
    <w:nsid w:val="7BB34E85"/>
    <w:multiLevelType w:val="hybridMultilevel"/>
    <w:tmpl w:val="E552F8A0"/>
    <w:lvl w:ilvl="0" w:tplc="EF4610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3"/>
  </w:num>
  <w:num w:numId="2">
    <w:abstractNumId w:val="26"/>
  </w:num>
  <w:num w:numId="3">
    <w:abstractNumId w:val="37"/>
  </w:num>
  <w:num w:numId="4">
    <w:abstractNumId w:val="22"/>
  </w:num>
  <w:num w:numId="5">
    <w:abstractNumId w:val="14"/>
  </w:num>
  <w:num w:numId="6">
    <w:abstractNumId w:val="31"/>
  </w:num>
  <w:num w:numId="7">
    <w:abstractNumId w:val="10"/>
  </w:num>
  <w:num w:numId="8">
    <w:abstractNumId w:val="28"/>
  </w:num>
  <w:num w:numId="9">
    <w:abstractNumId w:val="24"/>
  </w:num>
  <w:num w:numId="10">
    <w:abstractNumId w:val="2"/>
  </w:num>
  <w:num w:numId="11">
    <w:abstractNumId w:val="21"/>
  </w:num>
  <w:num w:numId="12">
    <w:abstractNumId w:val="9"/>
  </w:num>
  <w:num w:numId="13">
    <w:abstractNumId w:val="4"/>
  </w:num>
  <w:num w:numId="14">
    <w:abstractNumId w:val="7"/>
  </w:num>
  <w:num w:numId="15">
    <w:abstractNumId w:val="3"/>
  </w:num>
  <w:num w:numId="16">
    <w:abstractNumId w:val="17"/>
  </w:num>
  <w:num w:numId="17">
    <w:abstractNumId w:val="5"/>
  </w:num>
  <w:num w:numId="18">
    <w:abstractNumId w:val="36"/>
  </w:num>
  <w:num w:numId="19">
    <w:abstractNumId w:val="18"/>
  </w:num>
  <w:num w:numId="20">
    <w:abstractNumId w:val="15"/>
  </w:num>
  <w:num w:numId="21">
    <w:abstractNumId w:val="33"/>
  </w:num>
  <w:num w:numId="22">
    <w:abstractNumId w:val="0"/>
  </w:num>
  <w:num w:numId="23">
    <w:abstractNumId w:val="34"/>
  </w:num>
  <w:num w:numId="24">
    <w:abstractNumId w:val="27"/>
  </w:num>
  <w:num w:numId="25">
    <w:abstractNumId w:val="6"/>
  </w:num>
  <w:num w:numId="26">
    <w:abstractNumId w:val="20"/>
  </w:num>
  <w:num w:numId="27">
    <w:abstractNumId w:val="8"/>
  </w:num>
  <w:num w:numId="28">
    <w:abstractNumId w:val="16"/>
  </w:num>
  <w:num w:numId="29">
    <w:abstractNumId w:val="13"/>
  </w:num>
  <w:num w:numId="30">
    <w:abstractNumId w:val="12"/>
  </w:num>
  <w:num w:numId="31">
    <w:abstractNumId w:val="32"/>
  </w:num>
  <w:num w:numId="32">
    <w:abstractNumId w:val="25"/>
  </w:num>
  <w:num w:numId="33">
    <w:abstractNumId w:val="29"/>
  </w:num>
  <w:num w:numId="34">
    <w:abstractNumId w:val="19"/>
  </w:num>
  <w:num w:numId="35">
    <w:abstractNumId w:val="1"/>
  </w:num>
  <w:num w:numId="36">
    <w:abstractNumId w:val="11"/>
  </w:num>
  <w:num w:numId="37">
    <w:abstractNumId w:val="30"/>
  </w:num>
  <w:num w:numId="38">
    <w:abstractNumId w:val="35"/>
  </w:num>
  <w:numIdMacAtCleanup w:val="3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ei zhao">
    <w15:presenceInfo w15:providerId="Windows Live" w15:userId="7c794cfde756b9c7"/>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trackRevisions/>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944D70"/>
    <w:rsid w:val="00000D46"/>
    <w:rsid w:val="00007C4E"/>
    <w:rsid w:val="000138B9"/>
    <w:rsid w:val="000148DE"/>
    <w:rsid w:val="00016B98"/>
    <w:rsid w:val="00020B3E"/>
    <w:rsid w:val="00020C02"/>
    <w:rsid w:val="00025416"/>
    <w:rsid w:val="00030287"/>
    <w:rsid w:val="0003233B"/>
    <w:rsid w:val="000323EF"/>
    <w:rsid w:val="00040D6C"/>
    <w:rsid w:val="00044460"/>
    <w:rsid w:val="00046086"/>
    <w:rsid w:val="00051A25"/>
    <w:rsid w:val="0006358D"/>
    <w:rsid w:val="00070DB2"/>
    <w:rsid w:val="00071CA5"/>
    <w:rsid w:val="0007444B"/>
    <w:rsid w:val="00091B07"/>
    <w:rsid w:val="00094EDF"/>
    <w:rsid w:val="000A54BF"/>
    <w:rsid w:val="000A6845"/>
    <w:rsid w:val="000A78BB"/>
    <w:rsid w:val="000B44A3"/>
    <w:rsid w:val="000B47CE"/>
    <w:rsid w:val="000B7E1D"/>
    <w:rsid w:val="000C6C3E"/>
    <w:rsid w:val="000D1C22"/>
    <w:rsid w:val="000D671B"/>
    <w:rsid w:val="000E564D"/>
    <w:rsid w:val="000E5652"/>
    <w:rsid w:val="000F1D34"/>
    <w:rsid w:val="000F38BA"/>
    <w:rsid w:val="000F51FC"/>
    <w:rsid w:val="00102334"/>
    <w:rsid w:val="0011145E"/>
    <w:rsid w:val="00112514"/>
    <w:rsid w:val="00113FEB"/>
    <w:rsid w:val="001163F2"/>
    <w:rsid w:val="0012158D"/>
    <w:rsid w:val="0012449B"/>
    <w:rsid w:val="001272FD"/>
    <w:rsid w:val="001324EB"/>
    <w:rsid w:val="00147AFB"/>
    <w:rsid w:val="00152B0B"/>
    <w:rsid w:val="00153B9A"/>
    <w:rsid w:val="00156E3B"/>
    <w:rsid w:val="00161553"/>
    <w:rsid w:val="0018135D"/>
    <w:rsid w:val="00182A76"/>
    <w:rsid w:val="001838B6"/>
    <w:rsid w:val="00183E04"/>
    <w:rsid w:val="00185A47"/>
    <w:rsid w:val="00185D64"/>
    <w:rsid w:val="0018663A"/>
    <w:rsid w:val="001A16D6"/>
    <w:rsid w:val="001A1951"/>
    <w:rsid w:val="001A313D"/>
    <w:rsid w:val="001A35CE"/>
    <w:rsid w:val="001A54F8"/>
    <w:rsid w:val="001A5EE1"/>
    <w:rsid w:val="001A6126"/>
    <w:rsid w:val="001B489A"/>
    <w:rsid w:val="001C4C27"/>
    <w:rsid w:val="001D621C"/>
    <w:rsid w:val="001E2970"/>
    <w:rsid w:val="001E38E9"/>
    <w:rsid w:val="001E4478"/>
    <w:rsid w:val="001E701B"/>
    <w:rsid w:val="001F2A3A"/>
    <w:rsid w:val="001F3B0F"/>
    <w:rsid w:val="001F5AF7"/>
    <w:rsid w:val="001F620D"/>
    <w:rsid w:val="00202054"/>
    <w:rsid w:val="002027CD"/>
    <w:rsid w:val="00204A2E"/>
    <w:rsid w:val="00210B52"/>
    <w:rsid w:val="00211317"/>
    <w:rsid w:val="002330DF"/>
    <w:rsid w:val="00234F9B"/>
    <w:rsid w:val="00237005"/>
    <w:rsid w:val="00237938"/>
    <w:rsid w:val="00242426"/>
    <w:rsid w:val="002424FC"/>
    <w:rsid w:val="00244D9E"/>
    <w:rsid w:val="002519C1"/>
    <w:rsid w:val="0025206C"/>
    <w:rsid w:val="00257A39"/>
    <w:rsid w:val="00263E4A"/>
    <w:rsid w:val="00267B16"/>
    <w:rsid w:val="00271CC6"/>
    <w:rsid w:val="002812A4"/>
    <w:rsid w:val="00294872"/>
    <w:rsid w:val="00297341"/>
    <w:rsid w:val="002A1D2F"/>
    <w:rsid w:val="002A46BA"/>
    <w:rsid w:val="002A6B20"/>
    <w:rsid w:val="002A754A"/>
    <w:rsid w:val="002B1F9A"/>
    <w:rsid w:val="002B2E8C"/>
    <w:rsid w:val="002C242E"/>
    <w:rsid w:val="002C5333"/>
    <w:rsid w:val="002C6081"/>
    <w:rsid w:val="002D238A"/>
    <w:rsid w:val="002E3427"/>
    <w:rsid w:val="002E77B7"/>
    <w:rsid w:val="002E7DD1"/>
    <w:rsid w:val="00300C7B"/>
    <w:rsid w:val="00303CC9"/>
    <w:rsid w:val="00304FB1"/>
    <w:rsid w:val="0031053B"/>
    <w:rsid w:val="00311C32"/>
    <w:rsid w:val="00320159"/>
    <w:rsid w:val="00324E5A"/>
    <w:rsid w:val="0032762E"/>
    <w:rsid w:val="003338D7"/>
    <w:rsid w:val="0033520C"/>
    <w:rsid w:val="00336154"/>
    <w:rsid w:val="00344428"/>
    <w:rsid w:val="00345F33"/>
    <w:rsid w:val="0034724F"/>
    <w:rsid w:val="0035088B"/>
    <w:rsid w:val="003565D5"/>
    <w:rsid w:val="00356985"/>
    <w:rsid w:val="0036032B"/>
    <w:rsid w:val="003622B9"/>
    <w:rsid w:val="00362EC1"/>
    <w:rsid w:val="003656A7"/>
    <w:rsid w:val="0037234C"/>
    <w:rsid w:val="00374D97"/>
    <w:rsid w:val="00374EDA"/>
    <w:rsid w:val="00382D35"/>
    <w:rsid w:val="0038742E"/>
    <w:rsid w:val="003A1669"/>
    <w:rsid w:val="003A34DE"/>
    <w:rsid w:val="003A3DCF"/>
    <w:rsid w:val="003C248D"/>
    <w:rsid w:val="003D1A68"/>
    <w:rsid w:val="003D238C"/>
    <w:rsid w:val="003E38D2"/>
    <w:rsid w:val="003F08DE"/>
    <w:rsid w:val="00403440"/>
    <w:rsid w:val="004100D2"/>
    <w:rsid w:val="00410715"/>
    <w:rsid w:val="00410797"/>
    <w:rsid w:val="00413762"/>
    <w:rsid w:val="00415107"/>
    <w:rsid w:val="00424AB4"/>
    <w:rsid w:val="004268B9"/>
    <w:rsid w:val="00436BD6"/>
    <w:rsid w:val="004404D8"/>
    <w:rsid w:val="0045035F"/>
    <w:rsid w:val="0045508B"/>
    <w:rsid w:val="00456F0C"/>
    <w:rsid w:val="00456F20"/>
    <w:rsid w:val="0046309F"/>
    <w:rsid w:val="004653DF"/>
    <w:rsid w:val="0046707E"/>
    <w:rsid w:val="004770CE"/>
    <w:rsid w:val="0048320E"/>
    <w:rsid w:val="0048426B"/>
    <w:rsid w:val="0048479E"/>
    <w:rsid w:val="004862C3"/>
    <w:rsid w:val="00486F9C"/>
    <w:rsid w:val="004A25B8"/>
    <w:rsid w:val="004A62AE"/>
    <w:rsid w:val="004B0B68"/>
    <w:rsid w:val="004B256E"/>
    <w:rsid w:val="004B2769"/>
    <w:rsid w:val="004B33C1"/>
    <w:rsid w:val="004B5886"/>
    <w:rsid w:val="004B649A"/>
    <w:rsid w:val="004D256A"/>
    <w:rsid w:val="004E47E6"/>
    <w:rsid w:val="004F41CC"/>
    <w:rsid w:val="004F5116"/>
    <w:rsid w:val="00503025"/>
    <w:rsid w:val="00531CA0"/>
    <w:rsid w:val="00532D9C"/>
    <w:rsid w:val="00540E21"/>
    <w:rsid w:val="00541840"/>
    <w:rsid w:val="00556861"/>
    <w:rsid w:val="00563E31"/>
    <w:rsid w:val="005704C1"/>
    <w:rsid w:val="00571C5B"/>
    <w:rsid w:val="005754CF"/>
    <w:rsid w:val="00582FCA"/>
    <w:rsid w:val="00584AC6"/>
    <w:rsid w:val="00587B4B"/>
    <w:rsid w:val="00590E8D"/>
    <w:rsid w:val="0059293E"/>
    <w:rsid w:val="00597EAA"/>
    <w:rsid w:val="005A0BE2"/>
    <w:rsid w:val="005A4004"/>
    <w:rsid w:val="005A4435"/>
    <w:rsid w:val="005A723E"/>
    <w:rsid w:val="005C169F"/>
    <w:rsid w:val="005C5DE6"/>
    <w:rsid w:val="005C65FA"/>
    <w:rsid w:val="005D152C"/>
    <w:rsid w:val="005D564E"/>
    <w:rsid w:val="005D7210"/>
    <w:rsid w:val="005E0FED"/>
    <w:rsid w:val="005E6660"/>
    <w:rsid w:val="006009D1"/>
    <w:rsid w:val="006041C0"/>
    <w:rsid w:val="006043E0"/>
    <w:rsid w:val="006117F0"/>
    <w:rsid w:val="0061276A"/>
    <w:rsid w:val="00612DC2"/>
    <w:rsid w:val="00613BED"/>
    <w:rsid w:val="00615FCD"/>
    <w:rsid w:val="00622FBF"/>
    <w:rsid w:val="006239A6"/>
    <w:rsid w:val="006379FD"/>
    <w:rsid w:val="00647785"/>
    <w:rsid w:val="006511DC"/>
    <w:rsid w:val="00651D64"/>
    <w:rsid w:val="006557E0"/>
    <w:rsid w:val="00657365"/>
    <w:rsid w:val="00661D1D"/>
    <w:rsid w:val="00664E2B"/>
    <w:rsid w:val="006701D8"/>
    <w:rsid w:val="00671A97"/>
    <w:rsid w:val="00676BDF"/>
    <w:rsid w:val="006861D5"/>
    <w:rsid w:val="00692967"/>
    <w:rsid w:val="006950EB"/>
    <w:rsid w:val="006A0902"/>
    <w:rsid w:val="006A4630"/>
    <w:rsid w:val="006A5C33"/>
    <w:rsid w:val="006B2BAB"/>
    <w:rsid w:val="006C2A1C"/>
    <w:rsid w:val="006C30F6"/>
    <w:rsid w:val="006C4FA9"/>
    <w:rsid w:val="006D03D4"/>
    <w:rsid w:val="006D145E"/>
    <w:rsid w:val="006D247D"/>
    <w:rsid w:val="006D41DB"/>
    <w:rsid w:val="006D65F9"/>
    <w:rsid w:val="006D7C71"/>
    <w:rsid w:val="006E180C"/>
    <w:rsid w:val="006E53E3"/>
    <w:rsid w:val="006F3A2A"/>
    <w:rsid w:val="00700530"/>
    <w:rsid w:val="007044CF"/>
    <w:rsid w:val="00712D38"/>
    <w:rsid w:val="00720B5D"/>
    <w:rsid w:val="00722335"/>
    <w:rsid w:val="00726181"/>
    <w:rsid w:val="00727A29"/>
    <w:rsid w:val="00732D5B"/>
    <w:rsid w:val="007407E6"/>
    <w:rsid w:val="007414DC"/>
    <w:rsid w:val="00744D80"/>
    <w:rsid w:val="007530AB"/>
    <w:rsid w:val="007640B8"/>
    <w:rsid w:val="00777C33"/>
    <w:rsid w:val="0078425A"/>
    <w:rsid w:val="00785023"/>
    <w:rsid w:val="007905BF"/>
    <w:rsid w:val="00791F11"/>
    <w:rsid w:val="00792095"/>
    <w:rsid w:val="00793EAA"/>
    <w:rsid w:val="007A4AF9"/>
    <w:rsid w:val="007B0984"/>
    <w:rsid w:val="007B1008"/>
    <w:rsid w:val="007B1B1A"/>
    <w:rsid w:val="007C1094"/>
    <w:rsid w:val="007C2493"/>
    <w:rsid w:val="007C343D"/>
    <w:rsid w:val="007C34A2"/>
    <w:rsid w:val="007C54A8"/>
    <w:rsid w:val="007D1C4A"/>
    <w:rsid w:val="007D24C6"/>
    <w:rsid w:val="007D5385"/>
    <w:rsid w:val="007E1AC4"/>
    <w:rsid w:val="007E1CC5"/>
    <w:rsid w:val="007E330A"/>
    <w:rsid w:val="00802B4B"/>
    <w:rsid w:val="00814B53"/>
    <w:rsid w:val="00814FE4"/>
    <w:rsid w:val="00820C6E"/>
    <w:rsid w:val="008258DA"/>
    <w:rsid w:val="00825F19"/>
    <w:rsid w:val="0083614D"/>
    <w:rsid w:val="00841B0E"/>
    <w:rsid w:val="008505DF"/>
    <w:rsid w:val="00857060"/>
    <w:rsid w:val="00860003"/>
    <w:rsid w:val="00871855"/>
    <w:rsid w:val="008753E4"/>
    <w:rsid w:val="00875CED"/>
    <w:rsid w:val="00877513"/>
    <w:rsid w:val="008806FC"/>
    <w:rsid w:val="0088361B"/>
    <w:rsid w:val="00884190"/>
    <w:rsid w:val="00886911"/>
    <w:rsid w:val="00891989"/>
    <w:rsid w:val="008A2F75"/>
    <w:rsid w:val="008B0388"/>
    <w:rsid w:val="008B0C60"/>
    <w:rsid w:val="008C3F30"/>
    <w:rsid w:val="008E1A7D"/>
    <w:rsid w:val="008E59D4"/>
    <w:rsid w:val="008F5C4F"/>
    <w:rsid w:val="0090213A"/>
    <w:rsid w:val="009054F2"/>
    <w:rsid w:val="00907B0E"/>
    <w:rsid w:val="00920BE0"/>
    <w:rsid w:val="009214C4"/>
    <w:rsid w:val="0092317E"/>
    <w:rsid w:val="00925D45"/>
    <w:rsid w:val="009279F3"/>
    <w:rsid w:val="00930C12"/>
    <w:rsid w:val="00932D74"/>
    <w:rsid w:val="00942D4D"/>
    <w:rsid w:val="00944889"/>
    <w:rsid w:val="00944D70"/>
    <w:rsid w:val="009520BF"/>
    <w:rsid w:val="00956F41"/>
    <w:rsid w:val="0096607C"/>
    <w:rsid w:val="00966B8C"/>
    <w:rsid w:val="00973056"/>
    <w:rsid w:val="009802CA"/>
    <w:rsid w:val="00982717"/>
    <w:rsid w:val="009870D6"/>
    <w:rsid w:val="00991564"/>
    <w:rsid w:val="00991799"/>
    <w:rsid w:val="00994EFA"/>
    <w:rsid w:val="009959C9"/>
    <w:rsid w:val="009A61C7"/>
    <w:rsid w:val="009B2638"/>
    <w:rsid w:val="009C47C6"/>
    <w:rsid w:val="009D0788"/>
    <w:rsid w:val="009D15AC"/>
    <w:rsid w:val="009D18A3"/>
    <w:rsid w:val="009D1F8A"/>
    <w:rsid w:val="009D54D8"/>
    <w:rsid w:val="009D6D26"/>
    <w:rsid w:val="009E2A57"/>
    <w:rsid w:val="009E584B"/>
    <w:rsid w:val="009F4B66"/>
    <w:rsid w:val="009F5E46"/>
    <w:rsid w:val="009F7D14"/>
    <w:rsid w:val="00A01661"/>
    <w:rsid w:val="00A0670D"/>
    <w:rsid w:val="00A13F4D"/>
    <w:rsid w:val="00A153B8"/>
    <w:rsid w:val="00A16D43"/>
    <w:rsid w:val="00A23DB9"/>
    <w:rsid w:val="00A3398F"/>
    <w:rsid w:val="00A46F2A"/>
    <w:rsid w:val="00A53E86"/>
    <w:rsid w:val="00A55111"/>
    <w:rsid w:val="00A60B93"/>
    <w:rsid w:val="00A6195C"/>
    <w:rsid w:val="00A64C6C"/>
    <w:rsid w:val="00A77059"/>
    <w:rsid w:val="00A821C6"/>
    <w:rsid w:val="00A845F5"/>
    <w:rsid w:val="00A857F5"/>
    <w:rsid w:val="00A85F2D"/>
    <w:rsid w:val="00A9350F"/>
    <w:rsid w:val="00AA6BE2"/>
    <w:rsid w:val="00AB2AF3"/>
    <w:rsid w:val="00AB356F"/>
    <w:rsid w:val="00AB719E"/>
    <w:rsid w:val="00AD6E19"/>
    <w:rsid w:val="00AF12D2"/>
    <w:rsid w:val="00B03441"/>
    <w:rsid w:val="00B0495E"/>
    <w:rsid w:val="00B0652F"/>
    <w:rsid w:val="00B06E9E"/>
    <w:rsid w:val="00B1172A"/>
    <w:rsid w:val="00B12147"/>
    <w:rsid w:val="00B16778"/>
    <w:rsid w:val="00B25370"/>
    <w:rsid w:val="00B32541"/>
    <w:rsid w:val="00B32B91"/>
    <w:rsid w:val="00B33FEF"/>
    <w:rsid w:val="00B35A21"/>
    <w:rsid w:val="00B4453E"/>
    <w:rsid w:val="00B5255A"/>
    <w:rsid w:val="00B52D21"/>
    <w:rsid w:val="00B67A5B"/>
    <w:rsid w:val="00B71FA2"/>
    <w:rsid w:val="00B72F33"/>
    <w:rsid w:val="00B803A3"/>
    <w:rsid w:val="00B80561"/>
    <w:rsid w:val="00B83FB8"/>
    <w:rsid w:val="00B862BF"/>
    <w:rsid w:val="00B900A8"/>
    <w:rsid w:val="00B905D9"/>
    <w:rsid w:val="00BA1005"/>
    <w:rsid w:val="00BA32F5"/>
    <w:rsid w:val="00BA488F"/>
    <w:rsid w:val="00BA55E5"/>
    <w:rsid w:val="00BA74A7"/>
    <w:rsid w:val="00BB19B7"/>
    <w:rsid w:val="00BC1DF0"/>
    <w:rsid w:val="00BC2CA2"/>
    <w:rsid w:val="00BC7175"/>
    <w:rsid w:val="00BC7F87"/>
    <w:rsid w:val="00BD0F17"/>
    <w:rsid w:val="00BD2C65"/>
    <w:rsid w:val="00BE2001"/>
    <w:rsid w:val="00BF1096"/>
    <w:rsid w:val="00BF1484"/>
    <w:rsid w:val="00C11854"/>
    <w:rsid w:val="00C14132"/>
    <w:rsid w:val="00C208D8"/>
    <w:rsid w:val="00C32070"/>
    <w:rsid w:val="00C40D14"/>
    <w:rsid w:val="00C4471B"/>
    <w:rsid w:val="00C45423"/>
    <w:rsid w:val="00C46428"/>
    <w:rsid w:val="00C51A6F"/>
    <w:rsid w:val="00C60CD8"/>
    <w:rsid w:val="00C6348A"/>
    <w:rsid w:val="00C67CE5"/>
    <w:rsid w:val="00C74C62"/>
    <w:rsid w:val="00C830FA"/>
    <w:rsid w:val="00C83322"/>
    <w:rsid w:val="00C902B6"/>
    <w:rsid w:val="00C91EDF"/>
    <w:rsid w:val="00C92ADD"/>
    <w:rsid w:val="00CA1125"/>
    <w:rsid w:val="00CA6284"/>
    <w:rsid w:val="00CB58A8"/>
    <w:rsid w:val="00CB7820"/>
    <w:rsid w:val="00CD0755"/>
    <w:rsid w:val="00CD28C6"/>
    <w:rsid w:val="00CD67F2"/>
    <w:rsid w:val="00CE02CC"/>
    <w:rsid w:val="00CE36E9"/>
    <w:rsid w:val="00CE3779"/>
    <w:rsid w:val="00CE6914"/>
    <w:rsid w:val="00CE74AC"/>
    <w:rsid w:val="00CE761B"/>
    <w:rsid w:val="00CF1E1E"/>
    <w:rsid w:val="00D02EAE"/>
    <w:rsid w:val="00D067E8"/>
    <w:rsid w:val="00D11FD7"/>
    <w:rsid w:val="00D126D0"/>
    <w:rsid w:val="00D12C89"/>
    <w:rsid w:val="00D15033"/>
    <w:rsid w:val="00D15D8B"/>
    <w:rsid w:val="00D222AC"/>
    <w:rsid w:val="00D22CB0"/>
    <w:rsid w:val="00D23124"/>
    <w:rsid w:val="00D25532"/>
    <w:rsid w:val="00D264A6"/>
    <w:rsid w:val="00D31105"/>
    <w:rsid w:val="00D344F3"/>
    <w:rsid w:val="00D35EA2"/>
    <w:rsid w:val="00D45CB7"/>
    <w:rsid w:val="00D61BC2"/>
    <w:rsid w:val="00D62B02"/>
    <w:rsid w:val="00D64E54"/>
    <w:rsid w:val="00D652BD"/>
    <w:rsid w:val="00D72A24"/>
    <w:rsid w:val="00D75B8D"/>
    <w:rsid w:val="00D84D9C"/>
    <w:rsid w:val="00D864D3"/>
    <w:rsid w:val="00D900B1"/>
    <w:rsid w:val="00D97383"/>
    <w:rsid w:val="00DA2516"/>
    <w:rsid w:val="00DB6C7F"/>
    <w:rsid w:val="00DB7405"/>
    <w:rsid w:val="00DC5B11"/>
    <w:rsid w:val="00DC5F6E"/>
    <w:rsid w:val="00DD2F7A"/>
    <w:rsid w:val="00DD56F1"/>
    <w:rsid w:val="00DD72B3"/>
    <w:rsid w:val="00DE2B89"/>
    <w:rsid w:val="00DF0157"/>
    <w:rsid w:val="00DF6A91"/>
    <w:rsid w:val="00E04779"/>
    <w:rsid w:val="00E055A2"/>
    <w:rsid w:val="00E2016D"/>
    <w:rsid w:val="00E21845"/>
    <w:rsid w:val="00E23008"/>
    <w:rsid w:val="00E26453"/>
    <w:rsid w:val="00E3008B"/>
    <w:rsid w:val="00E5028A"/>
    <w:rsid w:val="00E536C5"/>
    <w:rsid w:val="00E56F6A"/>
    <w:rsid w:val="00E57CDB"/>
    <w:rsid w:val="00E61CA5"/>
    <w:rsid w:val="00E62EA5"/>
    <w:rsid w:val="00E6374B"/>
    <w:rsid w:val="00E73F10"/>
    <w:rsid w:val="00E74D90"/>
    <w:rsid w:val="00E84FEF"/>
    <w:rsid w:val="00E92791"/>
    <w:rsid w:val="00E931A3"/>
    <w:rsid w:val="00E93EC0"/>
    <w:rsid w:val="00EB00C9"/>
    <w:rsid w:val="00EC232A"/>
    <w:rsid w:val="00EC329E"/>
    <w:rsid w:val="00ED0E05"/>
    <w:rsid w:val="00ED110C"/>
    <w:rsid w:val="00EE02CB"/>
    <w:rsid w:val="00EE31F3"/>
    <w:rsid w:val="00EE79A4"/>
    <w:rsid w:val="00EF014B"/>
    <w:rsid w:val="00EF0199"/>
    <w:rsid w:val="00EF1B1C"/>
    <w:rsid w:val="00EF4D6B"/>
    <w:rsid w:val="00EF597F"/>
    <w:rsid w:val="00F0030C"/>
    <w:rsid w:val="00F14871"/>
    <w:rsid w:val="00F17DFB"/>
    <w:rsid w:val="00F206EB"/>
    <w:rsid w:val="00F21B0F"/>
    <w:rsid w:val="00F21E00"/>
    <w:rsid w:val="00F24059"/>
    <w:rsid w:val="00F27365"/>
    <w:rsid w:val="00F33E80"/>
    <w:rsid w:val="00F350B3"/>
    <w:rsid w:val="00F35FF9"/>
    <w:rsid w:val="00F372BF"/>
    <w:rsid w:val="00F4428F"/>
    <w:rsid w:val="00F54A5C"/>
    <w:rsid w:val="00F56200"/>
    <w:rsid w:val="00F660F4"/>
    <w:rsid w:val="00F66C87"/>
    <w:rsid w:val="00F706C2"/>
    <w:rsid w:val="00F71C1E"/>
    <w:rsid w:val="00F77429"/>
    <w:rsid w:val="00F80646"/>
    <w:rsid w:val="00F82176"/>
    <w:rsid w:val="00F86F2B"/>
    <w:rsid w:val="00F9080B"/>
    <w:rsid w:val="00F95222"/>
    <w:rsid w:val="00FA1293"/>
    <w:rsid w:val="00FA39FA"/>
    <w:rsid w:val="00FA4069"/>
    <w:rsid w:val="00FA407F"/>
    <w:rsid w:val="00FC0D4E"/>
    <w:rsid w:val="00FC2B8C"/>
    <w:rsid w:val="00FD08E5"/>
    <w:rsid w:val="00FD6E95"/>
    <w:rsid w:val="00FD72EC"/>
    <w:rsid w:val="00FE22CC"/>
    <w:rsid w:val="00FE31BF"/>
    <w:rsid w:val="00FE5151"/>
    <w:rsid w:val="00FE7F9D"/>
    <w:rsid w:val="00FF077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5122"/>
    <o:shapelayout v:ext="edit">
      <o:idmap v:ext="edit" data="1"/>
      <o:rules v:ext="edit">
        <o:r id="V:Rule1" type="connector" idref="#AutoShape 14"/>
        <o:r id="V:Rule2" type="connector" idref="#AutoShape 15"/>
        <o:r id="V:Rule3" type="connector" idref="#AutoShape 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153B8"/>
    <w:pPr>
      <w:widowControl w:val="0"/>
      <w:jc w:val="both"/>
    </w:pPr>
  </w:style>
  <w:style w:type="paragraph" w:styleId="1">
    <w:name w:val="heading 1"/>
    <w:basedOn w:val="a"/>
    <w:next w:val="a"/>
    <w:link w:val="1Char"/>
    <w:uiPriority w:val="9"/>
    <w:qFormat/>
    <w:rsid w:val="0012158D"/>
    <w:pPr>
      <w:keepNext/>
      <w:keepLines/>
      <w:spacing w:before="340" w:after="330" w:line="578" w:lineRule="auto"/>
      <w:outlineLvl w:val="0"/>
    </w:pPr>
    <w:rPr>
      <w:b/>
      <w:bCs/>
      <w:kern w:val="44"/>
      <w:sz w:val="28"/>
      <w:szCs w:val="44"/>
    </w:rPr>
  </w:style>
  <w:style w:type="paragraph" w:styleId="2">
    <w:name w:val="heading 2"/>
    <w:basedOn w:val="a"/>
    <w:next w:val="a"/>
    <w:link w:val="2Char"/>
    <w:uiPriority w:val="9"/>
    <w:unhideWhenUsed/>
    <w:qFormat/>
    <w:rsid w:val="0012158D"/>
    <w:pPr>
      <w:keepNext/>
      <w:keepLines/>
      <w:spacing w:before="260" w:after="260" w:line="416" w:lineRule="auto"/>
      <w:outlineLvl w:val="1"/>
    </w:pPr>
    <w:rPr>
      <w:rFonts w:asciiTheme="majorHAnsi" w:eastAsiaTheme="majorEastAsia" w:hAnsiTheme="majorHAnsi" w:cstheme="majorBidi"/>
      <w:b/>
      <w:bCs/>
      <w:sz w:val="24"/>
      <w:szCs w:val="32"/>
    </w:rPr>
  </w:style>
  <w:style w:type="paragraph" w:styleId="3">
    <w:name w:val="heading 3"/>
    <w:basedOn w:val="a"/>
    <w:next w:val="a"/>
    <w:link w:val="3Char"/>
    <w:uiPriority w:val="9"/>
    <w:unhideWhenUsed/>
    <w:qFormat/>
    <w:rsid w:val="0012158D"/>
    <w:pPr>
      <w:keepNext/>
      <w:keepLines/>
      <w:spacing w:before="260" w:after="260" w:line="416" w:lineRule="auto"/>
      <w:outlineLvl w:val="2"/>
    </w:pPr>
    <w:rPr>
      <w:b/>
      <w:bCs/>
      <w:szCs w:val="32"/>
    </w:rPr>
  </w:style>
  <w:style w:type="paragraph" w:styleId="4">
    <w:name w:val="heading 4"/>
    <w:basedOn w:val="a"/>
    <w:next w:val="a"/>
    <w:link w:val="4Char"/>
    <w:uiPriority w:val="9"/>
    <w:unhideWhenUsed/>
    <w:qFormat/>
    <w:rsid w:val="0046707E"/>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12158D"/>
    <w:rPr>
      <w:rFonts w:asciiTheme="majorHAnsi" w:eastAsiaTheme="majorEastAsia" w:hAnsiTheme="majorHAnsi" w:cstheme="majorBidi"/>
      <w:b/>
      <w:bCs/>
      <w:sz w:val="24"/>
      <w:szCs w:val="32"/>
    </w:rPr>
  </w:style>
  <w:style w:type="character" w:customStyle="1" w:styleId="1Char">
    <w:name w:val="标题 1 Char"/>
    <w:basedOn w:val="a0"/>
    <w:link w:val="1"/>
    <w:uiPriority w:val="9"/>
    <w:rsid w:val="0012158D"/>
    <w:rPr>
      <w:b/>
      <w:bCs/>
      <w:kern w:val="44"/>
      <w:sz w:val="28"/>
      <w:szCs w:val="44"/>
    </w:rPr>
  </w:style>
  <w:style w:type="character" w:customStyle="1" w:styleId="3Char">
    <w:name w:val="标题 3 Char"/>
    <w:basedOn w:val="a0"/>
    <w:link w:val="3"/>
    <w:uiPriority w:val="9"/>
    <w:rsid w:val="0012158D"/>
    <w:rPr>
      <w:b/>
      <w:bCs/>
      <w:szCs w:val="32"/>
    </w:rPr>
  </w:style>
  <w:style w:type="paragraph" w:styleId="a3">
    <w:name w:val="List Paragraph"/>
    <w:basedOn w:val="a"/>
    <w:uiPriority w:val="34"/>
    <w:qFormat/>
    <w:rsid w:val="003622B9"/>
    <w:pPr>
      <w:ind w:firstLineChars="200" w:firstLine="420"/>
    </w:pPr>
  </w:style>
  <w:style w:type="paragraph" w:styleId="a4">
    <w:name w:val="Balloon Text"/>
    <w:basedOn w:val="a"/>
    <w:link w:val="Char"/>
    <w:uiPriority w:val="99"/>
    <w:semiHidden/>
    <w:unhideWhenUsed/>
    <w:rsid w:val="00BF1096"/>
    <w:rPr>
      <w:sz w:val="16"/>
      <w:szCs w:val="16"/>
    </w:rPr>
  </w:style>
  <w:style w:type="character" w:customStyle="1" w:styleId="Char">
    <w:name w:val="批注框文本 Char"/>
    <w:basedOn w:val="a0"/>
    <w:link w:val="a4"/>
    <w:uiPriority w:val="99"/>
    <w:semiHidden/>
    <w:rsid w:val="00BF1096"/>
    <w:rPr>
      <w:sz w:val="16"/>
      <w:szCs w:val="16"/>
    </w:rPr>
  </w:style>
  <w:style w:type="paragraph" w:styleId="a5">
    <w:name w:val="header"/>
    <w:basedOn w:val="a"/>
    <w:link w:val="Char0"/>
    <w:uiPriority w:val="99"/>
    <w:unhideWhenUsed/>
    <w:rsid w:val="00FA1293"/>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FA1293"/>
    <w:rPr>
      <w:sz w:val="18"/>
      <w:szCs w:val="18"/>
    </w:rPr>
  </w:style>
  <w:style w:type="paragraph" w:styleId="a6">
    <w:name w:val="footer"/>
    <w:basedOn w:val="a"/>
    <w:link w:val="Char1"/>
    <w:uiPriority w:val="99"/>
    <w:unhideWhenUsed/>
    <w:rsid w:val="00FA1293"/>
    <w:pPr>
      <w:tabs>
        <w:tab w:val="center" w:pos="4153"/>
        <w:tab w:val="right" w:pos="8306"/>
      </w:tabs>
      <w:snapToGrid w:val="0"/>
      <w:jc w:val="left"/>
    </w:pPr>
    <w:rPr>
      <w:sz w:val="18"/>
      <w:szCs w:val="18"/>
    </w:rPr>
  </w:style>
  <w:style w:type="character" w:customStyle="1" w:styleId="Char1">
    <w:name w:val="页脚 Char"/>
    <w:basedOn w:val="a0"/>
    <w:link w:val="a6"/>
    <w:uiPriority w:val="99"/>
    <w:rsid w:val="00FA1293"/>
    <w:rPr>
      <w:sz w:val="18"/>
      <w:szCs w:val="18"/>
    </w:rPr>
  </w:style>
  <w:style w:type="character" w:customStyle="1" w:styleId="4Char">
    <w:name w:val="标题 4 Char"/>
    <w:basedOn w:val="a0"/>
    <w:link w:val="4"/>
    <w:uiPriority w:val="9"/>
    <w:rsid w:val="0046707E"/>
    <w:rPr>
      <w:rFonts w:asciiTheme="majorHAnsi" w:eastAsiaTheme="majorEastAsia" w:hAnsiTheme="majorHAnsi" w:cstheme="majorBidi"/>
      <w:b/>
      <w:bCs/>
      <w:szCs w:val="28"/>
    </w:rPr>
  </w:style>
  <w:style w:type="paragraph" w:customStyle="1" w:styleId="10">
    <w:name w:val="列出段落1"/>
    <w:basedOn w:val="a"/>
    <w:uiPriority w:val="99"/>
    <w:qFormat/>
    <w:rsid w:val="004100D2"/>
    <w:pPr>
      <w:ind w:left="720"/>
    </w:pPr>
    <w:rPr>
      <w:rFonts w:ascii="Calibri" w:eastAsia="宋体" w:hAnsi="Calibri" w:cs="Times New Roman"/>
    </w:rPr>
  </w:style>
  <w:style w:type="paragraph" w:styleId="a7">
    <w:name w:val="Document Map"/>
    <w:basedOn w:val="a"/>
    <w:link w:val="Char2"/>
    <w:uiPriority w:val="99"/>
    <w:semiHidden/>
    <w:unhideWhenUsed/>
    <w:rsid w:val="00571C5B"/>
    <w:rPr>
      <w:rFonts w:ascii="宋体" w:eastAsia="宋体"/>
      <w:sz w:val="18"/>
      <w:szCs w:val="18"/>
    </w:rPr>
  </w:style>
  <w:style w:type="character" w:customStyle="1" w:styleId="Char2">
    <w:name w:val="文档结构图 Char"/>
    <w:basedOn w:val="a0"/>
    <w:link w:val="a7"/>
    <w:uiPriority w:val="99"/>
    <w:semiHidden/>
    <w:rsid w:val="00571C5B"/>
    <w:rPr>
      <w:rFonts w:ascii="宋体" w:eastAsia="宋体"/>
      <w:sz w:val="18"/>
      <w:szCs w:val="18"/>
    </w:rPr>
  </w:style>
</w:styles>
</file>

<file path=word/webSettings.xml><?xml version="1.0" encoding="utf-8"?>
<w:webSettings xmlns:r="http://schemas.openxmlformats.org/officeDocument/2006/relationships" xmlns:w="http://schemas.openxmlformats.org/wordprocessingml/2006/main">
  <w:divs>
    <w:div w:id="32312076">
      <w:bodyDiv w:val="1"/>
      <w:marLeft w:val="0"/>
      <w:marRight w:val="0"/>
      <w:marTop w:val="0"/>
      <w:marBottom w:val="0"/>
      <w:divBdr>
        <w:top w:val="none" w:sz="0" w:space="0" w:color="auto"/>
        <w:left w:val="none" w:sz="0" w:space="0" w:color="auto"/>
        <w:bottom w:val="none" w:sz="0" w:space="0" w:color="auto"/>
        <w:right w:val="none" w:sz="0" w:space="0" w:color="auto"/>
      </w:divBdr>
    </w:div>
    <w:div w:id="49113941">
      <w:bodyDiv w:val="1"/>
      <w:marLeft w:val="0"/>
      <w:marRight w:val="0"/>
      <w:marTop w:val="0"/>
      <w:marBottom w:val="0"/>
      <w:divBdr>
        <w:top w:val="none" w:sz="0" w:space="0" w:color="auto"/>
        <w:left w:val="none" w:sz="0" w:space="0" w:color="auto"/>
        <w:bottom w:val="none" w:sz="0" w:space="0" w:color="auto"/>
        <w:right w:val="none" w:sz="0" w:space="0" w:color="auto"/>
      </w:divBdr>
    </w:div>
    <w:div w:id="137236122">
      <w:bodyDiv w:val="1"/>
      <w:marLeft w:val="0"/>
      <w:marRight w:val="0"/>
      <w:marTop w:val="0"/>
      <w:marBottom w:val="0"/>
      <w:divBdr>
        <w:top w:val="none" w:sz="0" w:space="0" w:color="auto"/>
        <w:left w:val="none" w:sz="0" w:space="0" w:color="auto"/>
        <w:bottom w:val="none" w:sz="0" w:space="0" w:color="auto"/>
        <w:right w:val="none" w:sz="0" w:space="0" w:color="auto"/>
      </w:divBdr>
    </w:div>
    <w:div w:id="142620548">
      <w:bodyDiv w:val="1"/>
      <w:marLeft w:val="0"/>
      <w:marRight w:val="0"/>
      <w:marTop w:val="0"/>
      <w:marBottom w:val="0"/>
      <w:divBdr>
        <w:top w:val="none" w:sz="0" w:space="0" w:color="auto"/>
        <w:left w:val="none" w:sz="0" w:space="0" w:color="auto"/>
        <w:bottom w:val="none" w:sz="0" w:space="0" w:color="auto"/>
        <w:right w:val="none" w:sz="0" w:space="0" w:color="auto"/>
      </w:divBdr>
    </w:div>
    <w:div w:id="181163118">
      <w:bodyDiv w:val="1"/>
      <w:marLeft w:val="0"/>
      <w:marRight w:val="0"/>
      <w:marTop w:val="0"/>
      <w:marBottom w:val="0"/>
      <w:divBdr>
        <w:top w:val="none" w:sz="0" w:space="0" w:color="auto"/>
        <w:left w:val="none" w:sz="0" w:space="0" w:color="auto"/>
        <w:bottom w:val="none" w:sz="0" w:space="0" w:color="auto"/>
        <w:right w:val="none" w:sz="0" w:space="0" w:color="auto"/>
      </w:divBdr>
    </w:div>
    <w:div w:id="235896445">
      <w:bodyDiv w:val="1"/>
      <w:marLeft w:val="0"/>
      <w:marRight w:val="0"/>
      <w:marTop w:val="0"/>
      <w:marBottom w:val="0"/>
      <w:divBdr>
        <w:top w:val="none" w:sz="0" w:space="0" w:color="auto"/>
        <w:left w:val="none" w:sz="0" w:space="0" w:color="auto"/>
        <w:bottom w:val="none" w:sz="0" w:space="0" w:color="auto"/>
        <w:right w:val="none" w:sz="0" w:space="0" w:color="auto"/>
      </w:divBdr>
    </w:div>
    <w:div w:id="264070686">
      <w:bodyDiv w:val="1"/>
      <w:marLeft w:val="0"/>
      <w:marRight w:val="0"/>
      <w:marTop w:val="0"/>
      <w:marBottom w:val="0"/>
      <w:divBdr>
        <w:top w:val="none" w:sz="0" w:space="0" w:color="auto"/>
        <w:left w:val="none" w:sz="0" w:space="0" w:color="auto"/>
        <w:bottom w:val="none" w:sz="0" w:space="0" w:color="auto"/>
        <w:right w:val="none" w:sz="0" w:space="0" w:color="auto"/>
      </w:divBdr>
    </w:div>
    <w:div w:id="341860654">
      <w:bodyDiv w:val="1"/>
      <w:marLeft w:val="0"/>
      <w:marRight w:val="0"/>
      <w:marTop w:val="0"/>
      <w:marBottom w:val="0"/>
      <w:divBdr>
        <w:top w:val="none" w:sz="0" w:space="0" w:color="auto"/>
        <w:left w:val="none" w:sz="0" w:space="0" w:color="auto"/>
        <w:bottom w:val="none" w:sz="0" w:space="0" w:color="auto"/>
        <w:right w:val="none" w:sz="0" w:space="0" w:color="auto"/>
      </w:divBdr>
    </w:div>
    <w:div w:id="368535530">
      <w:bodyDiv w:val="1"/>
      <w:marLeft w:val="0"/>
      <w:marRight w:val="0"/>
      <w:marTop w:val="0"/>
      <w:marBottom w:val="0"/>
      <w:divBdr>
        <w:top w:val="none" w:sz="0" w:space="0" w:color="auto"/>
        <w:left w:val="none" w:sz="0" w:space="0" w:color="auto"/>
        <w:bottom w:val="none" w:sz="0" w:space="0" w:color="auto"/>
        <w:right w:val="none" w:sz="0" w:space="0" w:color="auto"/>
      </w:divBdr>
    </w:div>
    <w:div w:id="387535057">
      <w:bodyDiv w:val="1"/>
      <w:marLeft w:val="0"/>
      <w:marRight w:val="0"/>
      <w:marTop w:val="0"/>
      <w:marBottom w:val="0"/>
      <w:divBdr>
        <w:top w:val="none" w:sz="0" w:space="0" w:color="auto"/>
        <w:left w:val="none" w:sz="0" w:space="0" w:color="auto"/>
        <w:bottom w:val="none" w:sz="0" w:space="0" w:color="auto"/>
        <w:right w:val="none" w:sz="0" w:space="0" w:color="auto"/>
      </w:divBdr>
    </w:div>
    <w:div w:id="475225567">
      <w:bodyDiv w:val="1"/>
      <w:marLeft w:val="0"/>
      <w:marRight w:val="0"/>
      <w:marTop w:val="0"/>
      <w:marBottom w:val="0"/>
      <w:divBdr>
        <w:top w:val="none" w:sz="0" w:space="0" w:color="auto"/>
        <w:left w:val="none" w:sz="0" w:space="0" w:color="auto"/>
        <w:bottom w:val="none" w:sz="0" w:space="0" w:color="auto"/>
        <w:right w:val="none" w:sz="0" w:space="0" w:color="auto"/>
      </w:divBdr>
    </w:div>
    <w:div w:id="529685751">
      <w:bodyDiv w:val="1"/>
      <w:marLeft w:val="0"/>
      <w:marRight w:val="0"/>
      <w:marTop w:val="0"/>
      <w:marBottom w:val="0"/>
      <w:divBdr>
        <w:top w:val="none" w:sz="0" w:space="0" w:color="auto"/>
        <w:left w:val="none" w:sz="0" w:space="0" w:color="auto"/>
        <w:bottom w:val="none" w:sz="0" w:space="0" w:color="auto"/>
        <w:right w:val="none" w:sz="0" w:space="0" w:color="auto"/>
      </w:divBdr>
    </w:div>
    <w:div w:id="585530240">
      <w:bodyDiv w:val="1"/>
      <w:marLeft w:val="0"/>
      <w:marRight w:val="0"/>
      <w:marTop w:val="0"/>
      <w:marBottom w:val="0"/>
      <w:divBdr>
        <w:top w:val="none" w:sz="0" w:space="0" w:color="auto"/>
        <w:left w:val="none" w:sz="0" w:space="0" w:color="auto"/>
        <w:bottom w:val="none" w:sz="0" w:space="0" w:color="auto"/>
        <w:right w:val="none" w:sz="0" w:space="0" w:color="auto"/>
      </w:divBdr>
    </w:div>
    <w:div w:id="710689303">
      <w:bodyDiv w:val="1"/>
      <w:marLeft w:val="0"/>
      <w:marRight w:val="0"/>
      <w:marTop w:val="0"/>
      <w:marBottom w:val="0"/>
      <w:divBdr>
        <w:top w:val="none" w:sz="0" w:space="0" w:color="auto"/>
        <w:left w:val="none" w:sz="0" w:space="0" w:color="auto"/>
        <w:bottom w:val="none" w:sz="0" w:space="0" w:color="auto"/>
        <w:right w:val="none" w:sz="0" w:space="0" w:color="auto"/>
      </w:divBdr>
    </w:div>
    <w:div w:id="729234348">
      <w:bodyDiv w:val="1"/>
      <w:marLeft w:val="0"/>
      <w:marRight w:val="0"/>
      <w:marTop w:val="0"/>
      <w:marBottom w:val="0"/>
      <w:divBdr>
        <w:top w:val="none" w:sz="0" w:space="0" w:color="auto"/>
        <w:left w:val="none" w:sz="0" w:space="0" w:color="auto"/>
        <w:bottom w:val="none" w:sz="0" w:space="0" w:color="auto"/>
        <w:right w:val="none" w:sz="0" w:space="0" w:color="auto"/>
      </w:divBdr>
    </w:div>
    <w:div w:id="738596191">
      <w:bodyDiv w:val="1"/>
      <w:marLeft w:val="0"/>
      <w:marRight w:val="0"/>
      <w:marTop w:val="0"/>
      <w:marBottom w:val="0"/>
      <w:divBdr>
        <w:top w:val="none" w:sz="0" w:space="0" w:color="auto"/>
        <w:left w:val="none" w:sz="0" w:space="0" w:color="auto"/>
        <w:bottom w:val="none" w:sz="0" w:space="0" w:color="auto"/>
        <w:right w:val="none" w:sz="0" w:space="0" w:color="auto"/>
      </w:divBdr>
    </w:div>
    <w:div w:id="752551282">
      <w:bodyDiv w:val="1"/>
      <w:marLeft w:val="0"/>
      <w:marRight w:val="0"/>
      <w:marTop w:val="0"/>
      <w:marBottom w:val="0"/>
      <w:divBdr>
        <w:top w:val="none" w:sz="0" w:space="0" w:color="auto"/>
        <w:left w:val="none" w:sz="0" w:space="0" w:color="auto"/>
        <w:bottom w:val="none" w:sz="0" w:space="0" w:color="auto"/>
        <w:right w:val="none" w:sz="0" w:space="0" w:color="auto"/>
      </w:divBdr>
    </w:div>
    <w:div w:id="925529274">
      <w:bodyDiv w:val="1"/>
      <w:marLeft w:val="0"/>
      <w:marRight w:val="0"/>
      <w:marTop w:val="0"/>
      <w:marBottom w:val="0"/>
      <w:divBdr>
        <w:top w:val="none" w:sz="0" w:space="0" w:color="auto"/>
        <w:left w:val="none" w:sz="0" w:space="0" w:color="auto"/>
        <w:bottom w:val="none" w:sz="0" w:space="0" w:color="auto"/>
        <w:right w:val="none" w:sz="0" w:space="0" w:color="auto"/>
      </w:divBdr>
    </w:div>
    <w:div w:id="937714651">
      <w:bodyDiv w:val="1"/>
      <w:marLeft w:val="0"/>
      <w:marRight w:val="0"/>
      <w:marTop w:val="0"/>
      <w:marBottom w:val="0"/>
      <w:divBdr>
        <w:top w:val="none" w:sz="0" w:space="0" w:color="auto"/>
        <w:left w:val="none" w:sz="0" w:space="0" w:color="auto"/>
        <w:bottom w:val="none" w:sz="0" w:space="0" w:color="auto"/>
        <w:right w:val="none" w:sz="0" w:space="0" w:color="auto"/>
      </w:divBdr>
    </w:div>
    <w:div w:id="956908387">
      <w:bodyDiv w:val="1"/>
      <w:marLeft w:val="0"/>
      <w:marRight w:val="0"/>
      <w:marTop w:val="0"/>
      <w:marBottom w:val="0"/>
      <w:divBdr>
        <w:top w:val="none" w:sz="0" w:space="0" w:color="auto"/>
        <w:left w:val="none" w:sz="0" w:space="0" w:color="auto"/>
        <w:bottom w:val="none" w:sz="0" w:space="0" w:color="auto"/>
        <w:right w:val="none" w:sz="0" w:space="0" w:color="auto"/>
      </w:divBdr>
    </w:div>
    <w:div w:id="965432940">
      <w:bodyDiv w:val="1"/>
      <w:marLeft w:val="0"/>
      <w:marRight w:val="0"/>
      <w:marTop w:val="0"/>
      <w:marBottom w:val="0"/>
      <w:divBdr>
        <w:top w:val="none" w:sz="0" w:space="0" w:color="auto"/>
        <w:left w:val="none" w:sz="0" w:space="0" w:color="auto"/>
        <w:bottom w:val="none" w:sz="0" w:space="0" w:color="auto"/>
        <w:right w:val="none" w:sz="0" w:space="0" w:color="auto"/>
      </w:divBdr>
    </w:div>
    <w:div w:id="1040983572">
      <w:bodyDiv w:val="1"/>
      <w:marLeft w:val="0"/>
      <w:marRight w:val="0"/>
      <w:marTop w:val="0"/>
      <w:marBottom w:val="0"/>
      <w:divBdr>
        <w:top w:val="none" w:sz="0" w:space="0" w:color="auto"/>
        <w:left w:val="none" w:sz="0" w:space="0" w:color="auto"/>
        <w:bottom w:val="none" w:sz="0" w:space="0" w:color="auto"/>
        <w:right w:val="none" w:sz="0" w:space="0" w:color="auto"/>
      </w:divBdr>
    </w:div>
    <w:div w:id="1052341207">
      <w:bodyDiv w:val="1"/>
      <w:marLeft w:val="0"/>
      <w:marRight w:val="0"/>
      <w:marTop w:val="0"/>
      <w:marBottom w:val="0"/>
      <w:divBdr>
        <w:top w:val="none" w:sz="0" w:space="0" w:color="auto"/>
        <w:left w:val="none" w:sz="0" w:space="0" w:color="auto"/>
        <w:bottom w:val="none" w:sz="0" w:space="0" w:color="auto"/>
        <w:right w:val="none" w:sz="0" w:space="0" w:color="auto"/>
      </w:divBdr>
    </w:div>
    <w:div w:id="1114322675">
      <w:bodyDiv w:val="1"/>
      <w:marLeft w:val="0"/>
      <w:marRight w:val="0"/>
      <w:marTop w:val="0"/>
      <w:marBottom w:val="0"/>
      <w:divBdr>
        <w:top w:val="none" w:sz="0" w:space="0" w:color="auto"/>
        <w:left w:val="none" w:sz="0" w:space="0" w:color="auto"/>
        <w:bottom w:val="none" w:sz="0" w:space="0" w:color="auto"/>
        <w:right w:val="none" w:sz="0" w:space="0" w:color="auto"/>
      </w:divBdr>
    </w:div>
    <w:div w:id="1155881366">
      <w:bodyDiv w:val="1"/>
      <w:marLeft w:val="0"/>
      <w:marRight w:val="0"/>
      <w:marTop w:val="0"/>
      <w:marBottom w:val="0"/>
      <w:divBdr>
        <w:top w:val="none" w:sz="0" w:space="0" w:color="auto"/>
        <w:left w:val="none" w:sz="0" w:space="0" w:color="auto"/>
        <w:bottom w:val="none" w:sz="0" w:space="0" w:color="auto"/>
        <w:right w:val="none" w:sz="0" w:space="0" w:color="auto"/>
      </w:divBdr>
    </w:div>
    <w:div w:id="1416626693">
      <w:bodyDiv w:val="1"/>
      <w:marLeft w:val="0"/>
      <w:marRight w:val="0"/>
      <w:marTop w:val="0"/>
      <w:marBottom w:val="0"/>
      <w:divBdr>
        <w:top w:val="none" w:sz="0" w:space="0" w:color="auto"/>
        <w:left w:val="none" w:sz="0" w:space="0" w:color="auto"/>
        <w:bottom w:val="none" w:sz="0" w:space="0" w:color="auto"/>
        <w:right w:val="none" w:sz="0" w:space="0" w:color="auto"/>
      </w:divBdr>
    </w:div>
    <w:div w:id="1458989378">
      <w:bodyDiv w:val="1"/>
      <w:marLeft w:val="0"/>
      <w:marRight w:val="0"/>
      <w:marTop w:val="0"/>
      <w:marBottom w:val="0"/>
      <w:divBdr>
        <w:top w:val="none" w:sz="0" w:space="0" w:color="auto"/>
        <w:left w:val="none" w:sz="0" w:space="0" w:color="auto"/>
        <w:bottom w:val="none" w:sz="0" w:space="0" w:color="auto"/>
        <w:right w:val="none" w:sz="0" w:space="0" w:color="auto"/>
      </w:divBdr>
    </w:div>
    <w:div w:id="1472478697">
      <w:bodyDiv w:val="1"/>
      <w:marLeft w:val="0"/>
      <w:marRight w:val="0"/>
      <w:marTop w:val="0"/>
      <w:marBottom w:val="0"/>
      <w:divBdr>
        <w:top w:val="none" w:sz="0" w:space="0" w:color="auto"/>
        <w:left w:val="none" w:sz="0" w:space="0" w:color="auto"/>
        <w:bottom w:val="none" w:sz="0" w:space="0" w:color="auto"/>
        <w:right w:val="none" w:sz="0" w:space="0" w:color="auto"/>
      </w:divBdr>
    </w:div>
    <w:div w:id="1487437468">
      <w:bodyDiv w:val="1"/>
      <w:marLeft w:val="0"/>
      <w:marRight w:val="0"/>
      <w:marTop w:val="0"/>
      <w:marBottom w:val="0"/>
      <w:divBdr>
        <w:top w:val="none" w:sz="0" w:space="0" w:color="auto"/>
        <w:left w:val="none" w:sz="0" w:space="0" w:color="auto"/>
        <w:bottom w:val="none" w:sz="0" w:space="0" w:color="auto"/>
        <w:right w:val="none" w:sz="0" w:space="0" w:color="auto"/>
      </w:divBdr>
    </w:div>
    <w:div w:id="1527256541">
      <w:bodyDiv w:val="1"/>
      <w:marLeft w:val="0"/>
      <w:marRight w:val="0"/>
      <w:marTop w:val="0"/>
      <w:marBottom w:val="0"/>
      <w:divBdr>
        <w:top w:val="none" w:sz="0" w:space="0" w:color="auto"/>
        <w:left w:val="none" w:sz="0" w:space="0" w:color="auto"/>
        <w:bottom w:val="none" w:sz="0" w:space="0" w:color="auto"/>
        <w:right w:val="none" w:sz="0" w:space="0" w:color="auto"/>
      </w:divBdr>
    </w:div>
    <w:div w:id="1559979545">
      <w:bodyDiv w:val="1"/>
      <w:marLeft w:val="0"/>
      <w:marRight w:val="0"/>
      <w:marTop w:val="0"/>
      <w:marBottom w:val="0"/>
      <w:divBdr>
        <w:top w:val="none" w:sz="0" w:space="0" w:color="auto"/>
        <w:left w:val="none" w:sz="0" w:space="0" w:color="auto"/>
        <w:bottom w:val="none" w:sz="0" w:space="0" w:color="auto"/>
        <w:right w:val="none" w:sz="0" w:space="0" w:color="auto"/>
      </w:divBdr>
    </w:div>
    <w:div w:id="1669864085">
      <w:bodyDiv w:val="1"/>
      <w:marLeft w:val="0"/>
      <w:marRight w:val="0"/>
      <w:marTop w:val="0"/>
      <w:marBottom w:val="0"/>
      <w:divBdr>
        <w:top w:val="none" w:sz="0" w:space="0" w:color="auto"/>
        <w:left w:val="none" w:sz="0" w:space="0" w:color="auto"/>
        <w:bottom w:val="none" w:sz="0" w:space="0" w:color="auto"/>
        <w:right w:val="none" w:sz="0" w:space="0" w:color="auto"/>
      </w:divBdr>
    </w:div>
    <w:div w:id="1676807595">
      <w:bodyDiv w:val="1"/>
      <w:marLeft w:val="0"/>
      <w:marRight w:val="0"/>
      <w:marTop w:val="0"/>
      <w:marBottom w:val="0"/>
      <w:divBdr>
        <w:top w:val="none" w:sz="0" w:space="0" w:color="auto"/>
        <w:left w:val="none" w:sz="0" w:space="0" w:color="auto"/>
        <w:bottom w:val="none" w:sz="0" w:space="0" w:color="auto"/>
        <w:right w:val="none" w:sz="0" w:space="0" w:color="auto"/>
      </w:divBdr>
    </w:div>
    <w:div w:id="1678072597">
      <w:bodyDiv w:val="1"/>
      <w:marLeft w:val="0"/>
      <w:marRight w:val="0"/>
      <w:marTop w:val="0"/>
      <w:marBottom w:val="0"/>
      <w:divBdr>
        <w:top w:val="none" w:sz="0" w:space="0" w:color="auto"/>
        <w:left w:val="none" w:sz="0" w:space="0" w:color="auto"/>
        <w:bottom w:val="none" w:sz="0" w:space="0" w:color="auto"/>
        <w:right w:val="none" w:sz="0" w:space="0" w:color="auto"/>
      </w:divBdr>
    </w:div>
    <w:div w:id="1894536642">
      <w:bodyDiv w:val="1"/>
      <w:marLeft w:val="0"/>
      <w:marRight w:val="0"/>
      <w:marTop w:val="0"/>
      <w:marBottom w:val="0"/>
      <w:divBdr>
        <w:top w:val="none" w:sz="0" w:space="0" w:color="auto"/>
        <w:left w:val="none" w:sz="0" w:space="0" w:color="auto"/>
        <w:bottom w:val="none" w:sz="0" w:space="0" w:color="auto"/>
        <w:right w:val="none" w:sz="0" w:space="0" w:color="auto"/>
      </w:divBdr>
    </w:div>
    <w:div w:id="1930115501">
      <w:bodyDiv w:val="1"/>
      <w:marLeft w:val="0"/>
      <w:marRight w:val="0"/>
      <w:marTop w:val="0"/>
      <w:marBottom w:val="0"/>
      <w:divBdr>
        <w:top w:val="none" w:sz="0" w:space="0" w:color="auto"/>
        <w:left w:val="none" w:sz="0" w:space="0" w:color="auto"/>
        <w:bottom w:val="none" w:sz="0" w:space="0" w:color="auto"/>
        <w:right w:val="none" w:sz="0" w:space="0" w:color="auto"/>
      </w:divBdr>
    </w:div>
    <w:div w:id="1999378351">
      <w:bodyDiv w:val="1"/>
      <w:marLeft w:val="0"/>
      <w:marRight w:val="0"/>
      <w:marTop w:val="0"/>
      <w:marBottom w:val="0"/>
      <w:divBdr>
        <w:top w:val="none" w:sz="0" w:space="0" w:color="auto"/>
        <w:left w:val="none" w:sz="0" w:space="0" w:color="auto"/>
        <w:bottom w:val="none" w:sz="0" w:space="0" w:color="auto"/>
        <w:right w:val="none" w:sz="0" w:space="0" w:color="auto"/>
      </w:divBdr>
    </w:div>
    <w:div w:id="2098942857">
      <w:bodyDiv w:val="1"/>
      <w:marLeft w:val="0"/>
      <w:marRight w:val="0"/>
      <w:marTop w:val="0"/>
      <w:marBottom w:val="0"/>
      <w:divBdr>
        <w:top w:val="none" w:sz="0" w:space="0" w:color="auto"/>
        <w:left w:val="none" w:sz="0" w:space="0" w:color="auto"/>
        <w:bottom w:val="none" w:sz="0" w:space="0" w:color="auto"/>
        <w:right w:val="none" w:sz="0" w:space="0" w:color="auto"/>
      </w:divBdr>
    </w:div>
    <w:div w:id="2108385107">
      <w:bodyDiv w:val="1"/>
      <w:marLeft w:val="0"/>
      <w:marRight w:val="0"/>
      <w:marTop w:val="0"/>
      <w:marBottom w:val="0"/>
      <w:divBdr>
        <w:top w:val="none" w:sz="0" w:space="0" w:color="auto"/>
        <w:left w:val="none" w:sz="0" w:space="0" w:color="auto"/>
        <w:bottom w:val="none" w:sz="0" w:space="0" w:color="auto"/>
        <w:right w:val="none" w:sz="0" w:space="0" w:color="auto"/>
      </w:divBdr>
    </w:div>
    <w:div w:id="2115706762">
      <w:bodyDiv w:val="1"/>
      <w:marLeft w:val="0"/>
      <w:marRight w:val="0"/>
      <w:marTop w:val="0"/>
      <w:marBottom w:val="0"/>
      <w:divBdr>
        <w:top w:val="none" w:sz="0" w:space="0" w:color="auto"/>
        <w:left w:val="none" w:sz="0" w:space="0" w:color="auto"/>
        <w:bottom w:val="none" w:sz="0" w:space="0" w:color="auto"/>
        <w:right w:val="none" w:sz="0" w:space="0" w:color="auto"/>
      </w:divBdr>
    </w:div>
    <w:div w:id="2140150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7.emf"/><Relationship Id="rId26" Type="http://schemas.openxmlformats.org/officeDocument/2006/relationships/image" Target="media/image13.emf"/><Relationship Id="rId39" Type="http://schemas.openxmlformats.org/officeDocument/2006/relationships/image" Target="media/image22.emf"/><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8.emf"/><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4.bin"/><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oleObject" Target="embeddings/oleObject6.bin"/><Relationship Id="rId29" Type="http://schemas.openxmlformats.org/officeDocument/2006/relationships/image" Target="media/image15.emf"/><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1.png"/><Relationship Id="rId32" Type="http://schemas.openxmlformats.org/officeDocument/2006/relationships/oleObject" Target="embeddings/oleObject9.bin"/><Relationship Id="rId37" Type="http://schemas.openxmlformats.org/officeDocument/2006/relationships/image" Target="media/image20.png"/><Relationship Id="rId40" Type="http://schemas.openxmlformats.org/officeDocument/2006/relationships/oleObject" Target="embeddings/oleObject11.bin"/><Relationship Id="rId45" Type="http://schemas.openxmlformats.org/officeDocument/2006/relationships/oleObject" Target="embeddings/Microsoft_Word_97_-_2003_Document121.doc"/><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19.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6.emf"/><Relationship Id="rId44"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image" Target="media/image9.png"/><Relationship Id="rId27" Type="http://schemas.openxmlformats.org/officeDocument/2006/relationships/oleObject" Target="embeddings/oleObject7.bin"/><Relationship Id="rId30" Type="http://schemas.openxmlformats.org/officeDocument/2006/relationships/oleObject" Target="embeddings/oleObject8.bin"/><Relationship Id="rId35" Type="http://schemas.openxmlformats.org/officeDocument/2006/relationships/oleObject" Target="embeddings/oleObject10.bin"/><Relationship Id="rId43" Type="http://schemas.openxmlformats.org/officeDocument/2006/relationships/image" Target="media/image25.png"/><Relationship Id="rId48"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E55ED6-ED0B-464F-853D-3C76FC28A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45</Pages>
  <Words>4594</Words>
  <Characters>26189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zhaofei</dc:creator>
  <cp:lastModifiedBy>Administrator</cp:lastModifiedBy>
  <cp:revision>107</cp:revision>
  <dcterms:created xsi:type="dcterms:W3CDTF">2012-06-15T10:54:00Z</dcterms:created>
  <dcterms:modified xsi:type="dcterms:W3CDTF">2012-08-17T03:19:00Z</dcterms:modified>
</cp:coreProperties>
</file>