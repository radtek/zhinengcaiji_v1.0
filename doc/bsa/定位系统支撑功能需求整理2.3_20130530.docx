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xls" ContentType="application/vnd.ms-excel"/>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30AB" w:rsidRPr="007530AB" w:rsidRDefault="007530AB" w:rsidP="007530AB">
      <w:pPr>
        <w:jc w:val="center"/>
        <w:rPr>
          <w:b/>
          <w:sz w:val="40"/>
          <w:szCs w:val="40"/>
        </w:rPr>
      </w:pPr>
      <w:r w:rsidRPr="007530AB">
        <w:rPr>
          <w:rFonts w:hint="eastAsia"/>
          <w:b/>
          <w:sz w:val="40"/>
          <w:szCs w:val="40"/>
        </w:rPr>
        <w:t>定位系统支持功能需求</w:t>
      </w:r>
    </w:p>
    <w:p w:rsidR="00EB0E15" w:rsidRDefault="007530AB" w:rsidP="00EB0E15">
      <w:pPr>
        <w:jc w:val="center"/>
        <w:rPr>
          <w:rFonts w:ascii="宋体"/>
          <w:b/>
          <w:sz w:val="28"/>
        </w:rPr>
      </w:pPr>
      <w:r>
        <w:br w:type="page"/>
      </w:r>
      <w:r w:rsidR="00EB0E15">
        <w:rPr>
          <w:rFonts w:ascii="宋体" w:hint="eastAsia"/>
          <w:b/>
          <w:sz w:val="28"/>
        </w:rPr>
        <w:lastRenderedPageBreak/>
        <w:t>修订记录</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134"/>
        <w:gridCol w:w="4108"/>
        <w:gridCol w:w="1620"/>
      </w:tblGrid>
      <w:tr w:rsidR="00EB0E15" w:rsidTr="00B455C2">
        <w:tc>
          <w:tcPr>
            <w:tcW w:w="1418"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修订日期</w:t>
            </w:r>
          </w:p>
        </w:tc>
        <w:tc>
          <w:tcPr>
            <w:tcW w:w="1134"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版本</w:t>
            </w:r>
          </w:p>
        </w:tc>
        <w:tc>
          <w:tcPr>
            <w:tcW w:w="4108"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修订内容描述</w:t>
            </w:r>
          </w:p>
        </w:tc>
        <w:tc>
          <w:tcPr>
            <w:tcW w:w="1620"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作者</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2012-6-6</w:t>
            </w:r>
          </w:p>
        </w:tc>
        <w:tc>
          <w:tcPr>
            <w:tcW w:w="1134"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V1.0</w:t>
            </w:r>
          </w:p>
        </w:tc>
        <w:tc>
          <w:tcPr>
            <w:tcW w:w="4108"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Pr>
                <w:rFonts w:ascii="宋体" w:hint="eastAsia"/>
                <w:sz w:val="24"/>
              </w:rPr>
              <w:t>初稿</w:t>
            </w:r>
          </w:p>
        </w:tc>
        <w:tc>
          <w:tcPr>
            <w:tcW w:w="1620" w:type="dxa"/>
            <w:tcBorders>
              <w:top w:val="single" w:sz="4" w:space="0" w:color="auto"/>
              <w:left w:val="single" w:sz="4" w:space="0" w:color="auto"/>
              <w:bottom w:val="single" w:sz="4" w:space="0" w:color="auto"/>
              <w:right w:val="single" w:sz="4" w:space="0" w:color="auto"/>
            </w:tcBorders>
            <w:hideMark/>
          </w:tcPr>
          <w:p w:rsidR="00EB0E15" w:rsidRPr="00EB0E15" w:rsidRDefault="00EB0E15" w:rsidP="00B455C2">
            <w:pPr>
              <w:adjustRightInd w:val="0"/>
              <w:jc w:val="center"/>
              <w:rPr>
                <w:rFonts w:ascii="宋体"/>
                <w:sz w:val="24"/>
              </w:rPr>
            </w:pPr>
            <w:r w:rsidRPr="00EB0E15">
              <w:rPr>
                <w:rFonts w:ascii="宋体" w:hint="eastAsia"/>
                <w:sz w:val="24"/>
              </w:rPr>
              <w:t>赵飞</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Pr="00EB0E15" w:rsidRDefault="00EB0E15" w:rsidP="00EB0E15">
            <w:pPr>
              <w:adjustRightInd w:val="0"/>
              <w:jc w:val="center"/>
              <w:rPr>
                <w:rFonts w:ascii="宋体"/>
                <w:sz w:val="24"/>
              </w:rPr>
            </w:pPr>
            <w:r w:rsidRPr="00EB0E15">
              <w:rPr>
                <w:rFonts w:ascii="宋体" w:hint="eastAsia"/>
                <w:sz w:val="24"/>
              </w:rPr>
              <w:t>2012-</w:t>
            </w:r>
            <w:r>
              <w:rPr>
                <w:rFonts w:ascii="宋体" w:hint="eastAsia"/>
                <w:sz w:val="24"/>
              </w:rPr>
              <w:t>10</w:t>
            </w:r>
            <w:r w:rsidRPr="00EB0E15">
              <w:rPr>
                <w:rFonts w:ascii="宋体" w:hint="eastAsia"/>
                <w:sz w:val="24"/>
              </w:rPr>
              <w:t>-</w:t>
            </w:r>
            <w:r>
              <w:rPr>
                <w:rFonts w:ascii="宋体" w:hint="eastAsia"/>
                <w:sz w:val="24"/>
              </w:rPr>
              <w:t>29</w:t>
            </w:r>
          </w:p>
        </w:tc>
        <w:tc>
          <w:tcPr>
            <w:tcW w:w="1134" w:type="dxa"/>
            <w:tcBorders>
              <w:top w:val="single" w:sz="4" w:space="0" w:color="auto"/>
              <w:left w:val="single" w:sz="4" w:space="0" w:color="auto"/>
              <w:bottom w:val="single" w:sz="4" w:space="0" w:color="auto"/>
              <w:right w:val="single" w:sz="4" w:space="0" w:color="auto"/>
            </w:tcBorders>
          </w:tcPr>
          <w:p w:rsidR="00EB0E15" w:rsidRPr="00EB0E15" w:rsidRDefault="00EB0E15" w:rsidP="00793F13">
            <w:pPr>
              <w:adjustRightInd w:val="0"/>
              <w:jc w:val="center"/>
              <w:rPr>
                <w:rFonts w:ascii="宋体"/>
                <w:sz w:val="24"/>
              </w:rPr>
            </w:pPr>
            <w:r w:rsidRPr="00EB0E15">
              <w:rPr>
                <w:rFonts w:ascii="宋体" w:hint="eastAsia"/>
                <w:sz w:val="24"/>
              </w:rPr>
              <w:t>V1.</w:t>
            </w:r>
            <w:r w:rsidR="00793F13">
              <w:rPr>
                <w:rFonts w:ascii="宋体" w:hint="eastAsia"/>
                <w:sz w:val="24"/>
              </w:rPr>
              <w:t>1</w:t>
            </w:r>
          </w:p>
        </w:tc>
        <w:tc>
          <w:tcPr>
            <w:tcW w:w="4108" w:type="dxa"/>
            <w:tcBorders>
              <w:top w:val="single" w:sz="4" w:space="0" w:color="auto"/>
              <w:left w:val="single" w:sz="4" w:space="0" w:color="auto"/>
              <w:bottom w:val="single" w:sz="4" w:space="0" w:color="auto"/>
              <w:right w:val="single" w:sz="4" w:space="0" w:color="auto"/>
            </w:tcBorders>
          </w:tcPr>
          <w:p w:rsidR="00EB0E15" w:rsidRPr="00EB0E15" w:rsidRDefault="00EB0E15" w:rsidP="00EB0E15">
            <w:pPr>
              <w:widowControl/>
              <w:jc w:val="left"/>
              <w:rPr>
                <w:rFonts w:ascii="宋体"/>
                <w:sz w:val="24"/>
              </w:rPr>
            </w:pPr>
            <w:r w:rsidRPr="00EB0E15">
              <w:rPr>
                <w:rFonts w:ascii="宋体"/>
                <w:sz w:val="24"/>
              </w:rPr>
              <w:t>1.添加定位日志GIS分析</w:t>
            </w:r>
          </w:p>
          <w:p w:rsidR="00EB0E15" w:rsidRPr="00EB0E15" w:rsidRDefault="00EB0E15" w:rsidP="00EB0E15">
            <w:pPr>
              <w:widowControl/>
              <w:jc w:val="left"/>
              <w:rPr>
                <w:rFonts w:ascii="宋体"/>
                <w:sz w:val="24"/>
              </w:rPr>
            </w:pPr>
            <w:r w:rsidRPr="00EB0E15">
              <w:rPr>
                <w:rFonts w:ascii="宋体"/>
                <w:sz w:val="24"/>
              </w:rPr>
              <w:t>2.定位信息需求（添加三张报表）</w:t>
            </w:r>
          </w:p>
          <w:p w:rsidR="00EB0E15" w:rsidRPr="00EB0E15" w:rsidRDefault="00EB0E15" w:rsidP="00EB0E15">
            <w:pPr>
              <w:widowControl/>
              <w:jc w:val="left"/>
              <w:rPr>
                <w:rFonts w:ascii="宋体"/>
                <w:sz w:val="24"/>
              </w:rPr>
            </w:pPr>
            <w:r w:rsidRPr="00EB0E15">
              <w:rPr>
                <w:rFonts w:ascii="宋体"/>
                <w:sz w:val="24"/>
              </w:rPr>
              <w:t>3.部分字段添加默认值</w:t>
            </w:r>
          </w:p>
          <w:p w:rsidR="00EB0E15" w:rsidRPr="00EB0E15" w:rsidRDefault="00EB0E15" w:rsidP="00EB0E15">
            <w:pPr>
              <w:widowControl/>
              <w:jc w:val="left"/>
              <w:rPr>
                <w:rFonts w:ascii="宋体"/>
                <w:sz w:val="24"/>
              </w:rPr>
            </w:pPr>
            <w:r w:rsidRPr="00EB0E15">
              <w:rPr>
                <w:rFonts w:ascii="宋体"/>
                <w:sz w:val="24"/>
              </w:rPr>
              <w:t>4.</w:t>
            </w:r>
            <w:r w:rsidRPr="00EB0E15">
              <w:rPr>
                <w:rFonts w:ascii="宋体" w:hint="eastAsia"/>
                <w:sz w:val="24"/>
              </w:rPr>
              <w:t>在定位日志分析中建立过滤条件</w:t>
            </w:r>
            <w:r w:rsidRPr="00EB0E15">
              <w:rPr>
                <w:rFonts w:ascii="宋体"/>
                <w:sz w:val="24"/>
              </w:rPr>
              <w:t xml:space="preserve"> </w:t>
            </w:r>
          </w:p>
          <w:p w:rsidR="00EB0E15" w:rsidRPr="00EB0E15" w:rsidRDefault="00EB0E15" w:rsidP="00EB0E15">
            <w:pPr>
              <w:widowControl/>
              <w:jc w:val="left"/>
              <w:rPr>
                <w:rFonts w:ascii="宋体"/>
                <w:sz w:val="24"/>
              </w:rPr>
            </w:pPr>
            <w:r w:rsidRPr="00EB0E15">
              <w:rPr>
                <w:rFonts w:ascii="宋体"/>
                <w:sz w:val="24"/>
              </w:rPr>
              <w:t>5.</w:t>
            </w:r>
            <w:r w:rsidRPr="00EB0E15">
              <w:rPr>
                <w:rFonts w:ascii="宋体" w:hint="eastAsia"/>
                <w:sz w:val="24"/>
              </w:rPr>
              <w:t>二期老功能定位信息分析可以右键关联到定位日志分析，传递</w:t>
            </w:r>
            <w:proofErr w:type="gramStart"/>
            <w:r w:rsidRPr="00EB0E15">
              <w:rPr>
                <w:rFonts w:ascii="宋体" w:hint="eastAsia"/>
                <w:sz w:val="24"/>
              </w:rPr>
              <w:t>时间网</w:t>
            </w:r>
            <w:proofErr w:type="gramEnd"/>
            <w:r w:rsidRPr="00EB0E15">
              <w:rPr>
                <w:rFonts w:ascii="宋体" w:hint="eastAsia"/>
                <w:sz w:val="24"/>
              </w:rPr>
              <w:t>元查询结果</w:t>
            </w:r>
            <w:r w:rsidRPr="00EB0E15">
              <w:rPr>
                <w:rFonts w:ascii="宋体"/>
                <w:sz w:val="24"/>
              </w:rPr>
              <w:t xml:space="preserve"> </w:t>
            </w:r>
          </w:p>
          <w:p w:rsidR="00EB0E15" w:rsidRPr="00EB0E15" w:rsidRDefault="00EB0E15" w:rsidP="00EB0E15">
            <w:pPr>
              <w:widowControl/>
              <w:jc w:val="left"/>
              <w:rPr>
                <w:rFonts w:ascii="宋体"/>
                <w:sz w:val="24"/>
              </w:rPr>
            </w:pPr>
            <w:r w:rsidRPr="00EB0E15">
              <w:rPr>
                <w:rFonts w:ascii="宋体" w:hint="eastAsia"/>
                <w:sz w:val="24"/>
              </w:rPr>
              <w:t>报表联动----------每次只传递一行数据的一个网元</w:t>
            </w:r>
          </w:p>
          <w:p w:rsidR="00EB0E15" w:rsidRPr="00EB0E15" w:rsidRDefault="00EB0E15" w:rsidP="00B455C2">
            <w:pPr>
              <w:adjustRightInd w:val="0"/>
              <w:jc w:val="center"/>
              <w:rPr>
                <w:rFonts w:ascii="宋体"/>
                <w:sz w:val="24"/>
              </w:rPr>
            </w:pPr>
          </w:p>
        </w:tc>
        <w:tc>
          <w:tcPr>
            <w:tcW w:w="1620" w:type="dxa"/>
            <w:tcBorders>
              <w:top w:val="single" w:sz="4" w:space="0" w:color="auto"/>
              <w:left w:val="single" w:sz="4" w:space="0" w:color="auto"/>
              <w:bottom w:val="single" w:sz="4" w:space="0" w:color="auto"/>
              <w:right w:val="single" w:sz="4" w:space="0" w:color="auto"/>
            </w:tcBorders>
          </w:tcPr>
          <w:p w:rsidR="00EB0E15" w:rsidRPr="00EB0E15" w:rsidRDefault="00EB0E15" w:rsidP="00B455C2">
            <w:pPr>
              <w:adjustRightInd w:val="0"/>
              <w:jc w:val="center"/>
              <w:rPr>
                <w:rFonts w:ascii="宋体"/>
                <w:sz w:val="24"/>
              </w:rPr>
            </w:pPr>
            <w:r>
              <w:rPr>
                <w:rFonts w:ascii="宋体"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Pr="00EB0E15" w:rsidRDefault="0079494B" w:rsidP="00B455C2">
            <w:pPr>
              <w:adjustRightInd w:val="0"/>
              <w:jc w:val="center"/>
              <w:rPr>
                <w:rFonts w:ascii="宋体"/>
                <w:sz w:val="24"/>
              </w:rPr>
            </w:pPr>
            <w:r>
              <w:rPr>
                <w:rFonts w:ascii="宋体" w:hint="eastAsia"/>
                <w:sz w:val="24"/>
              </w:rPr>
              <w:t>2012-10-30</w:t>
            </w:r>
          </w:p>
        </w:tc>
        <w:tc>
          <w:tcPr>
            <w:tcW w:w="1134" w:type="dxa"/>
            <w:tcBorders>
              <w:top w:val="single" w:sz="4" w:space="0" w:color="auto"/>
              <w:left w:val="single" w:sz="4" w:space="0" w:color="auto"/>
              <w:bottom w:val="single" w:sz="4" w:space="0" w:color="auto"/>
              <w:right w:val="single" w:sz="4" w:space="0" w:color="auto"/>
            </w:tcBorders>
          </w:tcPr>
          <w:p w:rsidR="00EB0E15" w:rsidRPr="00EB0E15" w:rsidRDefault="0079494B" w:rsidP="000439F5">
            <w:pPr>
              <w:widowControl/>
              <w:jc w:val="left"/>
              <w:rPr>
                <w:rFonts w:ascii="宋体"/>
                <w:sz w:val="24"/>
              </w:rPr>
            </w:pPr>
            <w:r>
              <w:rPr>
                <w:rFonts w:ascii="宋体" w:hint="eastAsia"/>
                <w:sz w:val="24"/>
              </w:rPr>
              <w:t>V1.2</w:t>
            </w:r>
          </w:p>
        </w:tc>
        <w:tc>
          <w:tcPr>
            <w:tcW w:w="4108" w:type="dxa"/>
            <w:tcBorders>
              <w:top w:val="single" w:sz="4" w:space="0" w:color="auto"/>
              <w:left w:val="single" w:sz="4" w:space="0" w:color="auto"/>
              <w:bottom w:val="single" w:sz="4" w:space="0" w:color="auto"/>
              <w:right w:val="single" w:sz="4" w:space="0" w:color="auto"/>
            </w:tcBorders>
          </w:tcPr>
          <w:p w:rsidR="00EB0E15" w:rsidRPr="0079494B" w:rsidRDefault="0079494B" w:rsidP="000439F5">
            <w:pPr>
              <w:widowControl/>
              <w:jc w:val="left"/>
              <w:rPr>
                <w:rFonts w:ascii="宋体"/>
                <w:sz w:val="24"/>
              </w:rPr>
            </w:pPr>
            <w:r w:rsidRPr="000439F5">
              <w:rPr>
                <w:rFonts w:ascii="宋体" w:hint="eastAsia"/>
                <w:sz w:val="24"/>
              </w:rPr>
              <w:t>定位日志分析（添加查找全部功能）</w:t>
            </w:r>
          </w:p>
        </w:tc>
        <w:tc>
          <w:tcPr>
            <w:tcW w:w="1620" w:type="dxa"/>
            <w:tcBorders>
              <w:top w:val="single" w:sz="4" w:space="0" w:color="auto"/>
              <w:left w:val="single" w:sz="4" w:space="0" w:color="auto"/>
              <w:bottom w:val="single" w:sz="4" w:space="0" w:color="auto"/>
              <w:right w:val="single" w:sz="4" w:space="0" w:color="auto"/>
            </w:tcBorders>
          </w:tcPr>
          <w:p w:rsidR="00EB0E15" w:rsidRPr="00EB0E15" w:rsidRDefault="0079494B" w:rsidP="00B455C2">
            <w:pPr>
              <w:adjustRightInd w:val="0"/>
              <w:jc w:val="center"/>
              <w:rPr>
                <w:rFonts w:ascii="宋体"/>
                <w:sz w:val="24"/>
              </w:rPr>
            </w:pPr>
            <w:r>
              <w:rPr>
                <w:rFonts w:ascii="宋体"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9F145B" w:rsidP="00B455C2">
            <w:pPr>
              <w:adjustRightInd w:val="0"/>
              <w:jc w:val="center"/>
              <w:rPr>
                <w:rFonts w:ascii="宋体" w:eastAsia="宋体" w:cs="Times New Roman"/>
                <w:sz w:val="24"/>
              </w:rPr>
            </w:pPr>
            <w:r>
              <w:rPr>
                <w:rFonts w:ascii="宋体" w:eastAsia="宋体" w:cs="Times New Roman" w:hint="eastAsia"/>
                <w:sz w:val="24"/>
              </w:rPr>
              <w:t>2012-10-30</w:t>
            </w:r>
          </w:p>
        </w:tc>
        <w:tc>
          <w:tcPr>
            <w:tcW w:w="1134" w:type="dxa"/>
            <w:tcBorders>
              <w:top w:val="single" w:sz="4" w:space="0" w:color="auto"/>
              <w:left w:val="single" w:sz="4" w:space="0" w:color="auto"/>
              <w:bottom w:val="single" w:sz="4" w:space="0" w:color="auto"/>
              <w:right w:val="single" w:sz="4" w:space="0" w:color="auto"/>
            </w:tcBorders>
          </w:tcPr>
          <w:p w:rsidR="00EB0E15" w:rsidRDefault="009F145B" w:rsidP="00B455C2">
            <w:pPr>
              <w:adjustRightInd w:val="0"/>
              <w:jc w:val="center"/>
              <w:rPr>
                <w:rFonts w:ascii="宋体" w:eastAsia="宋体" w:cs="Times New Roman"/>
                <w:sz w:val="24"/>
              </w:rPr>
            </w:pPr>
            <w:r>
              <w:rPr>
                <w:rFonts w:ascii="宋体" w:eastAsia="宋体" w:cs="Times New Roman" w:hint="eastAsia"/>
                <w:sz w:val="24"/>
              </w:rPr>
              <w:t>V1.3</w:t>
            </w:r>
          </w:p>
        </w:tc>
        <w:tc>
          <w:tcPr>
            <w:tcW w:w="4108" w:type="dxa"/>
            <w:tcBorders>
              <w:top w:val="single" w:sz="4" w:space="0" w:color="auto"/>
              <w:left w:val="single" w:sz="4" w:space="0" w:color="auto"/>
              <w:bottom w:val="single" w:sz="4" w:space="0" w:color="auto"/>
              <w:right w:val="single" w:sz="4" w:space="0" w:color="auto"/>
            </w:tcBorders>
          </w:tcPr>
          <w:p w:rsidR="00EB0E15" w:rsidRDefault="009F145B" w:rsidP="00B455C2">
            <w:pPr>
              <w:adjustRightInd w:val="0"/>
              <w:jc w:val="center"/>
              <w:rPr>
                <w:rFonts w:ascii="宋体" w:eastAsia="宋体" w:cs="Times New Roman"/>
                <w:sz w:val="24"/>
              </w:rPr>
            </w:pPr>
            <w:r>
              <w:rPr>
                <w:rFonts w:ascii="宋体" w:eastAsia="宋体" w:cs="Times New Roman" w:hint="eastAsia"/>
                <w:sz w:val="24"/>
              </w:rPr>
              <w:t>补全</w:t>
            </w:r>
            <w:proofErr w:type="gramStart"/>
            <w:r>
              <w:rPr>
                <w:rFonts w:ascii="宋体" w:eastAsia="宋体" w:cs="Times New Roman" w:hint="eastAsia"/>
                <w:sz w:val="24"/>
              </w:rPr>
              <w:t>浩盈里</w:t>
            </w:r>
            <w:proofErr w:type="gramEnd"/>
            <w:r>
              <w:rPr>
                <w:rFonts w:ascii="宋体" w:eastAsia="宋体" w:cs="Times New Roman" w:hint="eastAsia"/>
                <w:sz w:val="24"/>
              </w:rPr>
              <w:t>为空的字段</w:t>
            </w:r>
          </w:p>
        </w:tc>
        <w:tc>
          <w:tcPr>
            <w:tcW w:w="1620" w:type="dxa"/>
            <w:tcBorders>
              <w:top w:val="single" w:sz="4" w:space="0" w:color="auto"/>
              <w:left w:val="single" w:sz="4" w:space="0" w:color="auto"/>
              <w:bottom w:val="single" w:sz="4" w:space="0" w:color="auto"/>
              <w:right w:val="single" w:sz="4" w:space="0" w:color="auto"/>
            </w:tcBorders>
          </w:tcPr>
          <w:p w:rsidR="00EB0E15" w:rsidRPr="009F145B" w:rsidRDefault="009F145B"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DE1B6B" w:rsidP="00B455C2">
            <w:pPr>
              <w:adjustRightInd w:val="0"/>
              <w:jc w:val="center"/>
              <w:rPr>
                <w:rFonts w:ascii="宋体" w:eastAsia="宋体" w:cs="Times New Roman"/>
                <w:sz w:val="24"/>
              </w:rPr>
            </w:pPr>
            <w:r>
              <w:rPr>
                <w:rFonts w:ascii="宋体" w:eastAsia="宋体" w:cs="Times New Roman" w:hint="eastAsia"/>
                <w:sz w:val="24"/>
              </w:rPr>
              <w:t>2012-11-2</w:t>
            </w:r>
          </w:p>
        </w:tc>
        <w:tc>
          <w:tcPr>
            <w:tcW w:w="1134" w:type="dxa"/>
            <w:tcBorders>
              <w:top w:val="single" w:sz="4" w:space="0" w:color="auto"/>
              <w:left w:val="single" w:sz="4" w:space="0" w:color="auto"/>
              <w:bottom w:val="single" w:sz="4" w:space="0" w:color="auto"/>
              <w:right w:val="single" w:sz="4" w:space="0" w:color="auto"/>
            </w:tcBorders>
          </w:tcPr>
          <w:p w:rsidR="00EB0E15" w:rsidRDefault="00DE1B6B" w:rsidP="00B455C2">
            <w:pPr>
              <w:adjustRightInd w:val="0"/>
              <w:jc w:val="center"/>
              <w:rPr>
                <w:rFonts w:ascii="宋体" w:eastAsia="宋体" w:cs="Times New Roman"/>
                <w:sz w:val="24"/>
              </w:rPr>
            </w:pPr>
            <w:r>
              <w:rPr>
                <w:rFonts w:ascii="宋体" w:eastAsia="宋体" w:cs="Times New Roman" w:hint="eastAsia"/>
                <w:sz w:val="24"/>
              </w:rPr>
              <w:t>V1.4</w:t>
            </w:r>
          </w:p>
        </w:tc>
        <w:tc>
          <w:tcPr>
            <w:tcW w:w="4108" w:type="dxa"/>
            <w:tcBorders>
              <w:top w:val="single" w:sz="4" w:space="0" w:color="auto"/>
              <w:left w:val="single" w:sz="4" w:space="0" w:color="auto"/>
              <w:bottom w:val="single" w:sz="4" w:space="0" w:color="auto"/>
              <w:right w:val="single" w:sz="4" w:space="0" w:color="auto"/>
            </w:tcBorders>
          </w:tcPr>
          <w:p w:rsidR="00EB0E15" w:rsidRPr="00DE1B6B" w:rsidRDefault="00DE1B6B" w:rsidP="00DE1B6B">
            <w:pPr>
              <w:pStyle w:val="a3"/>
              <w:numPr>
                <w:ilvl w:val="0"/>
                <w:numId w:val="46"/>
              </w:numPr>
              <w:adjustRightInd w:val="0"/>
              <w:ind w:firstLineChars="0"/>
              <w:jc w:val="center"/>
              <w:rPr>
                <w:rFonts w:ascii="宋体" w:eastAsia="宋体" w:cs="Times New Roman"/>
                <w:sz w:val="24"/>
              </w:rPr>
            </w:pPr>
            <w:r w:rsidRPr="00DE1B6B">
              <w:rPr>
                <w:rFonts w:ascii="宋体" w:eastAsia="宋体" w:cs="Times New Roman" w:hint="eastAsia"/>
                <w:sz w:val="24"/>
              </w:rPr>
              <w:t>伪基站生成的界面调整</w:t>
            </w:r>
          </w:p>
          <w:p w:rsidR="00DE1B6B" w:rsidRPr="00DE1B6B" w:rsidRDefault="00DE1B6B" w:rsidP="00DE1B6B">
            <w:pPr>
              <w:pStyle w:val="a3"/>
              <w:numPr>
                <w:ilvl w:val="0"/>
                <w:numId w:val="46"/>
              </w:numPr>
              <w:adjustRightInd w:val="0"/>
              <w:ind w:firstLineChars="0"/>
              <w:jc w:val="center"/>
              <w:rPr>
                <w:rFonts w:ascii="宋体" w:eastAsia="宋体" w:cs="Times New Roman"/>
                <w:sz w:val="24"/>
              </w:rPr>
            </w:pPr>
            <w:r>
              <w:rPr>
                <w:rFonts w:ascii="宋体" w:eastAsia="宋体" w:cs="Times New Roman" w:hint="eastAsia"/>
                <w:sz w:val="24"/>
              </w:rPr>
              <w:t>GIS需求的补充</w:t>
            </w:r>
          </w:p>
        </w:tc>
        <w:tc>
          <w:tcPr>
            <w:tcW w:w="1620" w:type="dxa"/>
            <w:tcBorders>
              <w:top w:val="single" w:sz="4" w:space="0" w:color="auto"/>
              <w:left w:val="single" w:sz="4" w:space="0" w:color="auto"/>
              <w:bottom w:val="single" w:sz="4" w:space="0" w:color="auto"/>
              <w:right w:val="single" w:sz="4" w:space="0" w:color="auto"/>
            </w:tcBorders>
          </w:tcPr>
          <w:p w:rsidR="00EB0E15" w:rsidRDefault="00DE1B6B"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7563BF" w:rsidP="00B455C2">
            <w:pPr>
              <w:adjustRightInd w:val="0"/>
              <w:jc w:val="center"/>
              <w:rPr>
                <w:rFonts w:ascii="宋体" w:eastAsia="宋体" w:cs="Times New Roman"/>
                <w:sz w:val="24"/>
              </w:rPr>
            </w:pPr>
            <w:r>
              <w:rPr>
                <w:rFonts w:ascii="宋体" w:eastAsia="宋体" w:cs="Times New Roman" w:hint="eastAsia"/>
                <w:sz w:val="24"/>
              </w:rPr>
              <w:t>2012-11-2</w:t>
            </w:r>
          </w:p>
        </w:tc>
        <w:tc>
          <w:tcPr>
            <w:tcW w:w="1134" w:type="dxa"/>
            <w:tcBorders>
              <w:top w:val="single" w:sz="4" w:space="0" w:color="auto"/>
              <w:left w:val="single" w:sz="4" w:space="0" w:color="auto"/>
              <w:bottom w:val="single" w:sz="4" w:space="0" w:color="auto"/>
              <w:right w:val="single" w:sz="4" w:space="0" w:color="auto"/>
            </w:tcBorders>
          </w:tcPr>
          <w:p w:rsidR="00EB0E15" w:rsidRDefault="007563BF" w:rsidP="00B455C2">
            <w:pPr>
              <w:adjustRightInd w:val="0"/>
              <w:jc w:val="center"/>
              <w:rPr>
                <w:rFonts w:ascii="宋体" w:eastAsia="宋体" w:cs="Times New Roman"/>
                <w:sz w:val="24"/>
              </w:rPr>
            </w:pPr>
            <w:r>
              <w:rPr>
                <w:rFonts w:ascii="宋体" w:eastAsia="宋体" w:cs="Times New Roman" w:hint="eastAsia"/>
                <w:sz w:val="24"/>
              </w:rPr>
              <w:t>V1.5</w:t>
            </w:r>
          </w:p>
        </w:tc>
        <w:tc>
          <w:tcPr>
            <w:tcW w:w="4108" w:type="dxa"/>
            <w:tcBorders>
              <w:top w:val="single" w:sz="4" w:space="0" w:color="auto"/>
              <w:left w:val="single" w:sz="4" w:space="0" w:color="auto"/>
              <w:bottom w:val="single" w:sz="4" w:space="0" w:color="auto"/>
              <w:right w:val="single" w:sz="4" w:space="0" w:color="auto"/>
            </w:tcBorders>
          </w:tcPr>
          <w:p w:rsidR="00EB0E15" w:rsidRDefault="007563BF" w:rsidP="00B455C2">
            <w:pPr>
              <w:adjustRightInd w:val="0"/>
              <w:jc w:val="center"/>
              <w:rPr>
                <w:rFonts w:ascii="宋体" w:eastAsia="宋体" w:cs="Times New Roman"/>
                <w:sz w:val="24"/>
              </w:rPr>
            </w:pPr>
            <w:r>
              <w:rPr>
                <w:rFonts w:ascii="宋体" w:eastAsia="宋体" w:cs="Times New Roman" w:hint="eastAsia"/>
                <w:sz w:val="24"/>
              </w:rPr>
              <w:t>补充GIS截图描述</w:t>
            </w:r>
          </w:p>
        </w:tc>
        <w:tc>
          <w:tcPr>
            <w:tcW w:w="1620" w:type="dxa"/>
            <w:tcBorders>
              <w:top w:val="single" w:sz="4" w:space="0" w:color="auto"/>
              <w:left w:val="single" w:sz="4" w:space="0" w:color="auto"/>
              <w:bottom w:val="single" w:sz="4" w:space="0" w:color="auto"/>
              <w:right w:val="single" w:sz="4" w:space="0" w:color="auto"/>
            </w:tcBorders>
          </w:tcPr>
          <w:p w:rsidR="00EB0E15" w:rsidRDefault="007563BF"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20258C" w:rsidP="00B455C2">
            <w:pPr>
              <w:adjustRightInd w:val="0"/>
              <w:jc w:val="center"/>
              <w:rPr>
                <w:rFonts w:ascii="宋体" w:eastAsia="宋体" w:cs="Times New Roman"/>
                <w:sz w:val="24"/>
              </w:rPr>
            </w:pPr>
            <w:r>
              <w:rPr>
                <w:rFonts w:ascii="宋体" w:eastAsia="宋体" w:cs="Times New Roman" w:hint="eastAsia"/>
                <w:sz w:val="24"/>
              </w:rPr>
              <w:t>2012-11-3</w:t>
            </w:r>
          </w:p>
        </w:tc>
        <w:tc>
          <w:tcPr>
            <w:tcW w:w="1134" w:type="dxa"/>
            <w:tcBorders>
              <w:top w:val="single" w:sz="4" w:space="0" w:color="auto"/>
              <w:left w:val="single" w:sz="4" w:space="0" w:color="auto"/>
              <w:bottom w:val="single" w:sz="4" w:space="0" w:color="auto"/>
              <w:right w:val="single" w:sz="4" w:space="0" w:color="auto"/>
            </w:tcBorders>
          </w:tcPr>
          <w:p w:rsidR="00EB0E15" w:rsidRDefault="0020258C" w:rsidP="00B455C2">
            <w:pPr>
              <w:adjustRightInd w:val="0"/>
              <w:jc w:val="center"/>
              <w:rPr>
                <w:rFonts w:ascii="宋体" w:eastAsia="宋体" w:cs="Times New Roman"/>
                <w:sz w:val="24"/>
              </w:rPr>
            </w:pPr>
            <w:r>
              <w:rPr>
                <w:rFonts w:ascii="宋体" w:eastAsia="宋体" w:cs="Times New Roman" w:hint="eastAsia"/>
                <w:sz w:val="24"/>
              </w:rPr>
              <w:t>V1.6</w:t>
            </w:r>
          </w:p>
        </w:tc>
        <w:tc>
          <w:tcPr>
            <w:tcW w:w="4108" w:type="dxa"/>
            <w:tcBorders>
              <w:top w:val="single" w:sz="4" w:space="0" w:color="auto"/>
              <w:left w:val="single" w:sz="4" w:space="0" w:color="auto"/>
              <w:bottom w:val="single" w:sz="4" w:space="0" w:color="auto"/>
              <w:right w:val="single" w:sz="4" w:space="0" w:color="auto"/>
            </w:tcBorders>
          </w:tcPr>
          <w:p w:rsidR="00EB0E15" w:rsidRDefault="0020258C" w:rsidP="00B455C2">
            <w:pPr>
              <w:pStyle w:val="a8"/>
              <w:tabs>
                <w:tab w:val="left" w:pos="420"/>
              </w:tabs>
              <w:ind w:left="283"/>
              <w:jc w:val="center"/>
              <w:rPr>
                <w:rFonts w:ascii="宋体"/>
                <w:sz w:val="24"/>
              </w:rPr>
            </w:pPr>
            <w:r>
              <w:rPr>
                <w:rFonts w:ascii="宋体" w:hint="eastAsia"/>
                <w:sz w:val="24"/>
              </w:rPr>
              <w:t>补充缺失BS条件</w:t>
            </w:r>
          </w:p>
        </w:tc>
        <w:tc>
          <w:tcPr>
            <w:tcW w:w="1620" w:type="dxa"/>
            <w:tcBorders>
              <w:top w:val="single" w:sz="4" w:space="0" w:color="auto"/>
              <w:left w:val="single" w:sz="4" w:space="0" w:color="auto"/>
              <w:bottom w:val="single" w:sz="4" w:space="0" w:color="auto"/>
              <w:right w:val="single" w:sz="4" w:space="0" w:color="auto"/>
            </w:tcBorders>
          </w:tcPr>
          <w:p w:rsidR="00EB0E15" w:rsidRDefault="0020258C"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1B4293" w:rsidP="00B455C2">
            <w:pPr>
              <w:adjustRightInd w:val="0"/>
              <w:jc w:val="center"/>
              <w:rPr>
                <w:rFonts w:ascii="宋体" w:eastAsia="宋体" w:cs="Times New Roman"/>
                <w:sz w:val="24"/>
              </w:rPr>
            </w:pPr>
            <w:r>
              <w:rPr>
                <w:rFonts w:ascii="宋体" w:eastAsia="宋体" w:cs="Times New Roman" w:hint="eastAsia"/>
                <w:sz w:val="24"/>
              </w:rPr>
              <w:t>2012-11-4</w:t>
            </w:r>
          </w:p>
        </w:tc>
        <w:tc>
          <w:tcPr>
            <w:tcW w:w="1134" w:type="dxa"/>
            <w:tcBorders>
              <w:top w:val="single" w:sz="4" w:space="0" w:color="auto"/>
              <w:left w:val="single" w:sz="4" w:space="0" w:color="auto"/>
              <w:bottom w:val="single" w:sz="4" w:space="0" w:color="auto"/>
              <w:right w:val="single" w:sz="4" w:space="0" w:color="auto"/>
            </w:tcBorders>
          </w:tcPr>
          <w:p w:rsidR="00EB0E15" w:rsidRDefault="001B4293" w:rsidP="00B455C2">
            <w:pPr>
              <w:adjustRightInd w:val="0"/>
              <w:jc w:val="center"/>
              <w:rPr>
                <w:rFonts w:ascii="宋体" w:eastAsia="宋体" w:cs="Times New Roman"/>
                <w:sz w:val="24"/>
              </w:rPr>
            </w:pPr>
            <w:r>
              <w:rPr>
                <w:rFonts w:ascii="宋体" w:eastAsia="宋体" w:cs="Times New Roman"/>
                <w:sz w:val="24"/>
              </w:rPr>
              <w:t>V</w:t>
            </w:r>
            <w:r>
              <w:rPr>
                <w:rFonts w:ascii="宋体" w:eastAsia="宋体" w:cs="Times New Roman" w:hint="eastAsia"/>
                <w:sz w:val="24"/>
              </w:rPr>
              <w:t>1.7</w:t>
            </w:r>
          </w:p>
        </w:tc>
        <w:tc>
          <w:tcPr>
            <w:tcW w:w="4108" w:type="dxa"/>
            <w:tcBorders>
              <w:top w:val="single" w:sz="4" w:space="0" w:color="auto"/>
              <w:left w:val="single" w:sz="4" w:space="0" w:color="auto"/>
              <w:bottom w:val="single" w:sz="4" w:space="0" w:color="auto"/>
              <w:right w:val="single" w:sz="4" w:space="0" w:color="auto"/>
            </w:tcBorders>
          </w:tcPr>
          <w:p w:rsidR="00EB0E15" w:rsidRDefault="001B4293" w:rsidP="00B455C2">
            <w:pPr>
              <w:pStyle w:val="a8"/>
              <w:tabs>
                <w:tab w:val="left" w:pos="420"/>
              </w:tabs>
              <w:ind w:left="283"/>
              <w:jc w:val="center"/>
            </w:pPr>
            <w:r>
              <w:rPr>
                <w:rFonts w:hint="eastAsia"/>
              </w:rPr>
              <w:t>完善</w:t>
            </w:r>
            <w:r>
              <w:rPr>
                <w:rFonts w:hint="eastAsia"/>
              </w:rPr>
              <w:t>GIS</w:t>
            </w:r>
            <w:r>
              <w:rPr>
                <w:rFonts w:hint="eastAsia"/>
              </w:rPr>
              <w:t>数据描述</w:t>
            </w:r>
          </w:p>
        </w:tc>
        <w:tc>
          <w:tcPr>
            <w:tcW w:w="1620" w:type="dxa"/>
            <w:tcBorders>
              <w:top w:val="single" w:sz="4" w:space="0" w:color="auto"/>
              <w:left w:val="single" w:sz="4" w:space="0" w:color="auto"/>
              <w:bottom w:val="single" w:sz="4" w:space="0" w:color="auto"/>
              <w:right w:val="single" w:sz="4" w:space="0" w:color="auto"/>
            </w:tcBorders>
          </w:tcPr>
          <w:p w:rsidR="00EB0E15" w:rsidRDefault="001B4293"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09157A" w:rsidP="00B455C2">
            <w:pPr>
              <w:adjustRightInd w:val="0"/>
              <w:jc w:val="center"/>
              <w:rPr>
                <w:rFonts w:ascii="宋体" w:eastAsia="宋体" w:cs="Times New Roman"/>
                <w:sz w:val="24"/>
              </w:rPr>
            </w:pPr>
            <w:r>
              <w:rPr>
                <w:rFonts w:ascii="宋体" w:eastAsia="宋体" w:cs="Times New Roman" w:hint="eastAsia"/>
                <w:sz w:val="24"/>
              </w:rPr>
              <w:t>2012-11-5</w:t>
            </w:r>
          </w:p>
        </w:tc>
        <w:tc>
          <w:tcPr>
            <w:tcW w:w="1134" w:type="dxa"/>
            <w:tcBorders>
              <w:top w:val="single" w:sz="4" w:space="0" w:color="auto"/>
              <w:left w:val="single" w:sz="4" w:space="0" w:color="auto"/>
              <w:bottom w:val="single" w:sz="4" w:space="0" w:color="auto"/>
              <w:right w:val="single" w:sz="4" w:space="0" w:color="auto"/>
            </w:tcBorders>
          </w:tcPr>
          <w:p w:rsidR="00EB0E15" w:rsidRDefault="0009157A" w:rsidP="00B455C2">
            <w:pPr>
              <w:adjustRightInd w:val="0"/>
              <w:jc w:val="center"/>
              <w:rPr>
                <w:rFonts w:ascii="宋体" w:eastAsia="宋体" w:cs="Times New Roman"/>
                <w:sz w:val="24"/>
              </w:rPr>
            </w:pPr>
            <w:r>
              <w:rPr>
                <w:rFonts w:ascii="宋体" w:eastAsia="宋体" w:cs="Times New Roman" w:hint="eastAsia"/>
                <w:sz w:val="24"/>
              </w:rPr>
              <w:t>V1.8</w:t>
            </w:r>
          </w:p>
        </w:tc>
        <w:tc>
          <w:tcPr>
            <w:tcW w:w="4108" w:type="dxa"/>
            <w:tcBorders>
              <w:top w:val="single" w:sz="4" w:space="0" w:color="auto"/>
              <w:left w:val="single" w:sz="4" w:space="0" w:color="auto"/>
              <w:bottom w:val="single" w:sz="4" w:space="0" w:color="auto"/>
              <w:right w:val="single" w:sz="4" w:space="0" w:color="auto"/>
            </w:tcBorders>
          </w:tcPr>
          <w:p w:rsidR="00EB0E15" w:rsidRDefault="0009157A" w:rsidP="0009157A">
            <w:pPr>
              <w:pStyle w:val="a8"/>
              <w:numPr>
                <w:ilvl w:val="0"/>
                <w:numId w:val="48"/>
              </w:numPr>
              <w:tabs>
                <w:tab w:val="left" w:pos="420"/>
              </w:tabs>
              <w:jc w:val="center"/>
            </w:pPr>
            <w:r>
              <w:rPr>
                <w:rFonts w:hint="eastAsia"/>
              </w:rPr>
              <w:t>修改</w:t>
            </w:r>
            <w:proofErr w:type="gramStart"/>
            <w:r>
              <w:rPr>
                <w:rFonts w:hint="eastAsia"/>
              </w:rPr>
              <w:t>点模式</w:t>
            </w:r>
            <w:proofErr w:type="gramEnd"/>
            <w:r>
              <w:rPr>
                <w:rFonts w:hint="eastAsia"/>
              </w:rPr>
              <w:t>下，</w:t>
            </w:r>
            <w:proofErr w:type="gramStart"/>
            <w:r>
              <w:rPr>
                <w:rFonts w:hint="eastAsia"/>
              </w:rPr>
              <w:t>画小区</w:t>
            </w:r>
            <w:proofErr w:type="gramEnd"/>
            <w:r>
              <w:rPr>
                <w:rFonts w:hint="eastAsia"/>
              </w:rPr>
              <w:t>和连线的数据选择</w:t>
            </w:r>
          </w:p>
          <w:p w:rsidR="0009157A" w:rsidRDefault="0009157A" w:rsidP="0009157A">
            <w:pPr>
              <w:pStyle w:val="a8"/>
              <w:numPr>
                <w:ilvl w:val="0"/>
                <w:numId w:val="48"/>
              </w:numPr>
              <w:tabs>
                <w:tab w:val="left" w:pos="420"/>
              </w:tabs>
              <w:jc w:val="center"/>
            </w:pPr>
            <w:r>
              <w:rPr>
                <w:rFonts w:hint="eastAsia"/>
              </w:rPr>
              <w:t>点击服务小区呈现的是</w:t>
            </w:r>
            <w:r>
              <w:rPr>
                <w:rFonts w:hint="eastAsia"/>
              </w:rPr>
              <w:t>main</w:t>
            </w:r>
            <w:r>
              <w:rPr>
                <w:rFonts w:hint="eastAsia"/>
              </w:rPr>
              <w:t>表所有点，连线使用本小区的点</w:t>
            </w:r>
          </w:p>
        </w:tc>
        <w:tc>
          <w:tcPr>
            <w:tcW w:w="1620" w:type="dxa"/>
            <w:tcBorders>
              <w:top w:val="single" w:sz="4" w:space="0" w:color="auto"/>
              <w:left w:val="single" w:sz="4" w:space="0" w:color="auto"/>
              <w:bottom w:val="single" w:sz="4" w:space="0" w:color="auto"/>
              <w:right w:val="single" w:sz="4" w:space="0" w:color="auto"/>
            </w:tcBorders>
          </w:tcPr>
          <w:p w:rsidR="00EB0E15" w:rsidRPr="0009157A" w:rsidRDefault="0009157A" w:rsidP="00B455C2">
            <w:pPr>
              <w:adjustRightInd w:val="0"/>
              <w:jc w:val="center"/>
              <w:rPr>
                <w:rFonts w:ascii="宋体" w:eastAsia="宋体" w:cs="Times New Roman"/>
                <w:sz w:val="24"/>
              </w:rPr>
            </w:pPr>
            <w:r>
              <w:rPr>
                <w:rFonts w:ascii="宋体" w:eastAsia="宋体" w:cs="Times New Roman" w:hint="eastAsia"/>
                <w:sz w:val="24"/>
              </w:rPr>
              <w:t>林彬</w:t>
            </w:r>
          </w:p>
        </w:tc>
      </w:tr>
      <w:tr w:rsidR="00EB0E1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EB0E15" w:rsidRDefault="00760421" w:rsidP="00B455C2">
            <w:pPr>
              <w:adjustRightInd w:val="0"/>
              <w:jc w:val="center"/>
              <w:rPr>
                <w:rFonts w:ascii="宋体" w:eastAsia="宋体" w:cs="Times New Roman"/>
                <w:sz w:val="24"/>
              </w:rPr>
            </w:pPr>
            <w:r>
              <w:rPr>
                <w:rFonts w:ascii="宋体" w:eastAsia="宋体" w:cs="Times New Roman" w:hint="eastAsia"/>
                <w:sz w:val="24"/>
              </w:rPr>
              <w:t>2012-11-5</w:t>
            </w:r>
          </w:p>
        </w:tc>
        <w:tc>
          <w:tcPr>
            <w:tcW w:w="1134" w:type="dxa"/>
            <w:tcBorders>
              <w:top w:val="single" w:sz="4" w:space="0" w:color="auto"/>
              <w:left w:val="single" w:sz="4" w:space="0" w:color="auto"/>
              <w:bottom w:val="single" w:sz="4" w:space="0" w:color="auto"/>
              <w:right w:val="single" w:sz="4" w:space="0" w:color="auto"/>
            </w:tcBorders>
          </w:tcPr>
          <w:p w:rsidR="00EB0E15" w:rsidRDefault="00760421" w:rsidP="00B455C2">
            <w:pPr>
              <w:adjustRightInd w:val="0"/>
              <w:jc w:val="center"/>
              <w:rPr>
                <w:rFonts w:ascii="宋体" w:eastAsia="宋体" w:cs="Times New Roman"/>
                <w:sz w:val="24"/>
              </w:rPr>
            </w:pPr>
            <w:r>
              <w:rPr>
                <w:rFonts w:ascii="宋体" w:eastAsia="宋体" w:cs="Times New Roman" w:hint="eastAsia"/>
                <w:sz w:val="24"/>
              </w:rPr>
              <w:t>V1.9</w:t>
            </w:r>
          </w:p>
        </w:tc>
        <w:tc>
          <w:tcPr>
            <w:tcW w:w="4108" w:type="dxa"/>
            <w:tcBorders>
              <w:top w:val="single" w:sz="4" w:space="0" w:color="auto"/>
              <w:left w:val="single" w:sz="4" w:space="0" w:color="auto"/>
              <w:bottom w:val="single" w:sz="4" w:space="0" w:color="auto"/>
              <w:right w:val="single" w:sz="4" w:space="0" w:color="auto"/>
            </w:tcBorders>
          </w:tcPr>
          <w:p w:rsidR="00EB0E15" w:rsidRDefault="00760421" w:rsidP="00B455C2">
            <w:pPr>
              <w:pStyle w:val="a8"/>
              <w:tabs>
                <w:tab w:val="left" w:pos="420"/>
              </w:tabs>
              <w:jc w:val="center"/>
            </w:pPr>
            <w:r>
              <w:rPr>
                <w:rFonts w:hint="eastAsia"/>
              </w:rPr>
              <w:t>增加一项报表联动机制</w:t>
            </w:r>
          </w:p>
        </w:tc>
        <w:tc>
          <w:tcPr>
            <w:tcW w:w="1620" w:type="dxa"/>
            <w:tcBorders>
              <w:top w:val="single" w:sz="4" w:space="0" w:color="auto"/>
              <w:left w:val="single" w:sz="4" w:space="0" w:color="auto"/>
              <w:bottom w:val="single" w:sz="4" w:space="0" w:color="auto"/>
              <w:right w:val="single" w:sz="4" w:space="0" w:color="auto"/>
            </w:tcBorders>
          </w:tcPr>
          <w:p w:rsidR="00EB0E15" w:rsidRPr="00760421" w:rsidRDefault="00760421" w:rsidP="00B455C2">
            <w:pPr>
              <w:adjustRightInd w:val="0"/>
              <w:jc w:val="center"/>
              <w:rPr>
                <w:rFonts w:ascii="宋体" w:eastAsia="宋体" w:cs="Times New Roman"/>
                <w:sz w:val="24"/>
              </w:rPr>
            </w:pPr>
            <w:r>
              <w:rPr>
                <w:rFonts w:ascii="宋体" w:eastAsia="宋体" w:cs="Times New Roman" w:hint="eastAsia"/>
                <w:sz w:val="24"/>
              </w:rPr>
              <w:t>林彬</w:t>
            </w:r>
          </w:p>
        </w:tc>
      </w:tr>
      <w:tr w:rsidR="009B0B58"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9B0B58" w:rsidRDefault="00244F85" w:rsidP="00B455C2">
            <w:pPr>
              <w:adjustRightInd w:val="0"/>
              <w:jc w:val="center"/>
              <w:rPr>
                <w:rFonts w:ascii="宋体" w:eastAsia="宋体" w:cs="Times New Roman"/>
                <w:sz w:val="24"/>
              </w:rPr>
            </w:pPr>
            <w:r>
              <w:rPr>
                <w:rFonts w:ascii="宋体" w:eastAsia="宋体" w:cs="Times New Roman" w:hint="eastAsia"/>
                <w:sz w:val="24"/>
              </w:rPr>
              <w:t>2013</w:t>
            </w:r>
            <w:r w:rsidR="009B0B58">
              <w:rPr>
                <w:rFonts w:ascii="宋体" w:eastAsia="宋体" w:cs="Times New Roman" w:hint="eastAsia"/>
                <w:sz w:val="24"/>
              </w:rPr>
              <w:t>-3-21</w:t>
            </w:r>
          </w:p>
        </w:tc>
        <w:tc>
          <w:tcPr>
            <w:tcW w:w="1134" w:type="dxa"/>
            <w:tcBorders>
              <w:top w:val="single" w:sz="4" w:space="0" w:color="auto"/>
              <w:left w:val="single" w:sz="4" w:space="0" w:color="auto"/>
              <w:bottom w:val="single" w:sz="4" w:space="0" w:color="auto"/>
              <w:right w:val="single" w:sz="4" w:space="0" w:color="auto"/>
            </w:tcBorders>
          </w:tcPr>
          <w:p w:rsidR="009B0B58" w:rsidRDefault="009B0B58" w:rsidP="00B455C2">
            <w:pPr>
              <w:adjustRightInd w:val="0"/>
              <w:jc w:val="center"/>
              <w:rPr>
                <w:rFonts w:ascii="宋体" w:eastAsia="宋体" w:cs="Times New Roman"/>
                <w:sz w:val="24"/>
              </w:rPr>
            </w:pPr>
            <w:r>
              <w:rPr>
                <w:rFonts w:ascii="宋体" w:eastAsia="宋体" w:cs="Times New Roman" w:hint="eastAsia"/>
                <w:sz w:val="24"/>
              </w:rPr>
              <w:t>V2.1</w:t>
            </w:r>
          </w:p>
        </w:tc>
        <w:tc>
          <w:tcPr>
            <w:tcW w:w="4108" w:type="dxa"/>
            <w:tcBorders>
              <w:top w:val="single" w:sz="4" w:space="0" w:color="auto"/>
              <w:left w:val="single" w:sz="4" w:space="0" w:color="auto"/>
              <w:bottom w:val="single" w:sz="4" w:space="0" w:color="auto"/>
              <w:right w:val="single" w:sz="4" w:space="0" w:color="auto"/>
            </w:tcBorders>
          </w:tcPr>
          <w:p w:rsidR="009B0B58" w:rsidRDefault="009B0B58" w:rsidP="00B455C2">
            <w:pPr>
              <w:pStyle w:val="a8"/>
              <w:tabs>
                <w:tab w:val="left" w:pos="420"/>
              </w:tabs>
              <w:jc w:val="center"/>
            </w:pPr>
            <w:r>
              <w:rPr>
                <w:rFonts w:hint="eastAsia"/>
              </w:rPr>
              <w:t>更新待维护数据机制</w:t>
            </w:r>
          </w:p>
        </w:tc>
        <w:tc>
          <w:tcPr>
            <w:tcW w:w="1620" w:type="dxa"/>
            <w:tcBorders>
              <w:top w:val="single" w:sz="4" w:space="0" w:color="auto"/>
              <w:left w:val="single" w:sz="4" w:space="0" w:color="auto"/>
              <w:bottom w:val="single" w:sz="4" w:space="0" w:color="auto"/>
              <w:right w:val="single" w:sz="4" w:space="0" w:color="auto"/>
            </w:tcBorders>
          </w:tcPr>
          <w:p w:rsidR="009B0B58" w:rsidRDefault="009B0B58" w:rsidP="00B455C2">
            <w:pPr>
              <w:adjustRightInd w:val="0"/>
              <w:jc w:val="center"/>
              <w:rPr>
                <w:rFonts w:ascii="宋体" w:eastAsia="宋体" w:cs="Times New Roman"/>
                <w:sz w:val="24"/>
              </w:rPr>
            </w:pPr>
            <w:r>
              <w:rPr>
                <w:rFonts w:ascii="宋体" w:eastAsia="宋体" w:cs="Times New Roman" w:hint="eastAsia"/>
                <w:sz w:val="24"/>
              </w:rPr>
              <w:t>林彬</w:t>
            </w:r>
          </w:p>
        </w:tc>
      </w:tr>
      <w:tr w:rsidR="00244F85" w:rsidTr="00B455C2">
        <w:trPr>
          <w:trHeight w:val="460"/>
        </w:trPr>
        <w:tc>
          <w:tcPr>
            <w:tcW w:w="1418" w:type="dxa"/>
            <w:tcBorders>
              <w:top w:val="single" w:sz="4" w:space="0" w:color="auto"/>
              <w:left w:val="single" w:sz="4" w:space="0" w:color="auto"/>
              <w:bottom w:val="single" w:sz="4" w:space="0" w:color="auto"/>
              <w:right w:val="single" w:sz="4" w:space="0" w:color="auto"/>
            </w:tcBorders>
          </w:tcPr>
          <w:p w:rsidR="00244F85" w:rsidRDefault="00244F85" w:rsidP="00B455C2">
            <w:pPr>
              <w:adjustRightInd w:val="0"/>
              <w:jc w:val="center"/>
              <w:rPr>
                <w:rFonts w:ascii="宋体" w:eastAsia="宋体" w:cs="Times New Roman"/>
                <w:sz w:val="24"/>
              </w:rPr>
            </w:pPr>
            <w:r>
              <w:rPr>
                <w:rFonts w:ascii="宋体" w:eastAsia="宋体" w:cs="Times New Roman" w:hint="eastAsia"/>
                <w:sz w:val="24"/>
              </w:rPr>
              <w:t>2013-5-21</w:t>
            </w:r>
          </w:p>
        </w:tc>
        <w:tc>
          <w:tcPr>
            <w:tcW w:w="1134" w:type="dxa"/>
            <w:tcBorders>
              <w:top w:val="single" w:sz="4" w:space="0" w:color="auto"/>
              <w:left w:val="single" w:sz="4" w:space="0" w:color="auto"/>
              <w:bottom w:val="single" w:sz="4" w:space="0" w:color="auto"/>
              <w:right w:val="single" w:sz="4" w:space="0" w:color="auto"/>
            </w:tcBorders>
          </w:tcPr>
          <w:p w:rsidR="00244F85" w:rsidRDefault="00244F85" w:rsidP="00B455C2">
            <w:pPr>
              <w:adjustRightInd w:val="0"/>
              <w:jc w:val="center"/>
              <w:rPr>
                <w:rFonts w:ascii="宋体" w:eastAsia="宋体" w:cs="Times New Roman"/>
                <w:sz w:val="24"/>
              </w:rPr>
            </w:pPr>
            <w:r>
              <w:rPr>
                <w:rFonts w:ascii="宋体" w:eastAsia="宋体" w:cs="Times New Roman" w:hint="eastAsia"/>
                <w:sz w:val="24"/>
              </w:rPr>
              <w:t>V2.2</w:t>
            </w:r>
          </w:p>
        </w:tc>
        <w:tc>
          <w:tcPr>
            <w:tcW w:w="4108" w:type="dxa"/>
            <w:tcBorders>
              <w:top w:val="single" w:sz="4" w:space="0" w:color="auto"/>
              <w:left w:val="single" w:sz="4" w:space="0" w:color="auto"/>
              <w:bottom w:val="single" w:sz="4" w:space="0" w:color="auto"/>
              <w:right w:val="single" w:sz="4" w:space="0" w:color="auto"/>
            </w:tcBorders>
          </w:tcPr>
          <w:p w:rsidR="00244F85" w:rsidRDefault="007D10B3" w:rsidP="00B455C2">
            <w:pPr>
              <w:pStyle w:val="a8"/>
              <w:tabs>
                <w:tab w:val="left" w:pos="420"/>
              </w:tabs>
              <w:jc w:val="center"/>
            </w:pPr>
            <w:r>
              <w:rPr>
                <w:rFonts w:hint="eastAsia"/>
              </w:rPr>
              <w:t>明确五项</w:t>
            </w:r>
            <w:proofErr w:type="gramStart"/>
            <w:r>
              <w:rPr>
                <w:rFonts w:hint="eastAsia"/>
              </w:rPr>
              <w:t>需优网维护</w:t>
            </w:r>
            <w:proofErr w:type="gramEnd"/>
            <w:r>
              <w:rPr>
                <w:rFonts w:hint="eastAsia"/>
              </w:rPr>
              <w:t>8</w:t>
            </w:r>
            <w:r>
              <w:rPr>
                <w:rFonts w:hint="eastAsia"/>
              </w:rPr>
              <w:t>个字段</w:t>
            </w:r>
            <w:r>
              <w:rPr>
                <w:rFonts w:hint="eastAsia"/>
              </w:rPr>
              <w:t>,</w:t>
            </w:r>
            <w:r>
              <w:rPr>
                <w:rFonts w:hint="eastAsia"/>
              </w:rPr>
              <w:t>并对五项推导字段提出江苏个性化</w:t>
            </w:r>
            <w:r>
              <w:rPr>
                <w:rFonts w:hint="eastAsia"/>
              </w:rPr>
              <w:t>P25</w:t>
            </w:r>
          </w:p>
        </w:tc>
        <w:tc>
          <w:tcPr>
            <w:tcW w:w="1620" w:type="dxa"/>
            <w:tcBorders>
              <w:top w:val="single" w:sz="4" w:space="0" w:color="auto"/>
              <w:left w:val="single" w:sz="4" w:space="0" w:color="auto"/>
              <w:bottom w:val="single" w:sz="4" w:space="0" w:color="auto"/>
              <w:right w:val="single" w:sz="4" w:space="0" w:color="auto"/>
            </w:tcBorders>
          </w:tcPr>
          <w:p w:rsidR="00244F85" w:rsidRDefault="00244F85" w:rsidP="00B455C2">
            <w:pPr>
              <w:adjustRightInd w:val="0"/>
              <w:jc w:val="center"/>
              <w:rPr>
                <w:rFonts w:ascii="宋体" w:eastAsia="宋体" w:cs="Times New Roman"/>
                <w:sz w:val="24"/>
              </w:rPr>
            </w:pPr>
            <w:r>
              <w:rPr>
                <w:rFonts w:ascii="宋体" w:eastAsia="宋体" w:cs="Times New Roman" w:hint="eastAsia"/>
                <w:sz w:val="24"/>
              </w:rPr>
              <w:t>林彬</w:t>
            </w:r>
          </w:p>
        </w:tc>
        <w:bookmarkStart w:id="0" w:name="_GoBack"/>
        <w:bookmarkEnd w:id="0"/>
      </w:tr>
      <w:tr w:rsidR="00B947BE" w:rsidTr="00B455C2">
        <w:trPr>
          <w:trHeight w:val="460"/>
          <w:ins w:id="1" w:author="ibm" w:date="2013-05-30T15:56:00Z"/>
        </w:trPr>
        <w:tc>
          <w:tcPr>
            <w:tcW w:w="1418" w:type="dxa"/>
            <w:tcBorders>
              <w:top w:val="single" w:sz="4" w:space="0" w:color="auto"/>
              <w:left w:val="single" w:sz="4" w:space="0" w:color="auto"/>
              <w:bottom w:val="single" w:sz="4" w:space="0" w:color="auto"/>
              <w:right w:val="single" w:sz="4" w:space="0" w:color="auto"/>
            </w:tcBorders>
          </w:tcPr>
          <w:p w:rsidR="00B947BE" w:rsidRDefault="00B947BE" w:rsidP="00B455C2">
            <w:pPr>
              <w:adjustRightInd w:val="0"/>
              <w:jc w:val="center"/>
              <w:rPr>
                <w:ins w:id="2" w:author="ibm" w:date="2013-05-30T15:56:00Z"/>
                <w:rFonts w:ascii="宋体" w:eastAsia="宋体" w:cs="Times New Roman"/>
                <w:sz w:val="24"/>
              </w:rPr>
            </w:pPr>
            <w:ins w:id="3" w:author="ibm" w:date="2013-05-30T15:56:00Z">
              <w:r>
                <w:rPr>
                  <w:rFonts w:ascii="宋体" w:eastAsia="宋体" w:cs="Times New Roman" w:hint="eastAsia"/>
                  <w:sz w:val="24"/>
                </w:rPr>
                <w:t>2013-5-30</w:t>
              </w:r>
            </w:ins>
          </w:p>
        </w:tc>
        <w:tc>
          <w:tcPr>
            <w:tcW w:w="1134" w:type="dxa"/>
            <w:tcBorders>
              <w:top w:val="single" w:sz="4" w:space="0" w:color="auto"/>
              <w:left w:val="single" w:sz="4" w:space="0" w:color="auto"/>
              <w:bottom w:val="single" w:sz="4" w:space="0" w:color="auto"/>
              <w:right w:val="single" w:sz="4" w:space="0" w:color="auto"/>
            </w:tcBorders>
          </w:tcPr>
          <w:p w:rsidR="00B947BE" w:rsidRDefault="00B947BE" w:rsidP="00B455C2">
            <w:pPr>
              <w:adjustRightInd w:val="0"/>
              <w:jc w:val="center"/>
              <w:rPr>
                <w:ins w:id="4" w:author="ibm" w:date="2013-05-30T15:56:00Z"/>
                <w:rFonts w:ascii="宋体" w:eastAsia="宋体" w:cs="Times New Roman"/>
                <w:sz w:val="24"/>
              </w:rPr>
            </w:pPr>
            <w:ins w:id="5" w:author="ibm" w:date="2013-05-30T15:56:00Z">
              <w:r>
                <w:rPr>
                  <w:rFonts w:ascii="宋体" w:eastAsia="宋体" w:cs="Times New Roman" w:hint="eastAsia"/>
                  <w:sz w:val="24"/>
                </w:rPr>
                <w:t>V2.3</w:t>
              </w:r>
            </w:ins>
          </w:p>
        </w:tc>
        <w:tc>
          <w:tcPr>
            <w:tcW w:w="4108" w:type="dxa"/>
            <w:tcBorders>
              <w:top w:val="single" w:sz="4" w:space="0" w:color="auto"/>
              <w:left w:val="single" w:sz="4" w:space="0" w:color="auto"/>
              <w:bottom w:val="single" w:sz="4" w:space="0" w:color="auto"/>
              <w:right w:val="single" w:sz="4" w:space="0" w:color="auto"/>
            </w:tcBorders>
          </w:tcPr>
          <w:p w:rsidR="00B947BE" w:rsidRDefault="00B947BE" w:rsidP="00B455C2">
            <w:pPr>
              <w:pStyle w:val="a8"/>
              <w:tabs>
                <w:tab w:val="left" w:pos="420"/>
              </w:tabs>
              <w:jc w:val="center"/>
              <w:rPr>
                <w:ins w:id="6" w:author="ibm" w:date="2013-05-30T15:56:00Z"/>
              </w:rPr>
            </w:pPr>
            <w:proofErr w:type="gramStart"/>
            <w:ins w:id="7" w:author="ibm" w:date="2013-05-30T15:56:00Z">
              <w:r>
                <w:rPr>
                  <w:rFonts w:hint="eastAsia"/>
                </w:rPr>
                <w:t>修改全</w:t>
              </w:r>
              <w:proofErr w:type="gramEnd"/>
              <w:r>
                <w:rPr>
                  <w:rFonts w:hint="eastAsia"/>
                </w:rPr>
                <w:t>量同步数据逻辑</w:t>
              </w:r>
            </w:ins>
            <w:ins w:id="8" w:author="ibm" w:date="2013-05-31T11:03:00Z">
              <w:r w:rsidR="002D3AB8">
                <w:rPr>
                  <w:rFonts w:hint="eastAsia"/>
                </w:rPr>
                <w:t>P43</w:t>
              </w:r>
            </w:ins>
          </w:p>
        </w:tc>
        <w:tc>
          <w:tcPr>
            <w:tcW w:w="1620" w:type="dxa"/>
            <w:tcBorders>
              <w:top w:val="single" w:sz="4" w:space="0" w:color="auto"/>
              <w:left w:val="single" w:sz="4" w:space="0" w:color="auto"/>
              <w:bottom w:val="single" w:sz="4" w:space="0" w:color="auto"/>
              <w:right w:val="single" w:sz="4" w:space="0" w:color="auto"/>
            </w:tcBorders>
          </w:tcPr>
          <w:p w:rsidR="00B947BE" w:rsidRPr="00B947BE" w:rsidRDefault="00B947BE" w:rsidP="00B455C2">
            <w:pPr>
              <w:adjustRightInd w:val="0"/>
              <w:jc w:val="center"/>
              <w:rPr>
                <w:ins w:id="9" w:author="ibm" w:date="2013-05-30T15:56:00Z"/>
                <w:rFonts w:ascii="宋体" w:eastAsia="宋体" w:cs="Times New Roman"/>
                <w:sz w:val="24"/>
              </w:rPr>
            </w:pPr>
            <w:ins w:id="10" w:author="ibm" w:date="2013-05-30T15:56:00Z">
              <w:r>
                <w:rPr>
                  <w:rFonts w:ascii="宋体" w:eastAsia="宋体" w:cs="Times New Roman" w:hint="eastAsia"/>
                  <w:sz w:val="24"/>
                </w:rPr>
                <w:t>林彬</w:t>
              </w:r>
            </w:ins>
          </w:p>
        </w:tc>
      </w:tr>
    </w:tbl>
    <w:p w:rsidR="007530AB" w:rsidRDefault="007530AB" w:rsidP="007530AB"/>
    <w:p w:rsidR="00EB0E15" w:rsidRDefault="00EB0E15" w:rsidP="007530AB"/>
    <w:p w:rsidR="00EB0E15" w:rsidRDefault="00EB0E15" w:rsidP="007530AB"/>
    <w:p w:rsidR="002E7DD1" w:rsidRDefault="002E7DD1" w:rsidP="000F51FC">
      <w:pPr>
        <w:pStyle w:val="1"/>
        <w:numPr>
          <w:ilvl w:val="0"/>
          <w:numId w:val="36"/>
        </w:numPr>
      </w:pPr>
      <w:r>
        <w:rPr>
          <w:rFonts w:hint="eastAsia"/>
        </w:rPr>
        <w:t>BSA</w:t>
      </w:r>
      <w:r>
        <w:rPr>
          <w:rFonts w:hint="eastAsia"/>
        </w:rPr>
        <w:t>数据概述</w:t>
      </w:r>
    </w:p>
    <w:p w:rsidR="002E7DD1" w:rsidRDefault="00661D1D" w:rsidP="002E7DD1">
      <w:r>
        <w:rPr>
          <w:rFonts w:hint="eastAsia"/>
        </w:rPr>
        <w:tab/>
        <w:t>BSA</w:t>
      </w:r>
      <w:r>
        <w:rPr>
          <w:rFonts w:hint="eastAsia"/>
        </w:rPr>
        <w:t>数据为定位系统的基础数据。其数据的精准</w:t>
      </w:r>
      <w:proofErr w:type="gramStart"/>
      <w:r>
        <w:rPr>
          <w:rFonts w:hint="eastAsia"/>
        </w:rPr>
        <w:t>度影响</w:t>
      </w:r>
      <w:proofErr w:type="gramEnd"/>
      <w:r>
        <w:rPr>
          <w:rFonts w:hint="eastAsia"/>
        </w:rPr>
        <w:t>定位系统定位业务的精准度。</w:t>
      </w:r>
      <w:r>
        <w:rPr>
          <w:rFonts w:hint="eastAsia"/>
        </w:rPr>
        <w:t>BSA</w:t>
      </w:r>
      <w:r>
        <w:rPr>
          <w:rFonts w:hint="eastAsia"/>
        </w:rPr>
        <w:t>数据包括如下字段：</w:t>
      </w:r>
    </w:p>
    <w:tbl>
      <w:tblPr>
        <w:tblW w:w="5260" w:type="dxa"/>
        <w:tblInd w:w="93" w:type="dxa"/>
        <w:tblLook w:val="04A0" w:firstRow="1" w:lastRow="0" w:firstColumn="1" w:lastColumn="0" w:noHBand="0" w:noVBand="1"/>
      </w:tblPr>
      <w:tblGrid>
        <w:gridCol w:w="3360"/>
        <w:gridCol w:w="1900"/>
      </w:tblGrid>
      <w:tr w:rsidR="00BE2001" w:rsidRPr="00BE2001" w:rsidTr="00BE2001">
        <w:trPr>
          <w:trHeight w:val="380"/>
        </w:trPr>
        <w:tc>
          <w:tcPr>
            <w:tcW w:w="3360"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BE2001" w:rsidRPr="00BE2001" w:rsidRDefault="00BE2001" w:rsidP="00BE2001">
            <w:pPr>
              <w:widowControl/>
              <w:jc w:val="left"/>
              <w:rPr>
                <w:rFonts w:ascii="宋体" w:eastAsia="宋体" w:hAnsi="宋体" w:cs="宋体"/>
                <w:b/>
                <w:bCs/>
                <w:color w:val="000000"/>
                <w:kern w:val="0"/>
                <w:sz w:val="16"/>
                <w:szCs w:val="16"/>
              </w:rPr>
            </w:pPr>
            <w:r w:rsidRPr="00BE2001">
              <w:rPr>
                <w:rFonts w:ascii="宋体" w:eastAsia="宋体" w:hAnsi="宋体" w:cs="宋体" w:hint="eastAsia"/>
                <w:b/>
                <w:bCs/>
                <w:color w:val="000000"/>
                <w:kern w:val="0"/>
                <w:sz w:val="16"/>
                <w:szCs w:val="16"/>
              </w:rPr>
              <w:lastRenderedPageBreak/>
              <w:t>BSA英文字段名</w:t>
            </w:r>
          </w:p>
        </w:tc>
        <w:tc>
          <w:tcPr>
            <w:tcW w:w="1900" w:type="dxa"/>
            <w:tcBorders>
              <w:top w:val="single" w:sz="4" w:space="0" w:color="auto"/>
              <w:left w:val="nil"/>
              <w:bottom w:val="single" w:sz="4" w:space="0" w:color="auto"/>
              <w:right w:val="single" w:sz="4" w:space="0" w:color="auto"/>
            </w:tcBorders>
            <w:shd w:val="clear" w:color="000000" w:fill="00B050"/>
            <w:vAlign w:val="center"/>
            <w:hideMark/>
          </w:tcPr>
          <w:p w:rsidR="00BE2001" w:rsidRPr="00BE2001" w:rsidRDefault="00BE2001" w:rsidP="00BE2001">
            <w:pPr>
              <w:widowControl/>
              <w:jc w:val="left"/>
              <w:rPr>
                <w:rFonts w:ascii="宋体" w:eastAsia="宋体" w:hAnsi="宋体" w:cs="宋体"/>
                <w:b/>
                <w:bCs/>
                <w:color w:val="000000"/>
                <w:kern w:val="0"/>
                <w:sz w:val="16"/>
                <w:szCs w:val="16"/>
              </w:rPr>
            </w:pPr>
            <w:r w:rsidRPr="00BE2001">
              <w:rPr>
                <w:rFonts w:ascii="宋体" w:eastAsia="宋体" w:hAnsi="宋体" w:cs="宋体" w:hint="eastAsia"/>
                <w:b/>
                <w:bCs/>
                <w:color w:val="000000"/>
                <w:kern w:val="0"/>
                <w:sz w:val="16"/>
                <w:szCs w:val="16"/>
              </w:rPr>
              <w:t>字段名</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Pilot Sector Name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导频扇区名</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SID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NID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NID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Extend BID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扩展基站</w:t>
            </w:r>
            <w:r w:rsidRPr="00BE2001">
              <w:rPr>
                <w:rFonts w:ascii="Calibri" w:eastAsia="宋体" w:hAnsi="Calibri" w:cs="Calibri"/>
                <w:color w:val="000000"/>
                <w:kern w:val="0"/>
                <w:sz w:val="16"/>
                <w:szCs w:val="16"/>
              </w:rPr>
              <w:t>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T-PN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发射</w:t>
            </w:r>
            <w:r w:rsidRPr="00BE2001">
              <w:rPr>
                <w:rFonts w:ascii="Calibri" w:eastAsia="宋体" w:hAnsi="Calibri" w:cs="Calibri"/>
                <w:color w:val="000000"/>
                <w:kern w:val="0"/>
                <w:sz w:val="16"/>
                <w:szCs w:val="16"/>
              </w:rPr>
              <w:t>PN</w:t>
            </w:r>
            <w:r w:rsidRPr="00BE2001">
              <w:rPr>
                <w:rFonts w:ascii="宋体" w:eastAsia="宋体" w:hAnsi="宋体" w:cs="宋体" w:hint="eastAsia"/>
                <w:color w:val="000000"/>
                <w:kern w:val="0"/>
                <w:sz w:val="16"/>
                <w:szCs w:val="16"/>
              </w:rPr>
              <w:t>码</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Lati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天线纬度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Longi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天线经度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Alti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Loc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天线位置精度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Lati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扇区中心纬度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Longi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扇区中心经度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Alti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Orientation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天线方向</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Opening</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天线张角</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Max Antenna Range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天线最大覆盖范围</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Terrain Average Height</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地形平均高度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Terrain Height Standard Deviation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地形高度标准偏差</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Potential Repeater</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直放站信息</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PN Increment</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PN</w:t>
            </w:r>
            <w:r w:rsidRPr="00BE2001">
              <w:rPr>
                <w:rFonts w:ascii="宋体" w:eastAsia="宋体" w:hAnsi="宋体" w:cs="Calibri" w:hint="eastAsia"/>
                <w:color w:val="000000"/>
                <w:kern w:val="0"/>
                <w:sz w:val="16"/>
                <w:szCs w:val="16"/>
              </w:rPr>
              <w:t>增量</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FWD Calib</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FWD</w:t>
            </w:r>
            <w:r w:rsidRPr="00BE2001">
              <w:rPr>
                <w:rFonts w:ascii="宋体" w:eastAsia="宋体" w:hAnsi="宋体" w:cs="Calibri" w:hint="eastAsia"/>
                <w:color w:val="000000"/>
                <w:kern w:val="0"/>
                <w:sz w:val="16"/>
                <w:szCs w:val="16"/>
              </w:rPr>
              <w:t>链路校准</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FWD Calib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FWD</w:t>
            </w:r>
            <w:r w:rsidRPr="00BE2001">
              <w:rPr>
                <w:rFonts w:ascii="宋体" w:eastAsia="宋体" w:hAnsi="宋体" w:cs="Calibri" w:hint="eastAsia"/>
                <w:color w:val="000000"/>
                <w:kern w:val="0"/>
                <w:sz w:val="16"/>
                <w:szCs w:val="16"/>
              </w:rPr>
              <w:t>链路校准精度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RTD Calib</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RTD</w:t>
            </w:r>
            <w:r w:rsidRPr="00BE2001">
              <w:rPr>
                <w:rFonts w:ascii="宋体" w:eastAsia="宋体" w:hAnsi="宋体" w:cs="Calibri" w:hint="eastAsia"/>
                <w:color w:val="000000"/>
                <w:kern w:val="0"/>
                <w:sz w:val="16"/>
                <w:szCs w:val="16"/>
              </w:rPr>
              <w:t>校准</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RTD Calib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RTD</w:t>
            </w:r>
            <w:r w:rsidRPr="00BE2001">
              <w:rPr>
                <w:rFonts w:ascii="宋体" w:eastAsia="宋体" w:hAnsi="宋体" w:cs="Calibri" w:hint="eastAsia"/>
                <w:color w:val="000000"/>
                <w:kern w:val="0"/>
                <w:sz w:val="16"/>
                <w:szCs w:val="16"/>
              </w:rPr>
              <w:t>校准精度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Format Type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格式类型</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Switch Num</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MSC Switch Number</w:t>
            </w:r>
          </w:p>
        </w:tc>
      </w:tr>
    </w:tbl>
    <w:p w:rsidR="00661D1D" w:rsidRDefault="00871855" w:rsidP="00871855">
      <w:pPr>
        <w:pStyle w:val="2"/>
        <w:numPr>
          <w:ilvl w:val="1"/>
          <w:numId w:val="36"/>
        </w:numPr>
      </w:pPr>
      <w:r>
        <w:rPr>
          <w:rFonts w:hint="eastAsia"/>
        </w:rPr>
        <w:t>版本控制</w:t>
      </w:r>
    </w:p>
    <w:p w:rsidR="00871855" w:rsidRDefault="00871855" w:rsidP="00871855">
      <w:r>
        <w:rPr>
          <w:rFonts w:hint="eastAsia"/>
        </w:rPr>
        <w:tab/>
      </w:r>
      <w:r>
        <w:rPr>
          <w:rFonts w:hint="eastAsia"/>
        </w:rPr>
        <w:t>目前所知，定位平台设备厂家有两个</w:t>
      </w:r>
      <w:r w:rsidR="006C30F6">
        <w:rPr>
          <w:rFonts w:hint="eastAsia"/>
        </w:rPr>
        <w:t>：中兴和</w:t>
      </w:r>
      <w:proofErr w:type="gramStart"/>
      <w:r w:rsidR="006C30F6">
        <w:rPr>
          <w:rFonts w:hint="eastAsia"/>
        </w:rPr>
        <w:t>诺西</w:t>
      </w:r>
      <w:proofErr w:type="gramEnd"/>
      <w:r>
        <w:rPr>
          <w:rFonts w:hint="eastAsia"/>
        </w:rPr>
        <w:t>。它们</w:t>
      </w:r>
      <w:proofErr w:type="gramStart"/>
      <w:r>
        <w:rPr>
          <w:rFonts w:hint="eastAsia"/>
        </w:rPr>
        <w:t>对于的</w:t>
      </w:r>
      <w:proofErr w:type="gramEnd"/>
      <w:r>
        <w:rPr>
          <w:rFonts w:hint="eastAsia"/>
        </w:rPr>
        <w:t>BSA</w:t>
      </w:r>
      <w:r>
        <w:rPr>
          <w:rFonts w:hint="eastAsia"/>
        </w:rPr>
        <w:t>数据格式稍微有差异。需要根据各省实际使用的定位设备，自动匹配</w:t>
      </w:r>
      <w:r>
        <w:rPr>
          <w:rFonts w:hint="eastAsia"/>
        </w:rPr>
        <w:t>BSA</w:t>
      </w:r>
      <w:r>
        <w:rPr>
          <w:rFonts w:hint="eastAsia"/>
        </w:rPr>
        <w:t>数据格式。</w:t>
      </w:r>
    </w:p>
    <w:p w:rsidR="004100D2" w:rsidRDefault="004100D2" w:rsidP="00871855">
      <w:r>
        <w:rPr>
          <w:rFonts w:hint="eastAsia"/>
        </w:rPr>
        <w:tab/>
      </w:r>
      <w:r>
        <w:rPr>
          <w:rFonts w:hint="eastAsia"/>
        </w:rPr>
        <w:t>中兴和诺西区的</w:t>
      </w:r>
      <w:r>
        <w:rPr>
          <w:rFonts w:hint="eastAsia"/>
        </w:rPr>
        <w:t>BSA</w:t>
      </w:r>
      <w:r>
        <w:rPr>
          <w:rFonts w:hint="eastAsia"/>
        </w:rPr>
        <w:t>字段区别在于：</w:t>
      </w:r>
    </w:p>
    <w:p w:rsidR="00EE4691" w:rsidRDefault="004100D2" w:rsidP="000439F5">
      <w:pPr>
        <w:pStyle w:val="a3"/>
        <w:numPr>
          <w:ilvl w:val="0"/>
          <w:numId w:val="38"/>
        </w:numPr>
        <w:ind w:firstLineChars="0"/>
      </w:pPr>
      <w:r>
        <w:rPr>
          <w:rFonts w:hint="eastAsia"/>
        </w:rPr>
        <w:t>字段顺序不一样；</w:t>
      </w:r>
    </w:p>
    <w:p w:rsidR="00EE4691" w:rsidRDefault="004100D2" w:rsidP="000439F5">
      <w:pPr>
        <w:pStyle w:val="a3"/>
        <w:numPr>
          <w:ilvl w:val="0"/>
          <w:numId w:val="38"/>
        </w:numPr>
        <w:ind w:firstLineChars="0"/>
      </w:pPr>
      <w:r>
        <w:t>Extend</w:t>
      </w:r>
      <w:r>
        <w:rPr>
          <w:rFonts w:hint="eastAsia"/>
        </w:rPr>
        <w:t xml:space="preserve"> BID</w:t>
      </w:r>
      <w:r>
        <w:rPr>
          <w:rFonts w:hint="eastAsia"/>
        </w:rPr>
        <w:t>字段格式不一样：诺西区为</w:t>
      </w:r>
      <w:r>
        <w:rPr>
          <w:rFonts w:hint="eastAsia"/>
        </w:rPr>
        <w:t>16</w:t>
      </w:r>
      <w:r>
        <w:rPr>
          <w:rFonts w:hint="eastAsia"/>
        </w:rPr>
        <w:t>进制数；</w:t>
      </w:r>
      <w:proofErr w:type="gramStart"/>
      <w:r>
        <w:rPr>
          <w:rFonts w:hint="eastAsia"/>
        </w:rPr>
        <w:t>中兴区</w:t>
      </w:r>
      <w:proofErr w:type="gramEnd"/>
      <w:r>
        <w:rPr>
          <w:rFonts w:hint="eastAsia"/>
        </w:rPr>
        <w:t>为十进制数。</w:t>
      </w:r>
    </w:p>
    <w:p w:rsidR="00EE4691" w:rsidRDefault="004100D2" w:rsidP="000439F5">
      <w:pPr>
        <w:ind w:firstLine="420"/>
      </w:pPr>
      <w:r>
        <w:t>中兴定位平台的定位日志字段：</w:t>
      </w:r>
    </w:p>
    <w:tbl>
      <w:tblPr>
        <w:tblW w:w="8676" w:type="dxa"/>
        <w:tblInd w:w="108" w:type="dxa"/>
        <w:tblLayout w:type="fixed"/>
        <w:tblLook w:val="00A0" w:firstRow="1" w:lastRow="0" w:firstColumn="1" w:lastColumn="0" w:noHBand="0" w:noVBand="0"/>
      </w:tblPr>
      <w:tblGrid>
        <w:gridCol w:w="513"/>
        <w:gridCol w:w="1359"/>
        <w:gridCol w:w="850"/>
        <w:gridCol w:w="709"/>
        <w:gridCol w:w="2126"/>
        <w:gridCol w:w="1134"/>
        <w:gridCol w:w="1985"/>
      </w:tblGrid>
      <w:tr w:rsidR="004100D2" w:rsidRPr="0065774A" w:rsidTr="000439F5">
        <w:trPr>
          <w:trHeight w:val="450"/>
        </w:trPr>
        <w:tc>
          <w:tcPr>
            <w:tcW w:w="513" w:type="dxa"/>
            <w:tcBorders>
              <w:top w:val="single" w:sz="4" w:space="0" w:color="auto"/>
              <w:left w:val="single" w:sz="4" w:space="0" w:color="auto"/>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序号</w:t>
            </w:r>
          </w:p>
        </w:tc>
        <w:tc>
          <w:tcPr>
            <w:tcW w:w="1359"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字段名称</w:t>
            </w:r>
          </w:p>
        </w:tc>
        <w:tc>
          <w:tcPr>
            <w:tcW w:w="850"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字段分类</w:t>
            </w:r>
          </w:p>
        </w:tc>
        <w:tc>
          <w:tcPr>
            <w:tcW w:w="709"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填写方式</w:t>
            </w:r>
          </w:p>
        </w:tc>
        <w:tc>
          <w:tcPr>
            <w:tcW w:w="2126"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字段含义</w:t>
            </w:r>
          </w:p>
        </w:tc>
        <w:tc>
          <w:tcPr>
            <w:tcW w:w="1134"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数据类型</w:t>
            </w:r>
          </w:p>
        </w:tc>
        <w:tc>
          <w:tcPr>
            <w:tcW w:w="1985"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示例</w:t>
            </w:r>
          </w:p>
        </w:tc>
      </w:tr>
      <w:tr w:rsidR="004100D2" w:rsidRPr="0065774A" w:rsidTr="000439F5">
        <w:trPr>
          <w:trHeight w:val="1125"/>
        </w:trPr>
        <w:tc>
          <w:tcPr>
            <w:tcW w:w="513" w:type="dxa"/>
            <w:tcBorders>
              <w:top w:val="nil"/>
              <w:left w:val="single" w:sz="4" w:space="0" w:color="auto"/>
              <w:bottom w:val="single" w:sz="4" w:space="0" w:color="auto"/>
              <w:right w:val="single" w:sz="4" w:space="0" w:color="auto"/>
            </w:tcBorders>
          </w:tcPr>
          <w:p w:rsidR="004100D2" w:rsidRPr="005A7ADC" w:rsidRDefault="004100D2" w:rsidP="004404D8">
            <w:r w:rsidRPr="007C2CBE">
              <w:rPr>
                <w:sz w:val="16"/>
              </w:rPr>
              <w:lastRenderedPageBreak/>
              <w:t>A</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Pilot Sector Name</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所属省份</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字符串</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HF001-1-201-shekeyuan</w:t>
            </w:r>
          </w:p>
        </w:tc>
      </w:tr>
      <w:tr w:rsidR="004100D2" w:rsidRPr="0065774A" w:rsidTr="000439F5">
        <w:trPr>
          <w:trHeight w:val="22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B</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SID</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系统信息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系统识别码</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14151</w:t>
            </w:r>
          </w:p>
        </w:tc>
      </w:tr>
      <w:tr w:rsidR="004100D2" w:rsidRPr="0065774A" w:rsidTr="000439F5">
        <w:trPr>
          <w:trHeight w:val="22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C</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NID</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系统信息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网络识别码</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6</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D</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Extend BID</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BTS在BSC中的编号</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字符串</w:t>
            </w:r>
            <w:r>
              <w:rPr>
                <w:rFonts w:ascii="楷体_GB2312" w:eastAsia="楷体_GB2312" w:hAnsi="宋体" w:cs="宋体" w:hint="eastAsia"/>
                <w:kern w:val="0"/>
                <w:szCs w:val="21"/>
              </w:rPr>
              <w:t>或整数</w:t>
            </w:r>
          </w:p>
        </w:tc>
        <w:tc>
          <w:tcPr>
            <w:tcW w:w="1985" w:type="dxa"/>
            <w:tcBorders>
              <w:top w:val="nil"/>
              <w:left w:val="nil"/>
              <w:bottom w:val="single" w:sz="4" w:space="0" w:color="auto"/>
              <w:right w:val="single" w:sz="4" w:space="0" w:color="auto"/>
            </w:tcBorders>
            <w:vAlign w:val="center"/>
          </w:tcPr>
          <w:p w:rsidR="004100D2" w:rsidRDefault="004100D2" w:rsidP="004404D8">
            <w:pPr>
              <w:widowControl/>
              <w:rPr>
                <w:rFonts w:ascii="楷体_GB2312" w:eastAsia="楷体_GB2312" w:hAnsi="宋体" w:cs="宋体"/>
                <w:kern w:val="0"/>
                <w:szCs w:val="21"/>
              </w:rPr>
            </w:pPr>
            <w:r>
              <w:rPr>
                <w:rFonts w:ascii="楷体_GB2312" w:eastAsia="楷体_GB2312" w:hAnsi="宋体" w:cs="宋体" w:hint="eastAsia"/>
                <w:kern w:val="0"/>
                <w:szCs w:val="21"/>
              </w:rPr>
              <w:t>诺西区：</w:t>
            </w:r>
            <w:r w:rsidRPr="0065774A">
              <w:rPr>
                <w:rFonts w:ascii="楷体_GB2312" w:eastAsia="楷体_GB2312" w:hAnsi="宋体" w:cs="宋体" w:hint="eastAsia"/>
                <w:kern w:val="0"/>
                <w:szCs w:val="21"/>
              </w:rPr>
              <w:t>0x011B0101</w:t>
            </w:r>
          </w:p>
          <w:p w:rsidR="004100D2" w:rsidRDefault="004100D2" w:rsidP="004404D8">
            <w:pPr>
              <w:widowControl/>
              <w:rPr>
                <w:rFonts w:ascii="楷体_GB2312" w:eastAsia="楷体_GB2312" w:hAnsi="宋体" w:cs="宋体"/>
                <w:kern w:val="0"/>
                <w:szCs w:val="21"/>
              </w:rPr>
            </w:pPr>
            <w:r>
              <w:rPr>
                <w:rFonts w:ascii="楷体_GB2312" w:eastAsia="楷体_GB2312" w:hAnsi="宋体" w:cs="宋体" w:hint="eastAsia"/>
                <w:kern w:val="0"/>
                <w:szCs w:val="21"/>
              </w:rPr>
              <w:t>中兴区：</w:t>
            </w:r>
          </w:p>
          <w:p w:rsidR="004100D2" w:rsidRPr="005A7ADC" w:rsidRDefault="004100D2" w:rsidP="004404D8">
            <w:pPr>
              <w:widowControl/>
              <w:rPr>
                <w:rFonts w:ascii="宋体" w:hAnsi="宋体" w:cs="宋体"/>
                <w:color w:val="000000"/>
                <w:sz w:val="22"/>
              </w:rPr>
            </w:pPr>
            <w:r w:rsidRPr="005A7ADC">
              <w:rPr>
                <w:rFonts w:ascii="楷体_GB2312" w:eastAsia="楷体_GB2312" w:hAnsi="宋体" w:cs="宋体" w:hint="eastAsia"/>
                <w:kern w:val="0"/>
                <w:szCs w:val="21"/>
              </w:rPr>
              <w:t>10497940</w:t>
            </w:r>
          </w:p>
        </w:tc>
      </w:tr>
      <w:tr w:rsidR="004100D2" w:rsidRPr="0065774A" w:rsidTr="000439F5">
        <w:trPr>
          <w:trHeight w:val="27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E</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T-PN</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系统信息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PN</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123</w:t>
            </w:r>
          </w:p>
        </w:tc>
      </w:tr>
      <w:tr w:rsidR="004100D2" w:rsidRPr="0065774A" w:rsidTr="000439F5">
        <w:trPr>
          <w:trHeight w:val="90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F</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Lati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扇区所在纬度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浮点</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31.82956</w:t>
            </w:r>
          </w:p>
        </w:tc>
      </w:tr>
      <w:tr w:rsidR="004100D2" w:rsidRPr="0065774A" w:rsidTr="000439F5">
        <w:trPr>
          <w:trHeight w:val="90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G</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Longi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扇区所在经度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浮点</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117.27864</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H</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Alti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天线挂高＋基站海拔高度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浮点</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40</w:t>
            </w:r>
          </w:p>
        </w:tc>
      </w:tr>
      <w:tr w:rsidR="004100D2" w:rsidRPr="0065774A" w:rsidTr="000439F5">
        <w:trPr>
          <w:trHeight w:val="67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I</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Loc Accu</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扇区天线位置精度（厘米）</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300</w:t>
            </w:r>
          </w:p>
        </w:tc>
      </w:tr>
      <w:tr w:rsidR="004100D2" w:rsidRPr="0065774A" w:rsidTr="000439F5">
        <w:trPr>
          <w:trHeight w:val="78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J</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Sector Center Lati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扇区所在纬度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浮点</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31.83218</w:t>
            </w:r>
          </w:p>
        </w:tc>
      </w:tr>
      <w:tr w:rsidR="004100D2" w:rsidRPr="0065774A" w:rsidTr="000439F5">
        <w:trPr>
          <w:trHeight w:val="76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K</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Sector Center Longi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扇区所在经度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浮点</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117.27976</w:t>
            </w:r>
          </w:p>
        </w:tc>
      </w:tr>
      <w:tr w:rsidR="004100D2" w:rsidRPr="0065774A" w:rsidTr="000439F5">
        <w:trPr>
          <w:trHeight w:val="67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L</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Sector Center Alti</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扇区中心高度（米）</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33</w:t>
            </w:r>
          </w:p>
        </w:tc>
      </w:tr>
      <w:tr w:rsidR="004100D2" w:rsidRPr="0065774A" w:rsidTr="000439F5">
        <w:trPr>
          <w:trHeight w:val="112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M</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Orientation</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天</w:t>
            </w:r>
            <w:proofErr w:type="gramStart"/>
            <w:r w:rsidRPr="0065774A">
              <w:rPr>
                <w:rFonts w:ascii="楷体_GB2312" w:eastAsia="楷体_GB2312" w:hAnsi="宋体" w:cs="宋体" w:hint="eastAsia"/>
                <w:kern w:val="0"/>
                <w:szCs w:val="21"/>
              </w:rPr>
              <w:t>馈</w:t>
            </w:r>
            <w:proofErr w:type="gramEnd"/>
            <w:r w:rsidRPr="0065774A">
              <w:rPr>
                <w:rFonts w:ascii="楷体_GB2312" w:eastAsia="楷体_GB2312" w:hAnsi="宋体" w:cs="宋体" w:hint="eastAsia"/>
                <w:kern w:val="0"/>
                <w:szCs w:val="21"/>
              </w:rPr>
              <w:t>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天线方向角</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240</w:t>
            </w:r>
          </w:p>
        </w:tc>
      </w:tr>
      <w:tr w:rsidR="004100D2" w:rsidRPr="0065774A" w:rsidTr="000439F5">
        <w:trPr>
          <w:trHeight w:val="13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N</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Antenna Opening</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扇区天线覆盖范围所形成的张角，与该基站的扇区数及天线发射方向图等特性有关</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0439F5" w:rsidRDefault="004100D2" w:rsidP="004404D8">
            <w:pPr>
              <w:widowControl/>
              <w:rPr>
                <w:rFonts w:ascii="楷体_GB2312" w:eastAsia="楷体_GB2312" w:hAnsi="宋体" w:cs="宋体"/>
                <w:kern w:val="0"/>
                <w:szCs w:val="21"/>
              </w:rPr>
            </w:pPr>
            <w:r w:rsidRPr="0065774A">
              <w:rPr>
                <w:rFonts w:ascii="楷体_GB2312" w:eastAsia="楷体_GB2312" w:hAnsi="宋体" w:cs="宋体" w:hint="eastAsia"/>
                <w:kern w:val="0"/>
                <w:szCs w:val="21"/>
              </w:rPr>
              <w:t>120</w:t>
            </w:r>
          </w:p>
        </w:tc>
      </w:tr>
      <w:tr w:rsidR="004100D2" w:rsidRPr="0065774A" w:rsidTr="000439F5">
        <w:trPr>
          <w:trHeight w:val="1095"/>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O</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Max Antenna Range</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最大天线范围用于通过PN在指定的范围内查找基站，从而进行AFLT或MCS的定位方法的计算</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700</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lastRenderedPageBreak/>
              <w:t>P</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Terrain Average Height</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地表平均高度（米）</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29</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Q</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Terrain Height Standard Deviation</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人工</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地表高度标准偏差（米）</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4</w:t>
            </w:r>
          </w:p>
        </w:tc>
      </w:tr>
      <w:tr w:rsidR="004100D2" w:rsidRPr="0065774A" w:rsidTr="000439F5">
        <w:trPr>
          <w:trHeight w:val="27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R</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Potential Repeater</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直放</w:t>
            </w:r>
            <w:proofErr w:type="gramStart"/>
            <w:r w:rsidRPr="0065774A">
              <w:rPr>
                <w:rFonts w:ascii="楷体_GB2312" w:eastAsia="楷体_GB2312" w:hAnsi="宋体" w:cs="宋体" w:hint="eastAsia"/>
                <w:kern w:val="0"/>
                <w:szCs w:val="21"/>
              </w:rPr>
              <w:t>站标志</w:t>
            </w:r>
            <w:proofErr w:type="gramEnd"/>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cs="宋体" w:hint="eastAsia"/>
                <w:kern w:val="0"/>
                <w:szCs w:val="21"/>
              </w:rPr>
              <w:t>0</w:t>
            </w:r>
          </w:p>
        </w:tc>
      </w:tr>
      <w:tr w:rsidR="004100D2" w:rsidRPr="0065774A" w:rsidTr="000439F5">
        <w:trPr>
          <w:trHeight w:val="27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S</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PN Increment</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PN间隔</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T</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FWD Calib</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前向链路校正</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Pr>
                <w:rFonts w:ascii="Courier New" w:hAnsi="Courier New" w:cs="Courier New"/>
                <w:noProof/>
                <w:kern w:val="0"/>
                <w:sz w:val="20"/>
                <w:szCs w:val="20"/>
              </w:rPr>
              <w:t>numeric</w:t>
            </w:r>
            <w:r>
              <w:rPr>
                <w:rFonts w:ascii="Courier New" w:hAnsi="Courier New" w:cs="Courier New"/>
                <w:noProof/>
                <w:color w:val="808080"/>
                <w:kern w:val="0"/>
                <w:sz w:val="20"/>
                <w:szCs w:val="20"/>
              </w:rPr>
              <w:t>(</w:t>
            </w:r>
            <w:r>
              <w:rPr>
                <w:rFonts w:ascii="Courier New" w:hAnsi="Courier New" w:cs="Courier New"/>
                <w:noProof/>
                <w:kern w:val="0"/>
                <w:sz w:val="20"/>
                <w:szCs w:val="20"/>
              </w:rPr>
              <w:t>4</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1.5</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U</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FWD Calib Accu</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前向链路校正精度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39</w:t>
            </w:r>
          </w:p>
        </w:tc>
      </w:tr>
      <w:tr w:rsidR="004100D2" w:rsidRPr="0065774A" w:rsidTr="000439F5">
        <w:trPr>
          <w:trHeight w:val="27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V</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RTD Calib</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回程时延校正</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Pr>
                <w:rFonts w:ascii="Courier New" w:hAnsi="Courier New" w:cs="Courier New"/>
                <w:noProof/>
                <w:kern w:val="0"/>
                <w:sz w:val="20"/>
                <w:szCs w:val="20"/>
              </w:rPr>
              <w:t>numeric</w:t>
            </w:r>
            <w:r>
              <w:rPr>
                <w:rFonts w:ascii="Courier New" w:hAnsi="Courier New" w:cs="Courier New"/>
                <w:noProof/>
                <w:color w:val="808080"/>
                <w:kern w:val="0"/>
                <w:sz w:val="20"/>
                <w:szCs w:val="20"/>
              </w:rPr>
              <w:t>(</w:t>
            </w:r>
            <w:r>
              <w:rPr>
                <w:rFonts w:ascii="Courier New" w:hAnsi="Courier New" w:cs="Courier New"/>
                <w:noProof/>
                <w:kern w:val="0"/>
                <w:sz w:val="20"/>
                <w:szCs w:val="20"/>
              </w:rPr>
              <w:t>4</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W</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RTD Calib Accu</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回程时延校正精度</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524</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X</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Format Type</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定位信息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版本类型</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w:t>
            </w:r>
          </w:p>
        </w:tc>
      </w:tr>
      <w:tr w:rsidR="004100D2" w:rsidRPr="0065774A" w:rsidTr="000439F5">
        <w:trPr>
          <w:trHeight w:val="450"/>
        </w:trPr>
        <w:tc>
          <w:tcPr>
            <w:tcW w:w="513" w:type="dxa"/>
            <w:tcBorders>
              <w:top w:val="nil"/>
              <w:left w:val="single" w:sz="4" w:space="0" w:color="auto"/>
              <w:bottom w:val="single" w:sz="4" w:space="0" w:color="auto"/>
              <w:right w:val="single" w:sz="4" w:space="0" w:color="auto"/>
            </w:tcBorders>
          </w:tcPr>
          <w:p w:rsidR="004100D2" w:rsidRPr="0065774A" w:rsidRDefault="004100D2" w:rsidP="004404D8">
            <w:pPr>
              <w:pStyle w:val="10"/>
              <w:ind w:left="0"/>
              <w:rPr>
                <w:rFonts w:ascii="楷体_GB2312" w:eastAsia="楷体_GB2312"/>
                <w:b/>
                <w:bCs/>
                <w:szCs w:val="21"/>
              </w:rPr>
            </w:pPr>
            <w:r w:rsidRPr="007C2CBE">
              <w:rPr>
                <w:sz w:val="16"/>
              </w:rPr>
              <w:t>Y</w:t>
            </w:r>
          </w:p>
        </w:tc>
        <w:tc>
          <w:tcPr>
            <w:tcW w:w="1359" w:type="dxa"/>
            <w:tcBorders>
              <w:top w:val="nil"/>
              <w:left w:val="nil"/>
              <w:bottom w:val="single" w:sz="4" w:space="0" w:color="auto"/>
              <w:right w:val="single" w:sz="4" w:space="0" w:color="auto"/>
            </w:tcBorders>
          </w:tcPr>
          <w:p w:rsidR="004100D2" w:rsidRPr="0065774A" w:rsidRDefault="004100D2" w:rsidP="004404D8">
            <w:pPr>
              <w:widowControl/>
              <w:rPr>
                <w:rFonts w:ascii="楷体_GB2312" w:eastAsia="楷体_GB2312" w:cs="宋体"/>
                <w:b/>
                <w:bCs/>
                <w:kern w:val="0"/>
                <w:szCs w:val="21"/>
              </w:rPr>
            </w:pPr>
            <w:r w:rsidRPr="00560CF1">
              <w:t>Switch Num</w:t>
            </w:r>
          </w:p>
        </w:tc>
        <w:tc>
          <w:tcPr>
            <w:tcW w:w="850"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基本信息</w:t>
            </w:r>
          </w:p>
        </w:tc>
        <w:tc>
          <w:tcPr>
            <w:tcW w:w="709"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自动</w:t>
            </w:r>
          </w:p>
        </w:tc>
        <w:tc>
          <w:tcPr>
            <w:tcW w:w="2126"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Switch Num MSC号</w:t>
            </w:r>
          </w:p>
        </w:tc>
        <w:tc>
          <w:tcPr>
            <w:tcW w:w="1134"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整数</w:t>
            </w:r>
          </w:p>
        </w:tc>
        <w:tc>
          <w:tcPr>
            <w:tcW w:w="1985" w:type="dxa"/>
            <w:tcBorders>
              <w:top w:val="nil"/>
              <w:left w:val="nil"/>
              <w:bottom w:val="single" w:sz="4" w:space="0" w:color="auto"/>
              <w:right w:val="single" w:sz="4" w:space="0" w:color="auto"/>
            </w:tcBorders>
            <w:vAlign w:val="center"/>
          </w:tcPr>
          <w:p w:rsidR="004100D2" w:rsidRPr="0065774A" w:rsidRDefault="004100D2" w:rsidP="004404D8">
            <w:pPr>
              <w:widowControl/>
              <w:rPr>
                <w:rFonts w:ascii="楷体_GB2312" w:eastAsia="楷体_GB2312" w:cs="宋体"/>
                <w:kern w:val="0"/>
                <w:szCs w:val="21"/>
              </w:rPr>
            </w:pPr>
            <w:r w:rsidRPr="0065774A">
              <w:rPr>
                <w:rFonts w:ascii="楷体_GB2312" w:eastAsia="楷体_GB2312" w:hAnsi="宋体" w:cs="宋体" w:hint="eastAsia"/>
                <w:kern w:val="0"/>
                <w:szCs w:val="21"/>
              </w:rPr>
              <w:t>-1</w:t>
            </w:r>
          </w:p>
        </w:tc>
      </w:tr>
    </w:tbl>
    <w:p w:rsidR="004100D2" w:rsidRDefault="004100D2" w:rsidP="00871855"/>
    <w:p w:rsidR="004100D2" w:rsidRDefault="004100D2" w:rsidP="00871855">
      <w:r>
        <w:t>诺西定位平台字段：</w:t>
      </w:r>
    </w:p>
    <w:tbl>
      <w:tblPr>
        <w:tblW w:w="8472" w:type="dxa"/>
        <w:tblInd w:w="108" w:type="dxa"/>
        <w:tblLayout w:type="fixed"/>
        <w:tblLook w:val="00A0" w:firstRow="1" w:lastRow="0" w:firstColumn="1" w:lastColumn="0" w:noHBand="0" w:noVBand="0"/>
      </w:tblPr>
      <w:tblGrid>
        <w:gridCol w:w="2227"/>
        <w:gridCol w:w="3166"/>
        <w:gridCol w:w="3079"/>
      </w:tblGrid>
      <w:tr w:rsidR="004100D2" w:rsidRPr="0065774A" w:rsidTr="000439F5">
        <w:trPr>
          <w:trHeight w:val="487"/>
        </w:trPr>
        <w:tc>
          <w:tcPr>
            <w:tcW w:w="2227" w:type="dxa"/>
            <w:tcBorders>
              <w:top w:val="single" w:sz="4" w:space="0" w:color="auto"/>
              <w:left w:val="single" w:sz="4" w:space="0" w:color="auto"/>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序号</w:t>
            </w:r>
          </w:p>
        </w:tc>
        <w:tc>
          <w:tcPr>
            <w:tcW w:w="3166"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字段名称</w:t>
            </w:r>
          </w:p>
        </w:tc>
        <w:tc>
          <w:tcPr>
            <w:tcW w:w="3079" w:type="dxa"/>
            <w:tcBorders>
              <w:top w:val="single" w:sz="4" w:space="0" w:color="auto"/>
              <w:left w:val="nil"/>
              <w:bottom w:val="single" w:sz="4" w:space="0" w:color="auto"/>
              <w:right w:val="single" w:sz="4" w:space="0" w:color="auto"/>
            </w:tcBorders>
            <w:shd w:val="clear" w:color="auto" w:fill="00B050"/>
            <w:vAlign w:val="center"/>
          </w:tcPr>
          <w:p w:rsidR="004100D2" w:rsidRPr="0065774A" w:rsidRDefault="004100D2" w:rsidP="004404D8">
            <w:pPr>
              <w:widowControl/>
              <w:rPr>
                <w:rFonts w:ascii="楷体_GB2312" w:eastAsia="楷体_GB2312" w:cs="宋体"/>
                <w:b/>
                <w:bCs/>
                <w:kern w:val="0"/>
                <w:szCs w:val="21"/>
              </w:rPr>
            </w:pPr>
            <w:r w:rsidRPr="0065774A">
              <w:rPr>
                <w:rFonts w:ascii="楷体_GB2312" w:eastAsia="楷体_GB2312" w:hAnsi="宋体" w:cs="宋体" w:hint="eastAsia"/>
                <w:b/>
                <w:bCs/>
                <w:kern w:val="0"/>
                <w:szCs w:val="21"/>
              </w:rPr>
              <w:t>字段分类</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A</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BTS-Sector Name</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所属省份</w:t>
            </w:r>
          </w:p>
        </w:tc>
      </w:tr>
      <w:tr w:rsidR="004100D2" w:rsidRPr="0065774A" w:rsidTr="004404D8">
        <w:trPr>
          <w:trHeight w:val="225"/>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B</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NID</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网络识别码</w:t>
            </w:r>
          </w:p>
        </w:tc>
      </w:tr>
      <w:tr w:rsidR="004100D2" w:rsidRPr="0065774A" w:rsidTr="004404D8">
        <w:trPr>
          <w:trHeight w:val="225"/>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C</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SID</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系统识别码</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D</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ExBSID</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kern w:val="0"/>
                <w:szCs w:val="21"/>
              </w:rPr>
              <w:t>BTS在BSC中的编号</w:t>
            </w:r>
          </w:p>
        </w:tc>
      </w:tr>
      <w:tr w:rsidR="004100D2" w:rsidRPr="0065774A" w:rsidTr="004404D8">
        <w:trPr>
          <w:trHeight w:val="27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E</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TxPN</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kern w:val="0"/>
                <w:szCs w:val="21"/>
              </w:rPr>
              <w:t>PN</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F</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ANT_LAT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扇区所在纬度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G</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ANT_LONG</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扇区所在经度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H</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ANT_ALT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天线挂高＋基站海拔高度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I</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SURVEY_ACC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扇区天线位置精度（厘米）</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J</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SEC_LAT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扇区所在纬度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K</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SEC_LONG</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扇区所在经度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L</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SEC_ALT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扇区中心高度（米）</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M</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ANT_ORIENT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天线方向角</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N</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ANT_OPENING</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扇区天线覆盖范围所形成的张角，与该基站的扇区数及天线发射方向图等特性有关</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O</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MAR</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最大天线范围用于通过</w:t>
            </w:r>
            <w:r w:rsidRPr="004100D2">
              <w:rPr>
                <w:rFonts w:ascii="楷体_GB2312" w:eastAsia="楷体_GB2312" w:hAnsi="宋体" w:cs="宋体"/>
                <w:kern w:val="0"/>
                <w:szCs w:val="21"/>
              </w:rPr>
              <w:t>PN在指</w:t>
            </w:r>
            <w:r w:rsidRPr="004100D2">
              <w:rPr>
                <w:rFonts w:ascii="楷体_GB2312" w:eastAsia="楷体_GB2312" w:hAnsi="宋体" w:cs="宋体"/>
                <w:kern w:val="0"/>
                <w:szCs w:val="21"/>
              </w:rPr>
              <w:lastRenderedPageBreak/>
              <w:t>定的范围内查找基站，从而进行AFLT或MCS的定位方法的计算</w:t>
            </w:r>
          </w:p>
        </w:tc>
      </w:tr>
      <w:tr w:rsidR="004100D2" w:rsidRPr="0065774A" w:rsidTr="004404D8">
        <w:trPr>
          <w:trHeight w:val="45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lastRenderedPageBreak/>
              <w:t>P</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MS_AVG_HEIGHT</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地表平均高度（米）</w:t>
            </w:r>
          </w:p>
        </w:tc>
      </w:tr>
      <w:tr w:rsidR="004100D2" w:rsidRPr="0065774A" w:rsidTr="004404D8">
        <w:trPr>
          <w:trHeight w:val="45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Q</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TERRAIN_SD</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地表高度标准偏差（米）</w:t>
            </w:r>
          </w:p>
        </w:tc>
      </w:tr>
      <w:tr w:rsidR="004100D2" w:rsidRPr="0065774A" w:rsidTr="004404D8">
        <w:trPr>
          <w:trHeight w:val="27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R</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RTDC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回程时延校正</w:t>
            </w:r>
          </w:p>
        </w:tc>
      </w:tr>
      <w:tr w:rsidR="004100D2" w:rsidRPr="0065774A" w:rsidTr="004404D8">
        <w:trPr>
          <w:trHeight w:val="45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S</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RTDC_ACC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回程时延校正精度</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T</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FLC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前向链路校正</w:t>
            </w:r>
          </w:p>
        </w:tc>
      </w:tr>
      <w:tr w:rsidR="004100D2" w:rsidRPr="0065774A" w:rsidTr="004404D8">
        <w:trPr>
          <w:trHeight w:val="6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U</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FLC_ACC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前向链路校正精度</w:t>
            </w:r>
          </w:p>
        </w:tc>
      </w:tr>
      <w:tr w:rsidR="004100D2" w:rsidRPr="0065774A" w:rsidTr="004404D8">
        <w:trPr>
          <w:trHeight w:val="27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V</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P_REPTR</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直放</w:t>
            </w:r>
            <w:proofErr w:type="gramStart"/>
            <w:r w:rsidRPr="004100D2">
              <w:rPr>
                <w:rFonts w:ascii="楷体_GB2312" w:eastAsia="楷体_GB2312" w:hAnsi="宋体" w:cs="宋体" w:hint="eastAsia"/>
                <w:kern w:val="0"/>
                <w:szCs w:val="21"/>
              </w:rPr>
              <w:t>站标志</w:t>
            </w:r>
            <w:proofErr w:type="gramEnd"/>
          </w:p>
        </w:tc>
      </w:tr>
      <w:tr w:rsidR="004100D2" w:rsidRPr="0065774A" w:rsidTr="004404D8">
        <w:trPr>
          <w:trHeight w:val="27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W</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PN_INC</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kern w:val="0"/>
                <w:szCs w:val="21"/>
              </w:rPr>
              <w:t>PN间隔</w:t>
            </w:r>
          </w:p>
        </w:tc>
      </w:tr>
      <w:tr w:rsidR="004100D2" w:rsidRPr="0065774A" w:rsidTr="004404D8">
        <w:trPr>
          <w:trHeight w:val="45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X</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FORMAT_TYPE</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widowControl/>
              <w:rPr>
                <w:rFonts w:ascii="楷体_GB2312" w:eastAsia="楷体_GB2312" w:cs="宋体"/>
                <w:kern w:val="0"/>
                <w:szCs w:val="21"/>
              </w:rPr>
            </w:pPr>
            <w:r w:rsidRPr="004100D2">
              <w:rPr>
                <w:rFonts w:ascii="楷体_GB2312" w:eastAsia="楷体_GB2312" w:hAnsi="宋体" w:cs="宋体" w:hint="eastAsia"/>
                <w:kern w:val="0"/>
                <w:szCs w:val="21"/>
              </w:rPr>
              <w:t>版本类型</w:t>
            </w:r>
          </w:p>
        </w:tc>
      </w:tr>
      <w:tr w:rsidR="004100D2" w:rsidRPr="0065774A" w:rsidTr="004404D8">
        <w:trPr>
          <w:trHeight w:val="450"/>
        </w:trPr>
        <w:tc>
          <w:tcPr>
            <w:tcW w:w="2227" w:type="dxa"/>
            <w:tcBorders>
              <w:top w:val="nil"/>
              <w:left w:val="single" w:sz="4" w:space="0" w:color="auto"/>
              <w:bottom w:val="single" w:sz="4" w:space="0" w:color="auto"/>
              <w:right w:val="single" w:sz="4" w:space="0" w:color="auto"/>
            </w:tcBorders>
            <w:vAlign w:val="center"/>
          </w:tcPr>
          <w:p w:rsidR="004100D2" w:rsidRPr="000439F5" w:rsidRDefault="009A4612" w:rsidP="004404D8">
            <w:pPr>
              <w:pStyle w:val="10"/>
              <w:ind w:left="0"/>
              <w:rPr>
                <w:rFonts w:ascii="楷体_GB2312" w:eastAsia="楷体_GB2312"/>
                <w:bCs/>
                <w:szCs w:val="21"/>
              </w:rPr>
            </w:pPr>
            <w:r w:rsidRPr="000439F5">
              <w:rPr>
                <w:rFonts w:ascii="楷体_GB2312" w:eastAsia="楷体_GB2312"/>
                <w:bCs/>
                <w:szCs w:val="21"/>
              </w:rPr>
              <w:t>Y</w:t>
            </w:r>
          </w:p>
        </w:tc>
        <w:tc>
          <w:tcPr>
            <w:tcW w:w="3166" w:type="dxa"/>
            <w:tcBorders>
              <w:top w:val="nil"/>
              <w:left w:val="nil"/>
              <w:bottom w:val="single" w:sz="4" w:space="0" w:color="auto"/>
              <w:right w:val="single" w:sz="4" w:space="0" w:color="auto"/>
            </w:tcBorders>
            <w:vAlign w:val="center"/>
          </w:tcPr>
          <w:p w:rsidR="004100D2" w:rsidRPr="000439F5" w:rsidRDefault="009A4612" w:rsidP="004404D8">
            <w:pPr>
              <w:widowControl/>
              <w:rPr>
                <w:rFonts w:ascii="楷体_GB2312" w:eastAsia="楷体_GB2312" w:cs="宋体"/>
                <w:bCs/>
                <w:kern w:val="0"/>
                <w:szCs w:val="21"/>
              </w:rPr>
            </w:pPr>
            <w:r w:rsidRPr="000439F5">
              <w:rPr>
                <w:rFonts w:ascii="楷体_GB2312" w:eastAsia="楷体_GB2312" w:hAnsi="宋体" w:cs="宋体"/>
                <w:bCs/>
                <w:kern w:val="0"/>
                <w:szCs w:val="21"/>
              </w:rPr>
              <w:t>MSC_NO</w:t>
            </w:r>
          </w:p>
        </w:tc>
        <w:tc>
          <w:tcPr>
            <w:tcW w:w="3079" w:type="dxa"/>
            <w:tcBorders>
              <w:top w:val="nil"/>
              <w:left w:val="nil"/>
              <w:bottom w:val="single" w:sz="4" w:space="0" w:color="auto"/>
              <w:right w:val="single" w:sz="4" w:space="0" w:color="auto"/>
            </w:tcBorders>
            <w:vAlign w:val="center"/>
          </w:tcPr>
          <w:p w:rsidR="004100D2" w:rsidRPr="004100D2" w:rsidRDefault="004100D2" w:rsidP="004404D8">
            <w:pPr>
              <w:keepNext/>
              <w:widowControl/>
              <w:rPr>
                <w:rFonts w:ascii="楷体_GB2312" w:eastAsia="楷体_GB2312" w:cs="宋体"/>
                <w:kern w:val="0"/>
                <w:szCs w:val="21"/>
              </w:rPr>
            </w:pPr>
            <w:r w:rsidRPr="004100D2">
              <w:rPr>
                <w:rFonts w:ascii="楷体_GB2312" w:eastAsia="楷体_GB2312" w:hAnsi="宋体" w:cs="宋体"/>
                <w:kern w:val="0"/>
                <w:szCs w:val="21"/>
              </w:rPr>
              <w:t>Switch Num MSC号</w:t>
            </w:r>
          </w:p>
        </w:tc>
      </w:tr>
    </w:tbl>
    <w:p w:rsidR="004100D2" w:rsidRPr="00871855" w:rsidRDefault="004100D2" w:rsidP="00871855"/>
    <w:p w:rsidR="00C4471B" w:rsidRDefault="00944D70" w:rsidP="000F51FC">
      <w:pPr>
        <w:pStyle w:val="1"/>
        <w:numPr>
          <w:ilvl w:val="0"/>
          <w:numId w:val="36"/>
        </w:numPr>
      </w:pPr>
      <w:r>
        <w:rPr>
          <w:rFonts w:hint="eastAsia"/>
        </w:rPr>
        <w:t>BSA</w:t>
      </w:r>
      <w:r>
        <w:rPr>
          <w:rFonts w:hint="eastAsia"/>
        </w:rPr>
        <w:t>数据维护</w:t>
      </w:r>
    </w:p>
    <w:p w:rsidR="00DD72B3" w:rsidRPr="00DD72B3" w:rsidRDefault="00877513" w:rsidP="000F51FC">
      <w:pPr>
        <w:pStyle w:val="2"/>
        <w:numPr>
          <w:ilvl w:val="1"/>
          <w:numId w:val="36"/>
        </w:numPr>
      </w:pPr>
      <w:r>
        <w:rPr>
          <w:rFonts w:hint="eastAsia"/>
        </w:rPr>
        <w:t>概述</w:t>
      </w:r>
    </w:p>
    <w:p w:rsidR="00DD72B3" w:rsidRDefault="00456F0C" w:rsidP="000F51FC">
      <w:pPr>
        <w:pStyle w:val="a3"/>
        <w:numPr>
          <w:ilvl w:val="0"/>
          <w:numId w:val="24"/>
        </w:numPr>
        <w:ind w:firstLineChars="0"/>
      </w:pPr>
      <w:r>
        <w:rPr>
          <w:rFonts w:hint="eastAsia"/>
        </w:rPr>
        <w:t>BSA</w:t>
      </w:r>
      <w:r>
        <w:rPr>
          <w:rFonts w:hint="eastAsia"/>
        </w:rPr>
        <w:t>数据由</w:t>
      </w:r>
      <w:r>
        <w:rPr>
          <w:rFonts w:hint="eastAsia"/>
        </w:rPr>
        <w:t>1X</w:t>
      </w:r>
      <w:proofErr w:type="gramStart"/>
      <w:r>
        <w:rPr>
          <w:rFonts w:hint="eastAsia"/>
        </w:rPr>
        <w:t>载扇数据</w:t>
      </w:r>
      <w:proofErr w:type="gramEnd"/>
      <w:r>
        <w:rPr>
          <w:rFonts w:hint="eastAsia"/>
        </w:rPr>
        <w:t>构成，</w:t>
      </w:r>
      <w:r w:rsidR="006B2BAB">
        <w:rPr>
          <w:rFonts w:hint="eastAsia"/>
        </w:rPr>
        <w:t>按其来源</w:t>
      </w:r>
      <w:r w:rsidR="00FC2B8C">
        <w:rPr>
          <w:rFonts w:hint="eastAsia"/>
        </w:rPr>
        <w:t>可分为</w:t>
      </w:r>
      <w:r w:rsidR="006A4630">
        <w:rPr>
          <w:rFonts w:hint="eastAsia"/>
        </w:rPr>
        <w:t>几</w:t>
      </w:r>
      <w:r w:rsidR="00FC2B8C">
        <w:rPr>
          <w:rFonts w:hint="eastAsia"/>
        </w:rPr>
        <w:t>部分</w:t>
      </w:r>
      <w:r>
        <w:rPr>
          <w:rFonts w:hint="eastAsia"/>
        </w:rPr>
        <w:t>：</w:t>
      </w:r>
    </w:p>
    <w:p w:rsidR="00DD72B3" w:rsidRDefault="00456F0C" w:rsidP="000F51FC">
      <w:pPr>
        <w:pStyle w:val="a3"/>
        <w:numPr>
          <w:ilvl w:val="0"/>
          <w:numId w:val="2"/>
        </w:numPr>
        <w:ind w:firstLineChars="0"/>
      </w:pPr>
      <w:r>
        <w:rPr>
          <w:rFonts w:hint="eastAsia"/>
        </w:rPr>
        <w:t>主设备</w:t>
      </w:r>
      <w:r>
        <w:rPr>
          <w:rFonts w:hint="eastAsia"/>
        </w:rPr>
        <w:t>1X</w:t>
      </w:r>
      <w:proofErr w:type="gramStart"/>
      <w:r w:rsidR="00791F11">
        <w:rPr>
          <w:rFonts w:hint="eastAsia"/>
        </w:rPr>
        <w:t>载扇配置</w:t>
      </w:r>
      <w:proofErr w:type="gramEnd"/>
      <w:r w:rsidR="00791F11">
        <w:rPr>
          <w:rFonts w:hint="eastAsia"/>
        </w:rPr>
        <w:t>数据</w:t>
      </w:r>
    </w:p>
    <w:p w:rsidR="00DD72B3" w:rsidRDefault="00DD72B3" w:rsidP="00DD72B3">
      <w:pPr>
        <w:pStyle w:val="a3"/>
        <w:ind w:leftChars="-200" w:hangingChars="200" w:hanging="420"/>
      </w:pPr>
      <w:r>
        <w:rPr>
          <w:rFonts w:hint="eastAsia"/>
        </w:rPr>
        <w:tab/>
      </w:r>
      <w:r>
        <w:rPr>
          <w:rFonts w:hint="eastAsia"/>
        </w:rPr>
        <w:tab/>
      </w:r>
      <w:r w:rsidR="00C92ADD">
        <w:rPr>
          <w:rFonts w:hint="eastAsia"/>
        </w:rPr>
        <w:tab/>
      </w:r>
      <w:r w:rsidR="00DD56F1">
        <w:rPr>
          <w:rFonts w:hint="eastAsia"/>
        </w:rPr>
        <w:t xml:space="preserve"> </w:t>
      </w:r>
      <w:r>
        <w:rPr>
          <w:rFonts w:hint="eastAsia"/>
        </w:rPr>
        <w:t>主设备</w:t>
      </w:r>
      <w:r>
        <w:rPr>
          <w:rFonts w:hint="eastAsia"/>
        </w:rPr>
        <w:t>1X</w:t>
      </w:r>
      <w:proofErr w:type="gramStart"/>
      <w:r>
        <w:rPr>
          <w:rFonts w:hint="eastAsia"/>
        </w:rPr>
        <w:t>载扇配置</w:t>
      </w:r>
      <w:proofErr w:type="gramEnd"/>
      <w:r>
        <w:rPr>
          <w:rFonts w:hint="eastAsia"/>
        </w:rPr>
        <w:t>数据，其网元列表从参数配置而来。另外一些字段：</w:t>
      </w:r>
      <w:r>
        <w:rPr>
          <w:rFonts w:hint="eastAsia"/>
        </w:rPr>
        <w:t>PN</w:t>
      </w:r>
      <w:r>
        <w:rPr>
          <w:rFonts w:hint="eastAsia"/>
        </w:rPr>
        <w:t>、</w:t>
      </w:r>
      <w:r>
        <w:rPr>
          <w:rFonts w:hint="eastAsia"/>
        </w:rPr>
        <w:t>PN</w:t>
      </w:r>
      <w:r w:rsidR="00C92ADD">
        <w:rPr>
          <w:rFonts w:hint="eastAsia"/>
        </w:rPr>
        <w:tab/>
      </w:r>
      <w:r w:rsidR="00DD56F1">
        <w:rPr>
          <w:rFonts w:hint="eastAsia"/>
        </w:rPr>
        <w:t xml:space="preserve"> </w:t>
      </w:r>
      <w:r>
        <w:rPr>
          <w:rFonts w:hint="eastAsia"/>
        </w:rPr>
        <w:t>增量</w:t>
      </w:r>
      <w:r>
        <w:rPr>
          <w:rFonts w:hint="eastAsia"/>
        </w:rPr>
        <w:t>Switch NUM</w:t>
      </w:r>
      <w:r>
        <w:rPr>
          <w:rFonts w:hint="eastAsia"/>
        </w:rPr>
        <w:t>字段从参数获取；天线经纬度、方向角等</w:t>
      </w:r>
      <w:proofErr w:type="gramStart"/>
      <w:r>
        <w:rPr>
          <w:rFonts w:hint="eastAsia"/>
        </w:rPr>
        <w:t>工参信息</w:t>
      </w:r>
      <w:proofErr w:type="gramEnd"/>
      <w:r>
        <w:rPr>
          <w:rFonts w:hint="eastAsia"/>
        </w:rPr>
        <w:t>从台账中获取。</w:t>
      </w:r>
    </w:p>
    <w:p w:rsidR="00456F0C" w:rsidRDefault="00791F11" w:rsidP="000F51FC">
      <w:pPr>
        <w:pStyle w:val="a3"/>
        <w:numPr>
          <w:ilvl w:val="0"/>
          <w:numId w:val="2"/>
        </w:numPr>
        <w:ind w:firstLineChars="0"/>
      </w:pPr>
      <w:r>
        <w:rPr>
          <w:rFonts w:hint="eastAsia"/>
        </w:rPr>
        <w:t>外省边界</w:t>
      </w:r>
      <w:proofErr w:type="gramStart"/>
      <w:r>
        <w:rPr>
          <w:rFonts w:hint="eastAsia"/>
        </w:rPr>
        <w:t>载扇数据</w:t>
      </w:r>
      <w:proofErr w:type="gramEnd"/>
      <w:r>
        <w:rPr>
          <w:rFonts w:hint="eastAsia"/>
        </w:rPr>
        <w:t>和伪</w:t>
      </w:r>
      <w:proofErr w:type="gramStart"/>
      <w:r>
        <w:rPr>
          <w:rFonts w:hint="eastAsia"/>
        </w:rPr>
        <w:t>基站载扇数据</w:t>
      </w:r>
      <w:proofErr w:type="gramEnd"/>
    </w:p>
    <w:p w:rsidR="00D264A6" w:rsidRDefault="00D264A6" w:rsidP="00456F0C">
      <w:r>
        <w:rPr>
          <w:rFonts w:hint="eastAsia"/>
        </w:rPr>
        <w:tab/>
      </w:r>
      <w:r w:rsidR="00DD56F1">
        <w:rPr>
          <w:rFonts w:hint="eastAsia"/>
        </w:rPr>
        <w:tab/>
        <w:t xml:space="preserve"> </w:t>
      </w:r>
      <w:r>
        <w:rPr>
          <w:rFonts w:hint="eastAsia"/>
        </w:rPr>
        <w:t>外省边界</w:t>
      </w:r>
      <w:proofErr w:type="gramStart"/>
      <w:r>
        <w:rPr>
          <w:rFonts w:hint="eastAsia"/>
        </w:rPr>
        <w:t>载扇数据</w:t>
      </w:r>
      <w:proofErr w:type="gramEnd"/>
      <w:r>
        <w:rPr>
          <w:rFonts w:hint="eastAsia"/>
        </w:rPr>
        <w:t>和伪基站</w:t>
      </w:r>
      <w:proofErr w:type="gramStart"/>
      <w:r>
        <w:rPr>
          <w:rFonts w:hint="eastAsia"/>
        </w:rPr>
        <w:t>载扇数据</w:t>
      </w:r>
      <w:proofErr w:type="gramEnd"/>
      <w:r>
        <w:rPr>
          <w:rFonts w:hint="eastAsia"/>
        </w:rPr>
        <w:t>为用户根据实际需要，在台</w:t>
      </w:r>
      <w:proofErr w:type="gramStart"/>
      <w:r>
        <w:rPr>
          <w:rFonts w:hint="eastAsia"/>
        </w:rPr>
        <w:t>账</w:t>
      </w:r>
      <w:proofErr w:type="gramEnd"/>
      <w:r>
        <w:rPr>
          <w:rFonts w:hint="eastAsia"/>
        </w:rPr>
        <w:t>维护的一份数</w:t>
      </w:r>
      <w:r w:rsidR="00DD56F1">
        <w:rPr>
          <w:rFonts w:hint="eastAsia"/>
        </w:rPr>
        <w:tab/>
        <w:t xml:space="preserve"> </w:t>
      </w:r>
      <w:r>
        <w:rPr>
          <w:rFonts w:hint="eastAsia"/>
        </w:rPr>
        <w:t>据。</w:t>
      </w:r>
    </w:p>
    <w:p w:rsidR="00791F11" w:rsidRDefault="00D126D0" w:rsidP="000F51FC">
      <w:pPr>
        <w:pStyle w:val="a3"/>
        <w:numPr>
          <w:ilvl w:val="0"/>
          <w:numId w:val="2"/>
        </w:numPr>
        <w:ind w:firstLineChars="0"/>
      </w:pPr>
      <w:r>
        <w:rPr>
          <w:rFonts w:hint="eastAsia"/>
        </w:rPr>
        <w:t>定位日志中</w:t>
      </w:r>
      <w:r w:rsidR="00791F11">
        <w:rPr>
          <w:rFonts w:hint="eastAsia"/>
        </w:rPr>
        <w:t>F</w:t>
      </w:r>
      <w:r w:rsidR="00791F11" w:rsidRPr="00E57CDB">
        <w:rPr>
          <w:rFonts w:hint="eastAsia"/>
        </w:rPr>
        <w:t>ound 0 matches</w:t>
      </w:r>
      <w:r w:rsidR="00791F11">
        <w:rPr>
          <w:rFonts w:hint="eastAsia"/>
        </w:rPr>
        <w:t>对应的数据</w:t>
      </w:r>
    </w:p>
    <w:p w:rsidR="00791F11" w:rsidRDefault="00DD56F1" w:rsidP="00DD56F1">
      <w:r>
        <w:rPr>
          <w:rFonts w:hint="eastAsia"/>
        </w:rPr>
        <w:tab/>
      </w:r>
      <w:r>
        <w:rPr>
          <w:rFonts w:hint="eastAsia"/>
        </w:rPr>
        <w:tab/>
        <w:t xml:space="preserve"> </w:t>
      </w:r>
      <w:r w:rsidR="00791F11">
        <w:rPr>
          <w:rFonts w:hint="eastAsia"/>
        </w:rPr>
        <w:t>从定位日志中取</w:t>
      </w:r>
      <w:r w:rsidR="00791F11">
        <w:rPr>
          <w:rFonts w:hint="eastAsia"/>
        </w:rPr>
        <w:t>Found 0 matches</w:t>
      </w:r>
      <w:r w:rsidR="00791F11">
        <w:rPr>
          <w:rFonts w:hint="eastAsia"/>
        </w:rPr>
        <w:t>的记录对应的载扇。</w:t>
      </w:r>
    </w:p>
    <w:p w:rsidR="00C92ADD" w:rsidRDefault="00336154" w:rsidP="000F51FC">
      <w:pPr>
        <w:pStyle w:val="a3"/>
        <w:numPr>
          <w:ilvl w:val="0"/>
          <w:numId w:val="2"/>
        </w:numPr>
        <w:ind w:firstLineChars="0"/>
      </w:pPr>
      <w:r>
        <w:rPr>
          <w:rFonts w:hint="eastAsia"/>
        </w:rPr>
        <w:t>通过客户端导入的</w:t>
      </w:r>
      <w:r>
        <w:rPr>
          <w:rFonts w:hint="eastAsia"/>
        </w:rPr>
        <w:t>BSA</w:t>
      </w:r>
      <w:r>
        <w:rPr>
          <w:rFonts w:hint="eastAsia"/>
        </w:rPr>
        <w:t>数据</w:t>
      </w:r>
      <w:r w:rsidR="001A16D6">
        <w:rPr>
          <w:rFonts w:hint="eastAsia"/>
        </w:rPr>
        <w:t>。</w:t>
      </w:r>
    </w:p>
    <w:p w:rsidR="00C92ADD" w:rsidRDefault="00C92ADD" w:rsidP="000F51FC">
      <w:pPr>
        <w:pStyle w:val="a3"/>
        <w:numPr>
          <w:ilvl w:val="0"/>
          <w:numId w:val="24"/>
        </w:numPr>
        <w:ind w:firstLineChars="0"/>
      </w:pPr>
      <w:r>
        <w:rPr>
          <w:rFonts w:hint="eastAsia"/>
        </w:rPr>
        <w:t>另外，</w:t>
      </w:r>
      <w:r>
        <w:rPr>
          <w:rFonts w:hint="eastAsia"/>
        </w:rPr>
        <w:t>BSA</w:t>
      </w:r>
      <w:r>
        <w:rPr>
          <w:rFonts w:hint="eastAsia"/>
        </w:rPr>
        <w:t>数据可以从如下几个部分更新：</w:t>
      </w:r>
    </w:p>
    <w:p w:rsidR="00C92ADD" w:rsidRDefault="007B1008" w:rsidP="000F51FC">
      <w:pPr>
        <w:pStyle w:val="a3"/>
        <w:numPr>
          <w:ilvl w:val="0"/>
          <w:numId w:val="25"/>
        </w:numPr>
        <w:ind w:firstLineChars="0"/>
      </w:pPr>
      <w:r>
        <w:rPr>
          <w:rFonts w:hint="eastAsia"/>
        </w:rPr>
        <w:t>从</w:t>
      </w:r>
      <w:proofErr w:type="gramStart"/>
      <w:r>
        <w:rPr>
          <w:rFonts w:hint="eastAsia"/>
        </w:rPr>
        <w:t>小区台</w:t>
      </w:r>
      <w:proofErr w:type="gramEnd"/>
      <w:r>
        <w:rPr>
          <w:rFonts w:hint="eastAsia"/>
        </w:rPr>
        <w:t>账</w:t>
      </w:r>
      <w:proofErr w:type="gramStart"/>
      <w:r>
        <w:rPr>
          <w:rFonts w:hint="eastAsia"/>
        </w:rPr>
        <w:t>更新工参部分</w:t>
      </w:r>
      <w:proofErr w:type="gramEnd"/>
      <w:r>
        <w:rPr>
          <w:rFonts w:hint="eastAsia"/>
        </w:rPr>
        <w:t>；</w:t>
      </w:r>
    </w:p>
    <w:p w:rsidR="007B1008" w:rsidRDefault="007B1008" w:rsidP="000F51FC">
      <w:pPr>
        <w:pStyle w:val="a3"/>
        <w:numPr>
          <w:ilvl w:val="0"/>
          <w:numId w:val="25"/>
        </w:numPr>
        <w:ind w:firstLineChars="0"/>
      </w:pPr>
      <w:r>
        <w:rPr>
          <w:rFonts w:hint="eastAsia"/>
        </w:rPr>
        <w:t>从特殊</w:t>
      </w:r>
      <w:r w:rsidR="00271CC6">
        <w:rPr>
          <w:rFonts w:hint="eastAsia"/>
        </w:rPr>
        <w:t>覆盖小区</w:t>
      </w:r>
      <w:r>
        <w:rPr>
          <w:rFonts w:hint="eastAsia"/>
        </w:rPr>
        <w:t>BSA</w:t>
      </w:r>
      <w:r>
        <w:rPr>
          <w:rFonts w:hint="eastAsia"/>
        </w:rPr>
        <w:t>台账</w:t>
      </w:r>
      <w:proofErr w:type="gramStart"/>
      <w:r>
        <w:rPr>
          <w:rFonts w:hint="eastAsia"/>
        </w:rPr>
        <w:t>更新工参部分</w:t>
      </w:r>
      <w:proofErr w:type="gramEnd"/>
      <w:r>
        <w:rPr>
          <w:rFonts w:hint="eastAsia"/>
        </w:rPr>
        <w:t>；</w:t>
      </w:r>
    </w:p>
    <w:p w:rsidR="007B1008" w:rsidRDefault="007B1008" w:rsidP="000F51FC">
      <w:pPr>
        <w:pStyle w:val="a3"/>
        <w:numPr>
          <w:ilvl w:val="0"/>
          <w:numId w:val="25"/>
        </w:numPr>
        <w:ind w:firstLineChars="0"/>
      </w:pPr>
      <w:r>
        <w:rPr>
          <w:rFonts w:hint="eastAsia"/>
        </w:rPr>
        <w:t>从参数配置更新</w:t>
      </w:r>
      <w:r>
        <w:rPr>
          <w:rFonts w:hint="eastAsia"/>
        </w:rPr>
        <w:t>PN</w:t>
      </w:r>
      <w:r>
        <w:rPr>
          <w:rFonts w:hint="eastAsia"/>
        </w:rPr>
        <w:t>，</w:t>
      </w:r>
      <w:r>
        <w:rPr>
          <w:rFonts w:hint="eastAsia"/>
        </w:rPr>
        <w:t>PN_INC</w:t>
      </w:r>
      <w:r>
        <w:rPr>
          <w:rFonts w:hint="eastAsia"/>
        </w:rPr>
        <w:t>和</w:t>
      </w:r>
      <w:r>
        <w:rPr>
          <w:rFonts w:hint="eastAsia"/>
        </w:rPr>
        <w:t>Switch Num</w:t>
      </w:r>
      <w:r>
        <w:rPr>
          <w:rFonts w:hint="eastAsia"/>
        </w:rPr>
        <w:t>数据</w:t>
      </w:r>
    </w:p>
    <w:p w:rsidR="007B1008" w:rsidRDefault="007B1008" w:rsidP="000F51FC">
      <w:pPr>
        <w:pStyle w:val="a3"/>
        <w:numPr>
          <w:ilvl w:val="0"/>
          <w:numId w:val="25"/>
        </w:numPr>
        <w:ind w:firstLineChars="0"/>
      </w:pPr>
      <w:r>
        <w:rPr>
          <w:rFonts w:hint="eastAsia"/>
        </w:rPr>
        <w:t>从伪</w:t>
      </w:r>
      <w:proofErr w:type="gramStart"/>
      <w:r>
        <w:rPr>
          <w:rFonts w:hint="eastAsia"/>
        </w:rPr>
        <w:t>基站载扇</w:t>
      </w:r>
      <w:proofErr w:type="gramEnd"/>
      <w:r>
        <w:rPr>
          <w:rFonts w:hint="eastAsia"/>
        </w:rPr>
        <w:t>BSA</w:t>
      </w:r>
      <w:r>
        <w:rPr>
          <w:rFonts w:hint="eastAsia"/>
        </w:rPr>
        <w:t>数据更新；</w:t>
      </w:r>
    </w:p>
    <w:p w:rsidR="007B1008" w:rsidRDefault="0045508B" w:rsidP="000F51FC">
      <w:pPr>
        <w:pStyle w:val="a3"/>
        <w:numPr>
          <w:ilvl w:val="0"/>
          <w:numId w:val="25"/>
        </w:numPr>
        <w:ind w:firstLineChars="0"/>
      </w:pPr>
      <w:r>
        <w:rPr>
          <w:rFonts w:hint="eastAsia"/>
        </w:rPr>
        <w:t>利用客户端功能“定位日志</w:t>
      </w:r>
      <w:r>
        <w:rPr>
          <w:rFonts w:hint="eastAsia"/>
        </w:rPr>
        <w:t>GIS</w:t>
      </w:r>
      <w:r>
        <w:rPr>
          <w:rFonts w:hint="eastAsia"/>
        </w:rPr>
        <w:t>分析”功能在</w:t>
      </w:r>
      <w:r>
        <w:rPr>
          <w:rFonts w:hint="eastAsia"/>
        </w:rPr>
        <w:t>GIS</w:t>
      </w:r>
      <w:r>
        <w:rPr>
          <w:rFonts w:hint="eastAsia"/>
        </w:rPr>
        <w:t>上</w:t>
      </w:r>
      <w:r w:rsidR="007B1008">
        <w:rPr>
          <w:rFonts w:hint="eastAsia"/>
        </w:rPr>
        <w:t>更新工参数据；</w:t>
      </w:r>
    </w:p>
    <w:p w:rsidR="0045508B" w:rsidRDefault="0045508B" w:rsidP="000F51FC">
      <w:pPr>
        <w:pStyle w:val="a3"/>
        <w:numPr>
          <w:ilvl w:val="0"/>
          <w:numId w:val="25"/>
        </w:numPr>
        <w:ind w:firstLineChars="0"/>
      </w:pPr>
      <w:r>
        <w:rPr>
          <w:rFonts w:hint="eastAsia"/>
        </w:rPr>
        <w:t>利用客户端功能“</w:t>
      </w:r>
      <w:r>
        <w:rPr>
          <w:rFonts w:hint="eastAsia"/>
        </w:rPr>
        <w:t>BSA</w:t>
      </w:r>
      <w:r>
        <w:rPr>
          <w:rFonts w:hint="eastAsia"/>
        </w:rPr>
        <w:t>数据维护”功能维护</w:t>
      </w:r>
      <w:r>
        <w:rPr>
          <w:rFonts w:hint="eastAsia"/>
        </w:rPr>
        <w:t>BSA</w:t>
      </w:r>
      <w:r>
        <w:rPr>
          <w:rFonts w:hint="eastAsia"/>
        </w:rPr>
        <w:t>数据</w:t>
      </w:r>
    </w:p>
    <w:p w:rsidR="0045508B" w:rsidRDefault="0045508B" w:rsidP="000F51FC">
      <w:pPr>
        <w:pStyle w:val="a3"/>
        <w:numPr>
          <w:ilvl w:val="0"/>
          <w:numId w:val="24"/>
        </w:numPr>
        <w:ind w:firstLineChars="0"/>
      </w:pPr>
      <w:proofErr w:type="gramStart"/>
      <w:r>
        <w:rPr>
          <w:rFonts w:hint="eastAsia"/>
        </w:rPr>
        <w:t>小区台</w:t>
      </w:r>
      <w:proofErr w:type="gramEnd"/>
      <w:r>
        <w:rPr>
          <w:rFonts w:hint="eastAsia"/>
        </w:rPr>
        <w:t>账、特殊</w:t>
      </w:r>
      <w:r w:rsidR="00271CC6">
        <w:rPr>
          <w:rFonts w:hint="eastAsia"/>
        </w:rPr>
        <w:t>覆盖小区</w:t>
      </w:r>
      <w:r>
        <w:rPr>
          <w:rFonts w:hint="eastAsia"/>
        </w:rPr>
        <w:t>BSA</w:t>
      </w:r>
      <w:r>
        <w:rPr>
          <w:rFonts w:hint="eastAsia"/>
        </w:rPr>
        <w:t>台</w:t>
      </w:r>
      <w:proofErr w:type="gramStart"/>
      <w:r>
        <w:rPr>
          <w:rFonts w:hint="eastAsia"/>
        </w:rPr>
        <w:t>账需要</w:t>
      </w:r>
      <w:proofErr w:type="gramEnd"/>
      <w:r>
        <w:rPr>
          <w:rFonts w:hint="eastAsia"/>
        </w:rPr>
        <w:t>用户利用客户端台</w:t>
      </w:r>
      <w:proofErr w:type="gramStart"/>
      <w:r>
        <w:rPr>
          <w:rFonts w:hint="eastAsia"/>
        </w:rPr>
        <w:t>账功能</w:t>
      </w:r>
      <w:proofErr w:type="gramEnd"/>
      <w:r>
        <w:rPr>
          <w:rFonts w:hint="eastAsia"/>
        </w:rPr>
        <w:t>维护。数据维护后需立即更新对应的</w:t>
      </w:r>
      <w:r>
        <w:rPr>
          <w:rFonts w:hint="eastAsia"/>
        </w:rPr>
        <w:t>BSA</w:t>
      </w:r>
      <w:r>
        <w:rPr>
          <w:rFonts w:hint="eastAsia"/>
        </w:rPr>
        <w:t>数据。</w:t>
      </w:r>
    </w:p>
    <w:p w:rsidR="0045508B" w:rsidRDefault="0045508B" w:rsidP="000F51FC">
      <w:pPr>
        <w:pStyle w:val="a3"/>
        <w:numPr>
          <w:ilvl w:val="0"/>
          <w:numId w:val="24"/>
        </w:numPr>
        <w:ind w:firstLineChars="0"/>
      </w:pPr>
      <w:r>
        <w:rPr>
          <w:rFonts w:hint="eastAsia"/>
        </w:rPr>
        <w:t>伪基站</w:t>
      </w:r>
      <w:proofErr w:type="gramStart"/>
      <w:r>
        <w:rPr>
          <w:rFonts w:hint="eastAsia"/>
        </w:rPr>
        <w:t>载扇数据</w:t>
      </w:r>
      <w:proofErr w:type="gramEnd"/>
      <w:r>
        <w:rPr>
          <w:rFonts w:hint="eastAsia"/>
        </w:rPr>
        <w:t>需要用户利用客户端功能“</w:t>
      </w:r>
      <w:r>
        <w:rPr>
          <w:rFonts w:hint="eastAsia"/>
        </w:rPr>
        <w:t>BSA</w:t>
      </w:r>
      <w:r>
        <w:rPr>
          <w:rFonts w:hint="eastAsia"/>
        </w:rPr>
        <w:t>数据维护”维护。</w:t>
      </w:r>
      <w:r w:rsidR="009054F2">
        <w:rPr>
          <w:rFonts w:hint="eastAsia"/>
        </w:rPr>
        <w:t>维护后需立即更新对应的</w:t>
      </w:r>
      <w:r w:rsidR="009054F2">
        <w:rPr>
          <w:rFonts w:hint="eastAsia"/>
        </w:rPr>
        <w:t>BSA</w:t>
      </w:r>
      <w:r w:rsidR="009054F2">
        <w:rPr>
          <w:rFonts w:hint="eastAsia"/>
        </w:rPr>
        <w:t>数据。</w:t>
      </w:r>
    </w:p>
    <w:p w:rsidR="0045508B" w:rsidRDefault="00A0670D" w:rsidP="000F51FC">
      <w:pPr>
        <w:pStyle w:val="a3"/>
        <w:numPr>
          <w:ilvl w:val="0"/>
          <w:numId w:val="24"/>
        </w:numPr>
        <w:ind w:firstLineChars="0"/>
      </w:pPr>
      <w:r>
        <w:rPr>
          <w:rFonts w:hint="eastAsia"/>
        </w:rPr>
        <w:t>从</w:t>
      </w:r>
      <w:r w:rsidR="00156E3B">
        <w:rPr>
          <w:rFonts w:hint="eastAsia"/>
        </w:rPr>
        <w:t>“</w:t>
      </w:r>
      <w:r w:rsidR="00156E3B">
        <w:rPr>
          <w:rFonts w:hint="eastAsia"/>
        </w:rPr>
        <w:t>BSA</w:t>
      </w:r>
      <w:r w:rsidR="00156E3B">
        <w:rPr>
          <w:rFonts w:hint="eastAsia"/>
        </w:rPr>
        <w:t>数据维护功能”和从“定位日志</w:t>
      </w:r>
      <w:r w:rsidR="00156E3B">
        <w:rPr>
          <w:rFonts w:hint="eastAsia"/>
        </w:rPr>
        <w:t>GIS</w:t>
      </w:r>
      <w:r w:rsidR="00156E3B">
        <w:rPr>
          <w:rFonts w:hint="eastAsia"/>
        </w:rPr>
        <w:t>分析”功能更新</w:t>
      </w:r>
      <w:r w:rsidR="00156E3B">
        <w:rPr>
          <w:rFonts w:hint="eastAsia"/>
        </w:rPr>
        <w:t>BSA</w:t>
      </w:r>
      <w:r w:rsidR="00156E3B">
        <w:rPr>
          <w:rFonts w:hint="eastAsia"/>
        </w:rPr>
        <w:t>数据后，需要更</w:t>
      </w:r>
      <w:r w:rsidR="00156E3B">
        <w:rPr>
          <w:rFonts w:hint="eastAsia"/>
        </w:rPr>
        <w:lastRenderedPageBreak/>
        <w:t>新</w:t>
      </w:r>
      <w:proofErr w:type="gramStart"/>
      <w:r w:rsidR="00156E3B">
        <w:rPr>
          <w:rFonts w:hint="eastAsia"/>
        </w:rPr>
        <w:t>对应台</w:t>
      </w:r>
      <w:proofErr w:type="gramEnd"/>
      <w:r w:rsidR="00156E3B">
        <w:rPr>
          <w:rFonts w:hint="eastAsia"/>
        </w:rPr>
        <w:t>账中的数据和伪基站数据。</w:t>
      </w:r>
    </w:p>
    <w:p w:rsidR="0046707E" w:rsidRPr="0046707E" w:rsidRDefault="0046707E" w:rsidP="0046707E">
      <w:r>
        <w:rPr>
          <w:rFonts w:hint="eastAsia"/>
        </w:rPr>
        <w:t>下图为</w:t>
      </w:r>
      <w:r>
        <w:rPr>
          <w:rFonts w:hint="eastAsia"/>
        </w:rPr>
        <w:t>BSA</w:t>
      </w:r>
      <w:r>
        <w:rPr>
          <w:rFonts w:hint="eastAsia"/>
        </w:rPr>
        <w:t>数据的维护流程：</w:t>
      </w:r>
    </w:p>
    <w:p w:rsidR="0046707E" w:rsidRPr="004F41CC" w:rsidRDefault="00581282" w:rsidP="005E6660">
      <w:pPr>
        <w:pStyle w:val="a3"/>
        <w:ind w:leftChars="-330" w:hangingChars="330" w:hanging="693"/>
      </w:pPr>
      <w:r>
        <w:rPr>
          <w:noProof/>
        </w:rPr>
        <w:drawing>
          <wp:inline distT="0" distB="0" distL="0" distR="0" wp14:anchorId="2B9EE221" wp14:editId="0955C862">
            <wp:extent cx="5133975" cy="4829175"/>
            <wp:effectExtent l="0" t="0" r="0" b="952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3975" cy="4829175"/>
                    </a:xfrm>
                    <a:prstGeom prst="rect">
                      <a:avLst/>
                    </a:prstGeom>
                    <a:noFill/>
                    <a:ln>
                      <a:noFill/>
                    </a:ln>
                  </pic:spPr>
                </pic:pic>
              </a:graphicData>
            </a:graphic>
          </wp:inline>
        </w:drawing>
      </w:r>
    </w:p>
    <w:p w:rsidR="004F41CC" w:rsidRDefault="0061276A" w:rsidP="000F51FC">
      <w:pPr>
        <w:pStyle w:val="2"/>
        <w:numPr>
          <w:ilvl w:val="1"/>
          <w:numId w:val="36"/>
        </w:numPr>
      </w:pPr>
      <w:r>
        <w:rPr>
          <w:rFonts w:hint="eastAsia"/>
        </w:rPr>
        <w:lastRenderedPageBreak/>
        <w:t>BSA</w:t>
      </w:r>
      <w:r>
        <w:rPr>
          <w:rFonts w:hint="eastAsia"/>
        </w:rPr>
        <w:t>数据维护流程</w:t>
      </w:r>
      <w:r w:rsidR="0046707E">
        <w:rPr>
          <w:rFonts w:hint="eastAsia"/>
        </w:rPr>
        <w:t>描述</w:t>
      </w:r>
    </w:p>
    <w:p w:rsidR="003622B9" w:rsidRDefault="00A857F5" w:rsidP="000F51FC">
      <w:pPr>
        <w:pStyle w:val="3"/>
        <w:numPr>
          <w:ilvl w:val="2"/>
          <w:numId w:val="36"/>
        </w:numPr>
      </w:pPr>
      <w:r>
        <w:rPr>
          <w:rFonts w:hint="eastAsia"/>
        </w:rPr>
        <w:t>主设备</w:t>
      </w:r>
      <w:r>
        <w:rPr>
          <w:rFonts w:hint="eastAsia"/>
        </w:rPr>
        <w:t>1X</w:t>
      </w:r>
      <w:r>
        <w:rPr>
          <w:rFonts w:hint="eastAsia"/>
        </w:rPr>
        <w:t>参数配置数据</w:t>
      </w:r>
    </w:p>
    <w:p w:rsidR="005D7210" w:rsidRPr="005D7210" w:rsidRDefault="00000D46" w:rsidP="005D7210">
      <w:r>
        <w:object w:dxaOrig="4605" w:dyaOrig="6178" w14:anchorId="3AF51A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35pt;height:244.8pt" o:ole="">
            <v:imagedata r:id="rId10" o:title=""/>
          </v:shape>
          <o:OLEObject Type="Embed" ProgID="Visio.Drawing.11" ShapeID="_x0000_i1025" DrawAspect="Content" ObjectID="_1431503408" r:id="rId11"/>
        </w:object>
      </w:r>
    </w:p>
    <w:p w:rsidR="00A857F5" w:rsidRDefault="00B5255A" w:rsidP="003622B9">
      <w:r>
        <w:rPr>
          <w:rFonts w:hint="eastAsia"/>
        </w:rPr>
        <w:tab/>
      </w:r>
      <w:r w:rsidR="00A857F5">
        <w:rPr>
          <w:rFonts w:hint="eastAsia"/>
        </w:rPr>
        <w:t>BSA</w:t>
      </w:r>
      <w:r w:rsidR="00A857F5">
        <w:rPr>
          <w:rFonts w:hint="eastAsia"/>
        </w:rPr>
        <w:t>数据中</w:t>
      </w:r>
      <w:proofErr w:type="gramStart"/>
      <w:r w:rsidR="00A857F5">
        <w:rPr>
          <w:rFonts w:hint="eastAsia"/>
        </w:rPr>
        <w:t>大部分载扇从</w:t>
      </w:r>
      <w:proofErr w:type="gramEnd"/>
      <w:r w:rsidR="00A857F5">
        <w:rPr>
          <w:rFonts w:hint="eastAsia"/>
        </w:rPr>
        <w:t>主设备的</w:t>
      </w:r>
      <w:r w:rsidR="00A857F5">
        <w:rPr>
          <w:rFonts w:hint="eastAsia"/>
        </w:rPr>
        <w:t>1X</w:t>
      </w:r>
      <w:r w:rsidR="00A857F5">
        <w:rPr>
          <w:rFonts w:hint="eastAsia"/>
        </w:rPr>
        <w:t>参数配置数据（</w:t>
      </w:r>
      <w:proofErr w:type="gramStart"/>
      <w:r w:rsidR="00A857F5">
        <w:rPr>
          <w:rFonts w:hint="eastAsia"/>
        </w:rPr>
        <w:t>即载扇网</w:t>
      </w:r>
      <w:proofErr w:type="gramEnd"/>
      <w:r w:rsidR="00A857F5">
        <w:rPr>
          <w:rFonts w:hint="eastAsia"/>
        </w:rPr>
        <w:t>元表中的</w:t>
      </w:r>
      <w:r w:rsidR="00A857F5">
        <w:rPr>
          <w:rFonts w:hint="eastAsia"/>
        </w:rPr>
        <w:t>1X</w:t>
      </w:r>
      <w:r w:rsidR="00A857F5">
        <w:rPr>
          <w:rFonts w:hint="eastAsia"/>
        </w:rPr>
        <w:t>数据）获取。</w:t>
      </w:r>
      <w:r w:rsidR="00BB19B7">
        <w:rPr>
          <w:rFonts w:hint="eastAsia"/>
        </w:rPr>
        <w:t>这类数据要形成</w:t>
      </w:r>
      <w:r w:rsidR="00BB19B7">
        <w:rPr>
          <w:rFonts w:hint="eastAsia"/>
        </w:rPr>
        <w:t>BSA</w:t>
      </w:r>
      <w:r w:rsidR="00BB19B7">
        <w:rPr>
          <w:rFonts w:hint="eastAsia"/>
        </w:rPr>
        <w:t>表，需要进行如下</w:t>
      </w:r>
      <w:r w:rsidR="00A23DB9">
        <w:rPr>
          <w:rFonts w:hint="eastAsia"/>
        </w:rPr>
        <w:t>几步</w:t>
      </w:r>
      <w:r w:rsidR="00BB19B7">
        <w:rPr>
          <w:rFonts w:hint="eastAsia"/>
        </w:rPr>
        <w:t>处理：</w:t>
      </w:r>
    </w:p>
    <w:p w:rsidR="00BB19B7" w:rsidRDefault="00BB19B7" w:rsidP="000F51FC">
      <w:pPr>
        <w:pStyle w:val="a3"/>
        <w:numPr>
          <w:ilvl w:val="0"/>
          <w:numId w:val="3"/>
        </w:numPr>
        <w:ind w:firstLineChars="0"/>
      </w:pPr>
      <w:r>
        <w:rPr>
          <w:rFonts w:hint="eastAsia"/>
        </w:rPr>
        <w:t>从主设备</w:t>
      </w:r>
      <w:r>
        <w:rPr>
          <w:rFonts w:hint="eastAsia"/>
        </w:rPr>
        <w:t>1X</w:t>
      </w:r>
      <w:r>
        <w:rPr>
          <w:rFonts w:hint="eastAsia"/>
        </w:rPr>
        <w:t>参数配置数据中获取</w:t>
      </w:r>
      <w:r>
        <w:rPr>
          <w:rFonts w:hint="eastAsia"/>
        </w:rPr>
        <w:t>BSA</w:t>
      </w:r>
      <w:proofErr w:type="gramStart"/>
      <w:r w:rsidR="00204A2E">
        <w:rPr>
          <w:rFonts w:hint="eastAsia"/>
        </w:rPr>
        <w:t>工参表中</w:t>
      </w:r>
      <w:proofErr w:type="gramEnd"/>
      <w:r>
        <w:rPr>
          <w:rFonts w:hint="eastAsia"/>
        </w:rPr>
        <w:t>缺的网元数据，可根据（</w:t>
      </w:r>
      <w:r>
        <w:rPr>
          <w:rFonts w:hint="eastAsia"/>
        </w:rPr>
        <w:t>SID,NID,Extend BID</w:t>
      </w:r>
      <w:r>
        <w:rPr>
          <w:rFonts w:hint="eastAsia"/>
        </w:rPr>
        <w:t>）判断。同时获取参数</w:t>
      </w:r>
      <w:r>
        <w:rPr>
          <w:rFonts w:hint="eastAsia"/>
        </w:rPr>
        <w:t>PN</w:t>
      </w:r>
      <w:r>
        <w:rPr>
          <w:rFonts w:hint="eastAsia"/>
        </w:rPr>
        <w:t>、</w:t>
      </w:r>
      <w:r>
        <w:rPr>
          <w:rFonts w:hint="eastAsia"/>
        </w:rPr>
        <w:t>PN_INC</w:t>
      </w:r>
      <w:r>
        <w:rPr>
          <w:rFonts w:hint="eastAsia"/>
        </w:rPr>
        <w:t>、</w:t>
      </w:r>
      <w:r>
        <w:rPr>
          <w:rFonts w:hint="eastAsia"/>
        </w:rPr>
        <w:t>Switch Num(SW)</w:t>
      </w:r>
      <w:r>
        <w:rPr>
          <w:rFonts w:hint="eastAsia"/>
        </w:rPr>
        <w:t>参数和</w:t>
      </w:r>
      <w:r w:rsidR="00B25370">
        <w:rPr>
          <w:rFonts w:hint="eastAsia"/>
        </w:rPr>
        <w:t>载频名称。</w:t>
      </w:r>
    </w:p>
    <w:tbl>
      <w:tblPr>
        <w:tblW w:w="7080" w:type="dxa"/>
        <w:tblInd w:w="250" w:type="dxa"/>
        <w:tblLook w:val="04A0" w:firstRow="1" w:lastRow="0" w:firstColumn="1" w:lastColumn="0" w:noHBand="0" w:noVBand="1"/>
      </w:tblPr>
      <w:tblGrid>
        <w:gridCol w:w="1420"/>
        <w:gridCol w:w="1540"/>
        <w:gridCol w:w="4120"/>
      </w:tblGrid>
      <w:tr w:rsidR="001A6126" w:rsidRPr="001A6126" w:rsidTr="001A6126">
        <w:trPr>
          <w:trHeight w:val="1125"/>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Pilot Sector Name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导频扇区名</w:t>
            </w:r>
          </w:p>
        </w:tc>
        <w:tc>
          <w:tcPr>
            <w:tcW w:w="4120" w:type="dxa"/>
            <w:tcBorders>
              <w:top w:val="single" w:sz="4" w:space="0" w:color="auto"/>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proofErr w:type="gramStart"/>
            <w:r w:rsidRPr="001A6126">
              <w:rPr>
                <w:rFonts w:ascii="宋体" w:eastAsia="宋体" w:hAnsi="宋体" w:cs="宋体" w:hint="eastAsia"/>
                <w:color w:val="000000"/>
                <w:kern w:val="0"/>
                <w:sz w:val="16"/>
                <w:szCs w:val="16"/>
              </w:rPr>
              <w:t>无线工参</w:t>
            </w:r>
            <w:proofErr w:type="gramEnd"/>
            <w:r w:rsidRPr="001A6126">
              <w:rPr>
                <w:rFonts w:ascii="宋体" w:eastAsia="宋体" w:hAnsi="宋体" w:cs="宋体" w:hint="eastAsia"/>
                <w:color w:val="000000"/>
                <w:kern w:val="0"/>
                <w:sz w:val="16"/>
                <w:szCs w:val="16"/>
              </w:rPr>
              <w:t>，但必须是英文命名，</w:t>
            </w:r>
            <w:r w:rsidRPr="001A6126">
              <w:rPr>
                <w:rFonts w:ascii="Calibri" w:eastAsia="宋体" w:hAnsi="Calibri" w:cs="Calibri"/>
                <w:color w:val="000000"/>
                <w:kern w:val="0"/>
                <w:sz w:val="16"/>
                <w:szCs w:val="16"/>
              </w:rPr>
              <w:t>50</w:t>
            </w:r>
            <w:r w:rsidRPr="001A6126">
              <w:rPr>
                <w:rFonts w:ascii="宋体" w:eastAsia="宋体" w:hAnsi="宋体" w:cs="宋体" w:hint="eastAsia"/>
                <w:color w:val="000000"/>
                <w:kern w:val="0"/>
                <w:sz w:val="16"/>
                <w:szCs w:val="16"/>
              </w:rPr>
              <w:t>字符以内。</w:t>
            </w:r>
            <w:r w:rsidRPr="001A6126">
              <w:rPr>
                <w:rFonts w:ascii="宋体" w:eastAsia="宋体" w:hAnsi="宋体" w:cs="宋体" w:hint="eastAsia"/>
                <w:color w:val="000000"/>
                <w:kern w:val="0"/>
                <w:sz w:val="16"/>
                <w:szCs w:val="16"/>
              </w:rPr>
              <w:br/>
              <w:t>规则</w:t>
            </w:r>
            <w:r w:rsidRPr="001A6126">
              <w:rPr>
                <w:rFonts w:ascii="Calibri" w:eastAsia="宋体" w:hAnsi="Calibri" w:cs="Calibri"/>
                <w:color w:val="000000"/>
                <w:kern w:val="0"/>
                <w:sz w:val="16"/>
                <w:szCs w:val="16"/>
              </w:rPr>
              <w:t>:”[</w:t>
            </w:r>
            <w:r w:rsidRPr="001A6126">
              <w:rPr>
                <w:rFonts w:ascii="宋体" w:eastAsia="宋体" w:hAnsi="宋体" w:cs="宋体" w:hint="eastAsia"/>
                <w:color w:val="000000"/>
                <w:kern w:val="0"/>
                <w:sz w:val="16"/>
                <w:szCs w:val="16"/>
              </w:rPr>
              <w:t>地市名称中各字拼音首字母</w:t>
            </w:r>
            <w:r w:rsidRPr="001A6126">
              <w:rPr>
                <w:rFonts w:ascii="Calibri" w:eastAsia="宋体" w:hAnsi="Calibri" w:cs="Calibri"/>
                <w:color w:val="000000"/>
                <w:kern w:val="0"/>
                <w:sz w:val="16"/>
                <w:szCs w:val="16"/>
              </w:rPr>
              <w:t>]-[BTS_ID/Cell_ID]-[Sector_id]-[carrier_id]-PN[PN]-[</w:t>
            </w:r>
            <w:r w:rsidRPr="001A6126">
              <w:rPr>
                <w:rFonts w:ascii="宋体" w:eastAsia="宋体" w:hAnsi="宋体" w:cs="宋体" w:hint="eastAsia"/>
                <w:color w:val="000000"/>
                <w:kern w:val="0"/>
                <w:sz w:val="16"/>
                <w:szCs w:val="16"/>
              </w:rPr>
              <w:t>基站中文名拼音</w:t>
            </w:r>
            <w:r w:rsidRPr="001A6126">
              <w:rPr>
                <w:rFonts w:ascii="Calibri" w:eastAsia="宋体" w:hAnsi="Calibri" w:cs="Calibri"/>
                <w:color w:val="000000"/>
                <w:kern w:val="0"/>
                <w:sz w:val="16"/>
                <w:szCs w:val="16"/>
              </w:rPr>
              <w:t>]“</w:t>
            </w:r>
            <w:r w:rsidRPr="001A6126">
              <w:rPr>
                <w:rFonts w:ascii="宋体" w:eastAsia="宋体" w:hAnsi="宋体" w:cs="宋体" w:hint="eastAsia"/>
                <w:color w:val="000000"/>
                <w:kern w:val="0"/>
                <w:sz w:val="16"/>
                <w:szCs w:val="16"/>
              </w:rPr>
              <w:t>。如果合成后超过</w:t>
            </w:r>
            <w:r w:rsidRPr="001A6126">
              <w:rPr>
                <w:rFonts w:ascii="Calibri" w:eastAsia="宋体" w:hAnsi="Calibri" w:cs="Calibri"/>
                <w:color w:val="000000"/>
                <w:kern w:val="0"/>
                <w:sz w:val="16"/>
                <w:szCs w:val="16"/>
              </w:rPr>
              <w:t>50</w:t>
            </w:r>
            <w:r w:rsidRPr="001A6126">
              <w:rPr>
                <w:rFonts w:ascii="宋体" w:eastAsia="宋体" w:hAnsi="宋体" w:cs="宋体" w:hint="eastAsia"/>
                <w:color w:val="000000"/>
                <w:kern w:val="0"/>
                <w:sz w:val="16"/>
                <w:szCs w:val="16"/>
              </w:rPr>
              <w:t>个字符，截取右边字符即可。如：</w:t>
            </w:r>
            <w:proofErr w:type="gramStart"/>
            <w:r w:rsidRPr="001A6126">
              <w:rPr>
                <w:rFonts w:ascii="宋体" w:eastAsia="宋体" w:hAnsi="宋体" w:cs="宋体" w:hint="eastAsia"/>
                <w:color w:val="000000"/>
                <w:kern w:val="0"/>
                <w:sz w:val="16"/>
                <w:szCs w:val="16"/>
              </w:rPr>
              <w:t>“</w:t>
            </w:r>
            <w:proofErr w:type="gramEnd"/>
            <w:r w:rsidRPr="001A6126">
              <w:rPr>
                <w:rFonts w:ascii="Calibri" w:eastAsia="宋体" w:hAnsi="Calibri" w:cs="Calibri"/>
                <w:color w:val="000000"/>
                <w:kern w:val="0"/>
                <w:sz w:val="16"/>
                <w:szCs w:val="16"/>
              </w:rPr>
              <w:t>NJ-13-0-160-houzaimen_BBU_9_C“</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唯一标识字段1</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NID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NID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唯一标识字段2</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Extend BID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扩展基站</w:t>
            </w:r>
            <w:r w:rsidRPr="001A6126">
              <w:rPr>
                <w:rFonts w:ascii="Calibri" w:eastAsia="宋体" w:hAnsi="Calibri" w:cs="Calibri"/>
                <w:color w:val="000000"/>
                <w:kern w:val="0"/>
                <w:sz w:val="16"/>
                <w:szCs w:val="16"/>
              </w:rPr>
              <w:t>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唯一标识字段3，等于65536*CDMA_FREQ</w:t>
            </w:r>
            <w:r w:rsidRPr="000439F5">
              <w:rPr>
                <w:rFonts w:ascii="宋体" w:eastAsia="宋体" w:hAnsi="宋体" w:cs="宋体"/>
                <w:color w:val="000000"/>
                <w:kern w:val="0"/>
                <w:sz w:val="16"/>
                <w:szCs w:val="16"/>
                <w:highlight w:val="yellow"/>
              </w:rPr>
              <w:t>+</w:t>
            </w:r>
            <w:r w:rsidR="00CE04FC">
              <w:rPr>
                <w:rFonts w:ascii="宋体" w:eastAsia="宋体" w:hAnsi="宋体" w:cs="宋体"/>
                <w:color w:val="000000"/>
                <w:kern w:val="0"/>
                <w:sz w:val="16"/>
                <w:szCs w:val="16"/>
                <w:highlight w:val="yellow"/>
              </w:rPr>
              <w:t>base</w:t>
            </w:r>
            <w:r w:rsidR="00CE04FC">
              <w:rPr>
                <w:rFonts w:ascii="宋体" w:eastAsia="宋体" w:hAnsi="宋体" w:cs="宋体" w:hint="eastAsia"/>
                <w:color w:val="000000"/>
                <w:kern w:val="0"/>
                <w:sz w:val="16"/>
                <w:szCs w:val="16"/>
                <w:highlight w:val="yellow"/>
              </w:rPr>
              <w:t>_id</w:t>
            </w:r>
            <w:r w:rsidR="003B3CB0">
              <w:rPr>
                <w:rStyle w:val="a7"/>
              </w:rPr>
              <w:commentReference w:id="11"/>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T-PN</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发射</w:t>
            </w:r>
            <w:r w:rsidRPr="001A6126">
              <w:rPr>
                <w:rFonts w:ascii="Calibri" w:eastAsia="宋体" w:hAnsi="Calibri" w:cs="Calibri"/>
                <w:color w:val="000000"/>
                <w:kern w:val="0"/>
                <w:sz w:val="16"/>
                <w:szCs w:val="16"/>
              </w:rPr>
              <w:t>PN</w:t>
            </w:r>
            <w:r w:rsidRPr="001A6126">
              <w:rPr>
                <w:rFonts w:ascii="宋体" w:eastAsia="宋体" w:hAnsi="宋体" w:cs="宋体" w:hint="eastAsia"/>
                <w:color w:val="000000"/>
                <w:kern w:val="0"/>
                <w:sz w:val="16"/>
                <w:szCs w:val="16"/>
              </w:rPr>
              <w:t>码</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p>
        </w:tc>
      </w:tr>
      <w:tr w:rsidR="001A6126" w:rsidRPr="001A6126" w:rsidTr="001A6126">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PN Increment</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PN增量</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如果其PN_INC与其邻区的PN_INC不一致，取其PN_INC与其邻区PN_INC（邻区有多个）的最大公约数。</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Format Type</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格式类型</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默认填“1”</w:t>
            </w:r>
          </w:p>
        </w:tc>
      </w:tr>
      <w:tr w:rsidR="001A6126" w:rsidRPr="001A6126" w:rsidTr="001A6126">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Switch Num</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MSC Switch Number</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p>
        </w:tc>
      </w:tr>
    </w:tbl>
    <w:p w:rsidR="001A6126" w:rsidRDefault="001A6126" w:rsidP="004A62AE">
      <w:pPr>
        <w:pStyle w:val="a3"/>
        <w:ind w:left="360" w:firstLineChars="0" w:firstLine="0"/>
        <w:rPr>
          <w:rFonts w:ascii="Calibri" w:eastAsia="宋体" w:hAnsi="Calibri" w:cs="Calibri"/>
          <w:color w:val="000000"/>
          <w:kern w:val="0"/>
          <w:sz w:val="16"/>
          <w:szCs w:val="16"/>
        </w:rPr>
      </w:pPr>
    </w:p>
    <w:p w:rsidR="006861D5" w:rsidRDefault="004A62AE" w:rsidP="004A62AE">
      <w:pPr>
        <w:pStyle w:val="a3"/>
        <w:ind w:left="360" w:firstLineChars="0" w:firstLine="0"/>
        <w:rPr>
          <w:rFonts w:ascii="Calibri" w:eastAsia="宋体" w:hAnsi="Calibri" w:cs="Calibri"/>
          <w:color w:val="000000"/>
          <w:kern w:val="0"/>
          <w:sz w:val="16"/>
          <w:szCs w:val="16"/>
        </w:rPr>
      </w:pPr>
      <w:r>
        <w:rPr>
          <w:rFonts w:ascii="Calibri" w:eastAsia="宋体" w:hAnsi="Calibri" w:cs="Calibri" w:hint="eastAsia"/>
          <w:color w:val="000000"/>
          <w:kern w:val="0"/>
          <w:sz w:val="16"/>
          <w:szCs w:val="16"/>
        </w:rPr>
        <w:t>注意：</w:t>
      </w:r>
    </w:p>
    <w:p w:rsidR="004A25B8" w:rsidRDefault="004A25B8"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上述数据为</w:t>
      </w:r>
      <w:r>
        <w:rPr>
          <w:rFonts w:ascii="Calibri" w:eastAsia="宋体" w:hAnsi="Calibri" w:cs="Calibri" w:hint="eastAsia"/>
          <w:color w:val="000000"/>
          <w:kern w:val="0"/>
          <w:sz w:val="16"/>
          <w:szCs w:val="16"/>
        </w:rPr>
        <w:t>1X</w:t>
      </w:r>
      <w:proofErr w:type="gramStart"/>
      <w:r>
        <w:rPr>
          <w:rFonts w:ascii="Calibri" w:eastAsia="宋体" w:hAnsi="Calibri" w:cs="Calibri" w:hint="eastAsia"/>
          <w:color w:val="000000"/>
          <w:kern w:val="0"/>
          <w:sz w:val="16"/>
          <w:szCs w:val="16"/>
        </w:rPr>
        <w:t>载扇数据</w:t>
      </w:r>
      <w:proofErr w:type="gramEnd"/>
      <w:r>
        <w:rPr>
          <w:rFonts w:ascii="Calibri" w:eastAsia="宋体" w:hAnsi="Calibri" w:cs="Calibri" w:hint="eastAsia"/>
          <w:color w:val="000000"/>
          <w:kern w:val="0"/>
          <w:sz w:val="16"/>
          <w:szCs w:val="16"/>
        </w:rPr>
        <w:t>。</w:t>
      </w:r>
    </w:p>
    <w:p w:rsidR="004A62AE" w:rsidRDefault="004A62AE"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上述导频</w:t>
      </w:r>
      <w:proofErr w:type="gramStart"/>
      <w:r>
        <w:rPr>
          <w:rFonts w:ascii="Calibri" w:eastAsia="宋体" w:hAnsi="Calibri" w:cs="Calibri" w:hint="eastAsia"/>
          <w:color w:val="000000"/>
          <w:kern w:val="0"/>
          <w:sz w:val="16"/>
          <w:szCs w:val="16"/>
        </w:rPr>
        <w:t>载扇名总</w:t>
      </w:r>
      <w:proofErr w:type="gramEnd"/>
      <w:r>
        <w:rPr>
          <w:rFonts w:ascii="Calibri" w:eastAsia="宋体" w:hAnsi="Calibri" w:cs="Calibri" w:hint="eastAsia"/>
          <w:color w:val="000000"/>
          <w:kern w:val="0"/>
          <w:sz w:val="16"/>
          <w:szCs w:val="16"/>
        </w:rPr>
        <w:t>字符数不能超过</w:t>
      </w:r>
      <w:r>
        <w:rPr>
          <w:rFonts w:ascii="Calibri" w:eastAsia="宋体" w:hAnsi="Calibri" w:cs="Calibri" w:hint="eastAsia"/>
          <w:color w:val="000000"/>
          <w:kern w:val="0"/>
          <w:sz w:val="16"/>
          <w:szCs w:val="16"/>
        </w:rPr>
        <w:t>50</w:t>
      </w:r>
      <w:r>
        <w:rPr>
          <w:rFonts w:ascii="Calibri" w:eastAsia="宋体" w:hAnsi="Calibri" w:cs="Calibri" w:hint="eastAsia"/>
          <w:color w:val="000000"/>
          <w:kern w:val="0"/>
          <w:sz w:val="16"/>
          <w:szCs w:val="16"/>
        </w:rPr>
        <w:t>个，而且必须为英文字符。</w:t>
      </w:r>
    </w:p>
    <w:p w:rsidR="00613BED" w:rsidRPr="003C248D" w:rsidRDefault="00CE04FC" w:rsidP="000439F5">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取网元表中的</w:t>
      </w:r>
      <w:r>
        <w:rPr>
          <w:rFonts w:ascii="Calibri" w:eastAsia="宋体" w:hAnsi="Calibri" w:cs="Calibri" w:hint="eastAsia"/>
          <w:color w:val="000000"/>
          <w:kern w:val="0"/>
          <w:sz w:val="16"/>
          <w:szCs w:val="16"/>
        </w:rPr>
        <w:t>base_id</w:t>
      </w:r>
      <w:r>
        <w:rPr>
          <w:rFonts w:ascii="Calibri" w:eastAsia="宋体" w:hAnsi="Calibri" w:cs="Calibri" w:hint="eastAsia"/>
          <w:color w:val="000000"/>
          <w:kern w:val="0"/>
          <w:sz w:val="16"/>
          <w:szCs w:val="16"/>
        </w:rPr>
        <w:t>：华为和阿朗的</w:t>
      </w:r>
      <w:r>
        <w:rPr>
          <w:rFonts w:ascii="Calibri" w:eastAsia="宋体" w:hAnsi="Calibri" w:cs="Calibri" w:hint="eastAsia"/>
          <w:color w:val="000000"/>
          <w:kern w:val="0"/>
          <w:sz w:val="16"/>
          <w:szCs w:val="16"/>
        </w:rPr>
        <w:t>base_id</w:t>
      </w:r>
      <w:r>
        <w:rPr>
          <w:rFonts w:ascii="Calibri" w:eastAsia="宋体" w:hAnsi="Calibri" w:cs="Calibri" w:hint="eastAsia"/>
          <w:color w:val="000000"/>
          <w:kern w:val="0"/>
          <w:sz w:val="16"/>
          <w:szCs w:val="16"/>
        </w:rPr>
        <w:t>即</w:t>
      </w:r>
      <w:r>
        <w:rPr>
          <w:rFonts w:ascii="Calibri" w:eastAsia="宋体" w:hAnsi="Calibri" w:cs="Calibri" w:hint="eastAsia"/>
          <w:color w:val="000000"/>
          <w:kern w:val="0"/>
          <w:sz w:val="16"/>
          <w:szCs w:val="16"/>
        </w:rPr>
        <w:t>ci</w:t>
      </w:r>
      <w:r w:rsidR="00F16046">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中兴的</w:t>
      </w:r>
      <w:r>
        <w:rPr>
          <w:rFonts w:ascii="Calibri" w:eastAsia="宋体" w:hAnsi="Calibri" w:cs="Calibri" w:hint="eastAsia"/>
          <w:color w:val="000000"/>
          <w:kern w:val="0"/>
          <w:sz w:val="16"/>
          <w:szCs w:val="16"/>
        </w:rPr>
        <w:t>base_id</w:t>
      </w:r>
      <w:r>
        <w:rPr>
          <w:rFonts w:ascii="Calibri" w:eastAsia="宋体" w:hAnsi="Calibri" w:cs="Calibri" w:hint="eastAsia"/>
          <w:color w:val="000000"/>
          <w:kern w:val="0"/>
          <w:sz w:val="16"/>
          <w:szCs w:val="16"/>
        </w:rPr>
        <w:t>取参数的</w:t>
      </w:r>
      <w:r>
        <w:rPr>
          <w:rFonts w:ascii="Calibri" w:eastAsia="宋体" w:hAnsi="Calibri" w:cs="Calibri" w:hint="eastAsia"/>
          <w:color w:val="000000"/>
          <w:kern w:val="0"/>
          <w:sz w:val="16"/>
          <w:szCs w:val="16"/>
        </w:rPr>
        <w:t>base_id</w:t>
      </w:r>
      <w:r>
        <w:rPr>
          <w:rFonts w:ascii="Calibri" w:eastAsia="宋体" w:hAnsi="Calibri" w:cs="Calibri" w:hint="eastAsia"/>
          <w:color w:val="000000"/>
          <w:kern w:val="0"/>
          <w:sz w:val="16"/>
          <w:szCs w:val="16"/>
        </w:rPr>
        <w:t>。</w:t>
      </w:r>
    </w:p>
    <w:p w:rsidR="004A62AE" w:rsidRDefault="004A62AE"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此处的</w:t>
      </w:r>
      <w:r>
        <w:rPr>
          <w:rFonts w:ascii="Calibri" w:eastAsia="宋体" w:hAnsi="Calibri" w:cs="Calibri" w:hint="eastAsia"/>
          <w:color w:val="000000"/>
          <w:kern w:val="0"/>
          <w:sz w:val="16"/>
          <w:szCs w:val="16"/>
        </w:rPr>
        <w:t>PN</w:t>
      </w:r>
      <w:r>
        <w:rPr>
          <w:rFonts w:ascii="Calibri" w:eastAsia="宋体" w:hAnsi="Calibri" w:cs="Calibri" w:hint="eastAsia"/>
          <w:color w:val="000000"/>
          <w:kern w:val="0"/>
          <w:sz w:val="16"/>
          <w:szCs w:val="16"/>
        </w:rPr>
        <w:t>增量字段，非直接</w:t>
      </w:r>
      <w:proofErr w:type="gramStart"/>
      <w:r>
        <w:rPr>
          <w:rFonts w:ascii="Calibri" w:eastAsia="宋体" w:hAnsi="Calibri" w:cs="Calibri" w:hint="eastAsia"/>
          <w:color w:val="000000"/>
          <w:kern w:val="0"/>
          <w:sz w:val="16"/>
          <w:szCs w:val="16"/>
        </w:rPr>
        <w:t>取载扇</w:t>
      </w:r>
      <w:proofErr w:type="gramEnd"/>
      <w:r>
        <w:rPr>
          <w:rFonts w:ascii="Calibri" w:eastAsia="宋体" w:hAnsi="Calibri" w:cs="Calibri" w:hint="eastAsia"/>
          <w:color w:val="000000"/>
          <w:kern w:val="0"/>
          <w:sz w:val="16"/>
          <w:szCs w:val="16"/>
        </w:rPr>
        <w:t>的</w:t>
      </w:r>
      <w:r>
        <w:rPr>
          <w:rFonts w:ascii="Calibri" w:eastAsia="宋体" w:hAnsi="Calibri" w:cs="Calibri" w:hint="eastAsia"/>
          <w:color w:val="000000"/>
          <w:kern w:val="0"/>
          <w:sz w:val="16"/>
          <w:szCs w:val="16"/>
        </w:rPr>
        <w:t>PN_INC</w:t>
      </w:r>
      <w:r>
        <w:rPr>
          <w:rFonts w:ascii="Calibri" w:eastAsia="宋体" w:hAnsi="Calibri" w:cs="Calibri" w:hint="eastAsia"/>
          <w:color w:val="000000"/>
          <w:kern w:val="0"/>
          <w:sz w:val="16"/>
          <w:szCs w:val="16"/>
        </w:rPr>
        <w:t>参数，需要结合同频邻区表判断。判断方法：</w:t>
      </w:r>
    </w:p>
    <w:p w:rsidR="004A62AE" w:rsidRDefault="004A62AE" w:rsidP="000F51FC">
      <w:pPr>
        <w:pStyle w:val="a3"/>
        <w:numPr>
          <w:ilvl w:val="1"/>
          <w:numId w:val="5"/>
        </w:numPr>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lastRenderedPageBreak/>
        <w:t>以该</w:t>
      </w:r>
      <w:proofErr w:type="gramStart"/>
      <w:r>
        <w:rPr>
          <w:rFonts w:ascii="Calibri" w:eastAsia="宋体" w:hAnsi="Calibri" w:cs="Calibri" w:hint="eastAsia"/>
          <w:color w:val="000000"/>
          <w:kern w:val="0"/>
          <w:sz w:val="16"/>
          <w:szCs w:val="16"/>
        </w:rPr>
        <w:t>载扇作为</w:t>
      </w:r>
      <w:proofErr w:type="gramEnd"/>
      <w:r>
        <w:rPr>
          <w:rFonts w:ascii="Calibri" w:eastAsia="宋体" w:hAnsi="Calibri" w:cs="Calibri" w:hint="eastAsia"/>
          <w:color w:val="000000"/>
          <w:kern w:val="0"/>
          <w:sz w:val="16"/>
          <w:szCs w:val="16"/>
        </w:rPr>
        <w:t>源小区，在同频邻区表中查询其同频邻区。</w:t>
      </w:r>
    </w:p>
    <w:p w:rsidR="004A62AE" w:rsidRDefault="004A62AE" w:rsidP="000F51FC">
      <w:pPr>
        <w:pStyle w:val="a3"/>
        <w:numPr>
          <w:ilvl w:val="1"/>
          <w:numId w:val="5"/>
        </w:numPr>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在网元表中查询</w:t>
      </w:r>
      <w:proofErr w:type="gramStart"/>
      <w:r>
        <w:rPr>
          <w:rFonts w:ascii="Calibri" w:eastAsia="宋体" w:hAnsi="Calibri" w:cs="Calibri" w:hint="eastAsia"/>
          <w:color w:val="000000"/>
          <w:kern w:val="0"/>
          <w:sz w:val="16"/>
          <w:szCs w:val="16"/>
        </w:rPr>
        <w:t>源小区</w:t>
      </w:r>
      <w:proofErr w:type="gramEnd"/>
      <w:r>
        <w:rPr>
          <w:rFonts w:ascii="Calibri" w:eastAsia="宋体" w:hAnsi="Calibri" w:cs="Calibri" w:hint="eastAsia"/>
          <w:color w:val="000000"/>
          <w:kern w:val="0"/>
          <w:sz w:val="16"/>
          <w:szCs w:val="16"/>
        </w:rPr>
        <w:t>和其所有同频邻区的</w:t>
      </w:r>
      <w:r>
        <w:rPr>
          <w:rFonts w:ascii="Calibri" w:eastAsia="宋体" w:hAnsi="Calibri" w:cs="Calibri" w:hint="eastAsia"/>
          <w:color w:val="000000"/>
          <w:kern w:val="0"/>
          <w:sz w:val="16"/>
          <w:szCs w:val="16"/>
        </w:rPr>
        <w:t>PN_INC</w:t>
      </w:r>
      <w:r>
        <w:rPr>
          <w:rFonts w:ascii="Calibri" w:eastAsia="宋体" w:hAnsi="Calibri" w:cs="Calibri" w:hint="eastAsia"/>
          <w:color w:val="000000"/>
          <w:kern w:val="0"/>
          <w:sz w:val="16"/>
          <w:szCs w:val="16"/>
        </w:rPr>
        <w:t>值。</w:t>
      </w:r>
    </w:p>
    <w:p w:rsidR="0018135D" w:rsidRDefault="004A62AE" w:rsidP="000F51FC">
      <w:pPr>
        <w:pStyle w:val="a3"/>
        <w:numPr>
          <w:ilvl w:val="1"/>
          <w:numId w:val="5"/>
        </w:numPr>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t>计算</w:t>
      </w:r>
      <w:r>
        <w:rPr>
          <w:rFonts w:ascii="Calibri" w:eastAsia="宋体" w:hAnsi="Calibri" w:cs="Calibri" w:hint="eastAsia"/>
          <w:color w:val="000000"/>
          <w:kern w:val="0"/>
          <w:sz w:val="16"/>
          <w:szCs w:val="16"/>
        </w:rPr>
        <w:t>2</w:t>
      </w:r>
      <w:r>
        <w:rPr>
          <w:rFonts w:ascii="Calibri" w:eastAsia="宋体" w:hAnsi="Calibri" w:cs="Calibri" w:hint="eastAsia"/>
          <w:color w:val="000000"/>
          <w:kern w:val="0"/>
          <w:sz w:val="16"/>
          <w:szCs w:val="16"/>
        </w:rPr>
        <w:t>）中所有</w:t>
      </w:r>
      <w:r>
        <w:rPr>
          <w:rFonts w:ascii="Calibri" w:eastAsia="宋体" w:hAnsi="Calibri" w:cs="Calibri" w:hint="eastAsia"/>
          <w:color w:val="000000"/>
          <w:kern w:val="0"/>
          <w:sz w:val="16"/>
          <w:szCs w:val="16"/>
        </w:rPr>
        <w:t>PN_INC</w:t>
      </w:r>
      <w:r>
        <w:rPr>
          <w:rFonts w:ascii="Calibri" w:eastAsia="宋体" w:hAnsi="Calibri" w:cs="Calibri" w:hint="eastAsia"/>
          <w:color w:val="000000"/>
          <w:kern w:val="0"/>
          <w:sz w:val="16"/>
          <w:szCs w:val="16"/>
        </w:rPr>
        <w:t>的最大公约数。此最大公约数为源小区在</w:t>
      </w:r>
      <w:r>
        <w:rPr>
          <w:rFonts w:ascii="Calibri" w:eastAsia="宋体" w:hAnsi="Calibri" w:cs="Calibri" w:hint="eastAsia"/>
          <w:color w:val="000000"/>
          <w:kern w:val="0"/>
          <w:sz w:val="16"/>
          <w:szCs w:val="16"/>
        </w:rPr>
        <w:t>BSA</w:t>
      </w:r>
      <w:r>
        <w:rPr>
          <w:rFonts w:ascii="Calibri" w:eastAsia="宋体" w:hAnsi="Calibri" w:cs="Calibri" w:hint="eastAsia"/>
          <w:color w:val="000000"/>
          <w:kern w:val="0"/>
          <w:sz w:val="16"/>
          <w:szCs w:val="16"/>
        </w:rPr>
        <w:t>表中的</w:t>
      </w:r>
      <w:r>
        <w:rPr>
          <w:rFonts w:ascii="Calibri" w:eastAsia="宋体" w:hAnsi="Calibri" w:cs="Calibri" w:hint="eastAsia"/>
          <w:color w:val="000000"/>
          <w:kern w:val="0"/>
          <w:sz w:val="16"/>
          <w:szCs w:val="16"/>
        </w:rPr>
        <w:t>PN</w:t>
      </w:r>
      <w:r>
        <w:rPr>
          <w:rFonts w:ascii="Calibri" w:eastAsia="宋体" w:hAnsi="Calibri" w:cs="Calibri" w:hint="eastAsia"/>
          <w:color w:val="000000"/>
          <w:kern w:val="0"/>
          <w:sz w:val="16"/>
          <w:szCs w:val="16"/>
        </w:rPr>
        <w:t>增量值。</w:t>
      </w:r>
    </w:p>
    <w:p w:rsidR="003C248D" w:rsidRDefault="003C248D"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导频扇区名字段一旦生成，不用系统自动更新；</w:t>
      </w:r>
    </w:p>
    <w:p w:rsidR="003C248D" w:rsidRDefault="003C248D"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SID</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NID</w:t>
      </w:r>
      <w:r>
        <w:rPr>
          <w:rFonts w:ascii="Calibri" w:eastAsia="宋体" w:hAnsi="Calibri" w:cs="Calibri" w:hint="eastAsia"/>
          <w:color w:val="000000"/>
          <w:kern w:val="0"/>
          <w:sz w:val="16"/>
          <w:szCs w:val="16"/>
        </w:rPr>
        <w:t>和</w:t>
      </w:r>
      <w:r>
        <w:rPr>
          <w:rFonts w:ascii="Calibri" w:eastAsia="宋体" w:hAnsi="Calibri" w:cs="Calibri" w:hint="eastAsia"/>
          <w:color w:val="000000"/>
          <w:kern w:val="0"/>
          <w:sz w:val="16"/>
          <w:szCs w:val="16"/>
        </w:rPr>
        <w:t>Extend BID</w:t>
      </w:r>
      <w:r w:rsidR="00541840">
        <w:rPr>
          <w:rFonts w:ascii="Calibri" w:eastAsia="宋体" w:hAnsi="Calibri" w:cs="Calibri" w:hint="eastAsia"/>
          <w:color w:val="000000"/>
          <w:kern w:val="0"/>
          <w:sz w:val="16"/>
          <w:szCs w:val="16"/>
        </w:rPr>
        <w:t>三个字段作为数据唯一标识字段；</w:t>
      </w:r>
    </w:p>
    <w:p w:rsidR="00541840" w:rsidRDefault="00541840"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T-PN</w:t>
      </w:r>
      <w:proofErr w:type="gramStart"/>
      <w:r>
        <w:rPr>
          <w:rFonts w:ascii="Calibri" w:eastAsia="宋体" w:hAnsi="Calibri" w:cs="Calibri" w:hint="eastAsia"/>
          <w:color w:val="000000"/>
          <w:kern w:val="0"/>
          <w:sz w:val="16"/>
          <w:szCs w:val="16"/>
        </w:rPr>
        <w:t>即载扇对应</w:t>
      </w:r>
      <w:proofErr w:type="gramEnd"/>
      <w:r>
        <w:rPr>
          <w:rFonts w:ascii="Calibri" w:eastAsia="宋体" w:hAnsi="Calibri" w:cs="Calibri" w:hint="eastAsia"/>
          <w:color w:val="000000"/>
          <w:kern w:val="0"/>
          <w:sz w:val="16"/>
          <w:szCs w:val="16"/>
        </w:rPr>
        <w:t>扇区</w:t>
      </w:r>
      <w:r>
        <w:rPr>
          <w:rFonts w:ascii="Calibri" w:eastAsia="宋体" w:hAnsi="Calibri" w:cs="Calibri" w:hint="eastAsia"/>
          <w:color w:val="000000"/>
          <w:kern w:val="0"/>
          <w:sz w:val="16"/>
          <w:szCs w:val="16"/>
        </w:rPr>
        <w:t>PN</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PN Increment</w:t>
      </w:r>
      <w:r>
        <w:rPr>
          <w:rFonts w:ascii="Calibri" w:eastAsia="宋体" w:hAnsi="Calibri" w:cs="Calibri" w:hint="eastAsia"/>
          <w:color w:val="000000"/>
          <w:kern w:val="0"/>
          <w:sz w:val="16"/>
          <w:szCs w:val="16"/>
        </w:rPr>
        <w:t>和</w:t>
      </w:r>
      <w:r>
        <w:rPr>
          <w:rFonts w:ascii="Calibri" w:eastAsia="宋体" w:hAnsi="Calibri" w:cs="Calibri" w:hint="eastAsia"/>
          <w:color w:val="000000"/>
          <w:kern w:val="0"/>
          <w:sz w:val="16"/>
          <w:szCs w:val="16"/>
        </w:rPr>
        <w:t>Switch Num</w:t>
      </w:r>
      <w:r>
        <w:rPr>
          <w:rFonts w:ascii="Calibri" w:eastAsia="宋体" w:hAnsi="Calibri" w:cs="Calibri" w:hint="eastAsia"/>
          <w:color w:val="000000"/>
          <w:kern w:val="0"/>
          <w:sz w:val="16"/>
          <w:szCs w:val="16"/>
        </w:rPr>
        <w:t>需要每天随参数更新，在参数采集完成后进行更新。</w:t>
      </w:r>
    </w:p>
    <w:p w:rsidR="00C830FA" w:rsidRDefault="00C830FA"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需要注意，中兴</w:t>
      </w:r>
      <w:r w:rsidR="00BD2C65">
        <w:rPr>
          <w:rFonts w:ascii="Calibri" w:eastAsia="宋体" w:hAnsi="Calibri" w:cs="Calibri" w:hint="eastAsia"/>
          <w:color w:val="000000"/>
          <w:kern w:val="0"/>
          <w:sz w:val="16"/>
          <w:szCs w:val="16"/>
        </w:rPr>
        <w:t>同</w:t>
      </w:r>
      <w:r w:rsidR="00BD2C65">
        <w:rPr>
          <w:rFonts w:ascii="Calibri" w:eastAsia="宋体" w:hAnsi="Calibri" w:cs="Calibri" w:hint="eastAsia"/>
          <w:color w:val="000000"/>
          <w:kern w:val="0"/>
          <w:sz w:val="16"/>
          <w:szCs w:val="16"/>
        </w:rPr>
        <w:t>PN</w:t>
      </w:r>
      <w:r w:rsidR="00E04779">
        <w:rPr>
          <w:rFonts w:ascii="Calibri" w:eastAsia="宋体" w:hAnsi="Calibri" w:cs="Calibri" w:hint="eastAsia"/>
          <w:color w:val="000000"/>
          <w:kern w:val="0"/>
          <w:sz w:val="16"/>
          <w:szCs w:val="16"/>
        </w:rPr>
        <w:t>小区的非参考小区需要去掉：即去掉从参数配置表或者网元表获取的</w:t>
      </w:r>
      <w:r w:rsidR="00E04779">
        <w:rPr>
          <w:rFonts w:ascii="Calibri" w:eastAsia="宋体" w:hAnsi="Calibri" w:cs="Calibri" w:hint="eastAsia"/>
          <w:color w:val="000000"/>
          <w:kern w:val="0"/>
          <w:sz w:val="16"/>
          <w:szCs w:val="16"/>
        </w:rPr>
        <w:t>1X</w:t>
      </w:r>
      <w:r w:rsidR="00E04779">
        <w:rPr>
          <w:rFonts w:ascii="Calibri" w:eastAsia="宋体" w:hAnsi="Calibri" w:cs="Calibri" w:hint="eastAsia"/>
          <w:color w:val="000000"/>
          <w:kern w:val="0"/>
          <w:sz w:val="16"/>
          <w:szCs w:val="16"/>
        </w:rPr>
        <w:t>载扇中，</w:t>
      </w:r>
    </w:p>
    <w:p w:rsidR="00E04779" w:rsidRDefault="00944889" w:rsidP="00E04779">
      <w:pPr>
        <w:pStyle w:val="a3"/>
        <w:tabs>
          <w:tab w:val="left" w:pos="1701"/>
        </w:tabs>
        <w:ind w:left="1134" w:firstLineChars="0" w:firstLine="0"/>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小区参数表</w:t>
      </w:r>
      <w:r w:rsidR="00E04779">
        <w:rPr>
          <w:rFonts w:ascii="Calibri" w:eastAsia="宋体" w:hAnsi="Calibri" w:cs="Calibri" w:hint="eastAsia"/>
          <w:color w:val="000000"/>
          <w:kern w:val="0"/>
          <w:sz w:val="16"/>
          <w:szCs w:val="16"/>
        </w:rPr>
        <w:t>CLT_CM_R_3G_T_CELL_ZTE</w:t>
      </w:r>
      <w:r w:rsidR="00E04779">
        <w:rPr>
          <w:rFonts w:ascii="Calibri" w:eastAsia="宋体" w:hAnsi="Calibri" w:cs="Calibri" w:hint="eastAsia"/>
          <w:color w:val="000000"/>
          <w:kern w:val="0"/>
          <w:sz w:val="16"/>
          <w:szCs w:val="16"/>
        </w:rPr>
        <w:t>中</w:t>
      </w:r>
      <w:r w:rsidR="00E04779">
        <w:rPr>
          <w:rFonts w:ascii="Calibri" w:eastAsia="宋体" w:hAnsi="Calibri" w:cs="Calibri" w:hint="eastAsia"/>
          <w:color w:val="000000"/>
          <w:kern w:val="0"/>
          <w:sz w:val="16"/>
          <w:szCs w:val="16"/>
        </w:rPr>
        <w:t>REFCELLID&lt;&gt;CELLID</w:t>
      </w:r>
      <w:r w:rsidR="009F4B66">
        <w:rPr>
          <w:rFonts w:ascii="Calibri" w:eastAsia="宋体" w:hAnsi="Calibri" w:cs="Calibri" w:hint="eastAsia"/>
          <w:color w:val="000000"/>
          <w:kern w:val="0"/>
          <w:sz w:val="16"/>
          <w:szCs w:val="16"/>
        </w:rPr>
        <w:t>的</w:t>
      </w:r>
      <w:r w:rsidR="00E04779">
        <w:rPr>
          <w:rFonts w:ascii="Calibri" w:eastAsia="宋体" w:hAnsi="Calibri" w:cs="Calibri" w:hint="eastAsia"/>
          <w:color w:val="000000"/>
          <w:kern w:val="0"/>
          <w:sz w:val="16"/>
          <w:szCs w:val="16"/>
        </w:rPr>
        <w:t>小区下的载扇。</w:t>
      </w:r>
      <w:r>
        <w:rPr>
          <w:rFonts w:ascii="Calibri" w:eastAsia="宋体" w:hAnsi="Calibri" w:cs="Calibri" w:hint="eastAsia"/>
          <w:color w:val="000000"/>
          <w:kern w:val="0"/>
          <w:sz w:val="16"/>
          <w:szCs w:val="16"/>
        </w:rPr>
        <w:t>(CLT_CM_R_3G_T_CELL_ZTE</w:t>
      </w:r>
      <w:r>
        <w:rPr>
          <w:rFonts w:ascii="Calibri" w:eastAsia="宋体" w:hAnsi="Calibri" w:cs="Calibri" w:hint="eastAsia"/>
          <w:color w:val="000000"/>
          <w:kern w:val="0"/>
          <w:sz w:val="16"/>
          <w:szCs w:val="16"/>
        </w:rPr>
        <w:t>中</w:t>
      </w:r>
      <w:proofErr w:type="gramStart"/>
      <w:r>
        <w:rPr>
          <w:rFonts w:ascii="Calibri" w:eastAsia="宋体" w:hAnsi="Calibri" w:cs="Calibri" w:hint="eastAsia"/>
          <w:color w:val="000000"/>
          <w:kern w:val="0"/>
          <w:sz w:val="16"/>
          <w:szCs w:val="16"/>
        </w:rPr>
        <w:t>含小区</w:t>
      </w:r>
      <w:proofErr w:type="gramEnd"/>
      <w:r>
        <w:rPr>
          <w:rFonts w:ascii="Calibri" w:eastAsia="宋体" w:hAnsi="Calibri" w:cs="Calibri" w:hint="eastAsia"/>
          <w:color w:val="000000"/>
          <w:kern w:val="0"/>
          <w:sz w:val="16"/>
          <w:szCs w:val="16"/>
        </w:rPr>
        <w:t>的</w:t>
      </w:r>
      <w:r>
        <w:rPr>
          <w:rFonts w:ascii="Calibri" w:eastAsia="宋体" w:hAnsi="Calibri" w:cs="Calibri" w:hint="eastAsia"/>
          <w:color w:val="000000"/>
          <w:kern w:val="0"/>
          <w:sz w:val="16"/>
          <w:szCs w:val="16"/>
        </w:rPr>
        <w:t>CI</w:t>
      </w:r>
      <w:r>
        <w:rPr>
          <w:rFonts w:ascii="Calibri" w:eastAsia="宋体" w:hAnsi="Calibri" w:cs="Calibri" w:hint="eastAsia"/>
          <w:color w:val="000000"/>
          <w:kern w:val="0"/>
          <w:sz w:val="16"/>
          <w:szCs w:val="16"/>
        </w:rPr>
        <w:t>字段，</w:t>
      </w:r>
      <w:r w:rsidR="007D24C6">
        <w:rPr>
          <w:rFonts w:ascii="Calibri" w:eastAsia="宋体" w:hAnsi="Calibri" w:cs="Calibri" w:hint="eastAsia"/>
          <w:color w:val="000000"/>
          <w:kern w:val="0"/>
          <w:sz w:val="16"/>
          <w:szCs w:val="16"/>
        </w:rPr>
        <w:t>所属</w:t>
      </w:r>
      <w:r w:rsidR="007D24C6">
        <w:rPr>
          <w:rFonts w:ascii="Calibri" w:eastAsia="宋体" w:hAnsi="Calibri" w:cs="Calibri" w:hint="eastAsia"/>
          <w:color w:val="000000"/>
          <w:kern w:val="0"/>
          <w:sz w:val="16"/>
          <w:szCs w:val="16"/>
        </w:rPr>
        <w:t>SID,NID</w:t>
      </w:r>
      <w:r w:rsidR="007D24C6">
        <w:rPr>
          <w:rFonts w:ascii="Calibri" w:eastAsia="宋体" w:hAnsi="Calibri" w:cs="Calibri" w:hint="eastAsia"/>
          <w:color w:val="000000"/>
          <w:kern w:val="0"/>
          <w:sz w:val="16"/>
          <w:szCs w:val="16"/>
        </w:rPr>
        <w:t>等字段</w:t>
      </w:r>
      <w:r>
        <w:rPr>
          <w:rFonts w:ascii="Calibri" w:eastAsia="宋体" w:hAnsi="Calibri" w:cs="Calibri" w:hint="eastAsia"/>
          <w:color w:val="000000"/>
          <w:kern w:val="0"/>
          <w:sz w:val="16"/>
          <w:szCs w:val="16"/>
        </w:rPr>
        <w:t>)</w:t>
      </w:r>
    </w:p>
    <w:p w:rsidR="00510C35" w:rsidRPr="001102B2" w:rsidRDefault="00510C35" w:rsidP="00510C35">
      <w:pPr>
        <w:jc w:val="left"/>
        <w:rPr>
          <w:rFonts w:ascii="Calibri" w:eastAsia="宋体" w:hAnsi="Calibri" w:cs="Calibri"/>
          <w:color w:val="000000"/>
          <w:kern w:val="0"/>
          <w:sz w:val="16"/>
          <w:szCs w:val="16"/>
          <w:highlight w:val="yellow"/>
        </w:rPr>
      </w:pPr>
      <w:r>
        <w:rPr>
          <w:rFonts w:ascii="Calibri" w:eastAsia="宋体" w:hAnsi="Calibri" w:cs="Calibri" w:hint="eastAsia"/>
          <w:color w:val="000000"/>
          <w:kern w:val="0"/>
          <w:sz w:val="16"/>
          <w:szCs w:val="16"/>
        </w:rPr>
        <w:t xml:space="preserve">          </w:t>
      </w:r>
      <w:r w:rsidRPr="001102B2">
        <w:rPr>
          <w:rFonts w:ascii="Calibri" w:eastAsia="宋体" w:hAnsi="Calibri" w:cs="Calibri" w:hint="eastAsia"/>
          <w:color w:val="000000"/>
          <w:kern w:val="0"/>
          <w:sz w:val="16"/>
          <w:szCs w:val="16"/>
          <w:highlight w:val="yellow"/>
        </w:rPr>
        <w:t xml:space="preserve">I. </w:t>
      </w:r>
      <w:r w:rsidRPr="001102B2">
        <w:rPr>
          <w:rFonts w:ascii="Calibri" w:eastAsia="宋体" w:hAnsi="Calibri" w:cs="Calibri" w:hint="eastAsia"/>
          <w:color w:val="000000"/>
          <w:kern w:val="0"/>
          <w:sz w:val="16"/>
          <w:szCs w:val="16"/>
          <w:highlight w:val="yellow"/>
        </w:rPr>
        <w:t>给出的字段顺序，给出的字段顺序会有所不一致</w:t>
      </w:r>
    </w:p>
    <w:p w:rsidR="00510C35" w:rsidRPr="00510C35" w:rsidRDefault="00510C35" w:rsidP="00510C35">
      <w:pPr>
        <w:widowControl/>
        <w:ind w:firstLineChars="500" w:firstLine="800"/>
        <w:jc w:val="left"/>
        <w:rPr>
          <w:rFonts w:ascii="Calibri" w:eastAsia="宋体" w:hAnsi="Calibri" w:cs="Calibri"/>
          <w:color w:val="000000"/>
          <w:kern w:val="0"/>
          <w:sz w:val="16"/>
          <w:szCs w:val="16"/>
        </w:rPr>
      </w:pPr>
      <w:r w:rsidRPr="001102B2">
        <w:rPr>
          <w:rFonts w:ascii="Calibri" w:eastAsia="宋体" w:hAnsi="Calibri" w:cs="Calibri" w:hint="eastAsia"/>
          <w:color w:val="000000"/>
          <w:kern w:val="0"/>
          <w:sz w:val="16"/>
          <w:szCs w:val="16"/>
          <w:highlight w:val="yellow"/>
        </w:rPr>
        <w:t>J.</w:t>
      </w:r>
      <w:proofErr w:type="gramStart"/>
      <w:r w:rsidRPr="00510C35">
        <w:rPr>
          <w:rFonts w:ascii="Calibri" w:eastAsia="宋体" w:hAnsi="Calibri" w:cs="Calibri" w:hint="eastAsia"/>
          <w:color w:val="000000"/>
          <w:kern w:val="0"/>
          <w:sz w:val="16"/>
          <w:szCs w:val="16"/>
          <w:highlight w:val="yellow"/>
        </w:rPr>
        <w:t>中兴华</w:t>
      </w:r>
      <w:proofErr w:type="gramEnd"/>
      <w:r w:rsidRPr="00510C35">
        <w:rPr>
          <w:rFonts w:ascii="Calibri" w:eastAsia="宋体" w:hAnsi="Calibri" w:cs="Calibri" w:hint="eastAsia"/>
          <w:color w:val="000000"/>
          <w:kern w:val="0"/>
          <w:sz w:val="16"/>
          <w:szCs w:val="16"/>
          <w:highlight w:val="yellow"/>
        </w:rPr>
        <w:t>为上报集团基站扩展</w:t>
      </w:r>
      <w:r w:rsidRPr="00510C35">
        <w:rPr>
          <w:rFonts w:ascii="Calibri" w:eastAsia="宋体" w:hAnsi="Calibri" w:cs="Calibri" w:hint="eastAsia"/>
          <w:color w:val="000000"/>
          <w:kern w:val="0"/>
          <w:sz w:val="16"/>
          <w:szCs w:val="16"/>
          <w:highlight w:val="yellow"/>
        </w:rPr>
        <w:t>ID</w:t>
      </w:r>
      <w:r w:rsidRPr="00510C35">
        <w:rPr>
          <w:rFonts w:ascii="Calibri" w:eastAsia="宋体" w:hAnsi="Calibri" w:cs="Calibri" w:hint="eastAsia"/>
          <w:color w:val="000000"/>
          <w:kern w:val="0"/>
          <w:sz w:val="16"/>
          <w:szCs w:val="16"/>
          <w:highlight w:val="yellow"/>
        </w:rPr>
        <w:t>应该是</w:t>
      </w:r>
      <w:r w:rsidRPr="00510C35">
        <w:rPr>
          <w:rFonts w:ascii="Calibri" w:eastAsia="宋体" w:hAnsi="Calibri" w:cs="Calibri" w:hint="eastAsia"/>
          <w:color w:val="000000"/>
          <w:kern w:val="0"/>
          <w:sz w:val="16"/>
          <w:szCs w:val="16"/>
          <w:highlight w:val="yellow"/>
        </w:rPr>
        <w:t>10</w:t>
      </w:r>
      <w:r w:rsidRPr="00510C35">
        <w:rPr>
          <w:rFonts w:ascii="Calibri" w:eastAsia="宋体" w:hAnsi="Calibri" w:cs="Calibri" w:hint="eastAsia"/>
          <w:color w:val="000000"/>
          <w:kern w:val="0"/>
          <w:sz w:val="16"/>
          <w:szCs w:val="16"/>
          <w:highlight w:val="yellow"/>
        </w:rPr>
        <w:t>进制，朗</w:t>
      </w:r>
      <w:proofErr w:type="gramStart"/>
      <w:r w:rsidRPr="00510C35">
        <w:rPr>
          <w:rFonts w:ascii="Calibri" w:eastAsia="宋体" w:hAnsi="Calibri" w:cs="Calibri" w:hint="eastAsia"/>
          <w:color w:val="000000"/>
          <w:kern w:val="0"/>
          <w:sz w:val="16"/>
          <w:szCs w:val="16"/>
          <w:highlight w:val="yellow"/>
        </w:rPr>
        <w:t>讯应该</w:t>
      </w:r>
      <w:proofErr w:type="gramEnd"/>
      <w:r w:rsidRPr="00510C35">
        <w:rPr>
          <w:rFonts w:ascii="Calibri" w:eastAsia="宋体" w:hAnsi="Calibri" w:cs="Calibri" w:hint="eastAsia"/>
          <w:color w:val="000000"/>
          <w:kern w:val="0"/>
          <w:sz w:val="16"/>
          <w:szCs w:val="16"/>
          <w:highlight w:val="yellow"/>
        </w:rPr>
        <w:t>是</w:t>
      </w:r>
      <w:r w:rsidRPr="00510C35">
        <w:rPr>
          <w:rFonts w:ascii="Calibri" w:eastAsia="宋体" w:hAnsi="Calibri" w:cs="Calibri" w:hint="eastAsia"/>
          <w:color w:val="000000"/>
          <w:kern w:val="0"/>
          <w:sz w:val="16"/>
          <w:szCs w:val="16"/>
          <w:highlight w:val="yellow"/>
        </w:rPr>
        <w:t>16</w:t>
      </w:r>
      <w:r w:rsidRPr="00510C35">
        <w:rPr>
          <w:rFonts w:ascii="Calibri" w:eastAsia="宋体" w:hAnsi="Calibri" w:cs="Calibri" w:hint="eastAsia"/>
          <w:color w:val="000000"/>
          <w:kern w:val="0"/>
          <w:sz w:val="16"/>
          <w:szCs w:val="16"/>
          <w:highlight w:val="yellow"/>
        </w:rPr>
        <w:t>进制</w:t>
      </w:r>
    </w:p>
    <w:p w:rsidR="00510C35" w:rsidRPr="00510C35" w:rsidRDefault="00510C35" w:rsidP="00510C35">
      <w:pPr>
        <w:tabs>
          <w:tab w:val="left" w:pos="1701"/>
        </w:tabs>
        <w:rPr>
          <w:rFonts w:ascii="Calibri" w:eastAsia="宋体" w:hAnsi="Calibri" w:cs="Calibri"/>
          <w:color w:val="000000"/>
          <w:kern w:val="0"/>
          <w:sz w:val="16"/>
          <w:szCs w:val="16"/>
        </w:rPr>
      </w:pPr>
    </w:p>
    <w:p w:rsidR="006861D5" w:rsidRDefault="006861D5" w:rsidP="00B25370">
      <w:pPr>
        <w:pStyle w:val="a3"/>
        <w:ind w:left="360" w:firstLineChars="0" w:firstLine="0"/>
      </w:pPr>
    </w:p>
    <w:p w:rsidR="009C47C6" w:rsidRDefault="00F27365" w:rsidP="000F51FC">
      <w:pPr>
        <w:pStyle w:val="a3"/>
        <w:numPr>
          <w:ilvl w:val="0"/>
          <w:numId w:val="3"/>
        </w:numPr>
        <w:ind w:firstLineChars="0"/>
      </w:pPr>
      <w:r>
        <w:rPr>
          <w:rFonts w:hint="eastAsia"/>
        </w:rPr>
        <w:t>从台账更新除可五项推导的其它字段</w:t>
      </w:r>
    </w:p>
    <w:p w:rsidR="00B5255A" w:rsidRDefault="00B5255A" w:rsidP="00B5255A">
      <w:pPr>
        <w:pStyle w:val="a3"/>
        <w:ind w:left="360" w:firstLineChars="0" w:firstLine="0"/>
      </w:pPr>
      <w:r>
        <w:rPr>
          <w:rFonts w:hint="eastAsia"/>
        </w:rPr>
        <w:t>从</w:t>
      </w:r>
      <w:proofErr w:type="gramStart"/>
      <w:r>
        <w:rPr>
          <w:rFonts w:hint="eastAsia"/>
        </w:rPr>
        <w:t>台账需更新</w:t>
      </w:r>
      <w:proofErr w:type="gramEnd"/>
      <w:r>
        <w:rPr>
          <w:rFonts w:hint="eastAsia"/>
        </w:rPr>
        <w:t>如下数据</w:t>
      </w:r>
      <w:r>
        <w:rPr>
          <w:rFonts w:hint="eastAsia"/>
        </w:rPr>
        <w:t>:</w:t>
      </w:r>
    </w:p>
    <w:tbl>
      <w:tblPr>
        <w:tblW w:w="7080" w:type="dxa"/>
        <w:tblInd w:w="250" w:type="dxa"/>
        <w:tblLook w:val="04A0" w:firstRow="1" w:lastRow="0" w:firstColumn="1" w:lastColumn="0" w:noHBand="0" w:noVBand="1"/>
      </w:tblPr>
      <w:tblGrid>
        <w:gridCol w:w="1420"/>
        <w:gridCol w:w="1540"/>
        <w:gridCol w:w="4120"/>
      </w:tblGrid>
      <w:tr w:rsidR="002C6081" w:rsidRPr="002C6081" w:rsidTr="002C6081">
        <w:trPr>
          <w:trHeight w:val="27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Lati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天线纬度</w:t>
            </w:r>
          </w:p>
        </w:tc>
        <w:tc>
          <w:tcPr>
            <w:tcW w:w="4120" w:type="dxa"/>
            <w:tcBorders>
              <w:top w:val="single" w:sz="4" w:space="0" w:color="auto"/>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Longi</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天线经度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Alti</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天线高度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Loc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天线位置精度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Orientation</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天线方向</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Opening</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天线张角</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Max Antenna Range</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天线最大覆盖范围</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即MAR值</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Potential Repeater</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直放站信息</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FWD Calib</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FWD链路校准</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FWD Calib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FWD链路校准精度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RTD Calib</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RTD校准</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RTD Calib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RTD校准精度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bl>
    <w:p w:rsidR="004A62AE" w:rsidRDefault="004A62AE" w:rsidP="004A62AE">
      <w:pPr>
        <w:pStyle w:val="a3"/>
        <w:ind w:left="360" w:firstLineChars="0" w:firstLine="0"/>
      </w:pPr>
    </w:p>
    <w:p w:rsidR="00A3398F" w:rsidRDefault="00A3398F" w:rsidP="004A62AE">
      <w:pPr>
        <w:pStyle w:val="a3"/>
        <w:ind w:left="360" w:firstLineChars="0" w:firstLine="0"/>
      </w:pPr>
      <w:r>
        <w:rPr>
          <w:rFonts w:hint="eastAsia"/>
        </w:rPr>
        <w:t>台账中有两种数据用于此处更新：</w:t>
      </w:r>
    </w:p>
    <w:p w:rsidR="00A3398F" w:rsidRDefault="00A3398F" w:rsidP="000F51FC">
      <w:pPr>
        <w:pStyle w:val="a3"/>
        <w:numPr>
          <w:ilvl w:val="0"/>
          <w:numId w:val="6"/>
        </w:numPr>
        <w:ind w:firstLineChars="0"/>
      </w:pPr>
      <w:proofErr w:type="gramStart"/>
      <w:r>
        <w:rPr>
          <w:rFonts w:hint="eastAsia"/>
        </w:rPr>
        <w:t>小区台</w:t>
      </w:r>
      <w:proofErr w:type="gramEnd"/>
      <w:r>
        <w:rPr>
          <w:rFonts w:hint="eastAsia"/>
        </w:rPr>
        <w:t>账</w:t>
      </w:r>
    </w:p>
    <w:p w:rsidR="0012449B" w:rsidRPr="00D31105" w:rsidRDefault="0012449B" w:rsidP="00A3398F">
      <w:pPr>
        <w:pStyle w:val="a3"/>
        <w:ind w:left="780" w:firstLineChars="0" w:firstLine="0"/>
      </w:pPr>
    </w:p>
    <w:p w:rsidR="00A3398F" w:rsidRDefault="00BF1484" w:rsidP="000F51FC">
      <w:pPr>
        <w:pStyle w:val="a3"/>
        <w:numPr>
          <w:ilvl w:val="0"/>
          <w:numId w:val="6"/>
        </w:numPr>
        <w:ind w:firstLineChars="0"/>
      </w:pPr>
      <w:r w:rsidRPr="00BF1484">
        <w:rPr>
          <w:rFonts w:hint="eastAsia"/>
        </w:rPr>
        <w:t>特殊覆盖</w:t>
      </w:r>
      <w:r w:rsidR="00271CC6">
        <w:rPr>
          <w:rFonts w:hint="eastAsia"/>
        </w:rPr>
        <w:t>小区</w:t>
      </w:r>
      <w:r w:rsidR="00A3398F">
        <w:rPr>
          <w:rFonts w:hint="eastAsia"/>
        </w:rPr>
        <w:t>BSA</w:t>
      </w:r>
      <w:r w:rsidR="00E3008B">
        <w:rPr>
          <w:rFonts w:hint="eastAsia"/>
        </w:rPr>
        <w:t>工参</w:t>
      </w:r>
    </w:p>
    <w:p w:rsidR="00C60CD8" w:rsidRDefault="006043E0" w:rsidP="00C60CD8">
      <w:pPr>
        <w:pStyle w:val="a3"/>
        <w:ind w:left="780" w:firstLineChars="0" w:firstLine="0"/>
      </w:pPr>
      <w:r>
        <w:rPr>
          <w:rFonts w:hint="eastAsia"/>
        </w:rPr>
        <w:t xml:space="preserve"> </w:t>
      </w:r>
      <w:r w:rsidR="00C60CD8">
        <w:rPr>
          <w:rFonts w:hint="eastAsia"/>
        </w:rPr>
        <w:t>“</w:t>
      </w:r>
      <w:r w:rsidR="00BF1484" w:rsidRPr="00BF1484">
        <w:rPr>
          <w:rFonts w:hint="eastAsia"/>
        </w:rPr>
        <w:t>特殊覆盖</w:t>
      </w:r>
      <w:r w:rsidR="00271CC6">
        <w:rPr>
          <w:rFonts w:hint="eastAsia"/>
        </w:rPr>
        <w:t>小区</w:t>
      </w:r>
      <w:r w:rsidR="00BF1484">
        <w:rPr>
          <w:rFonts w:hint="eastAsia"/>
        </w:rPr>
        <w:t>BSA</w:t>
      </w:r>
      <w:r w:rsidR="00BF1484">
        <w:rPr>
          <w:rFonts w:hint="eastAsia"/>
        </w:rPr>
        <w:t>工参</w:t>
      </w:r>
      <w:r w:rsidR="00C60CD8">
        <w:rPr>
          <w:rFonts w:hint="eastAsia"/>
        </w:rPr>
        <w:t>”，</w:t>
      </w:r>
      <w:proofErr w:type="gramStart"/>
      <w:r w:rsidR="00C60CD8">
        <w:rPr>
          <w:rFonts w:hint="eastAsia"/>
        </w:rPr>
        <w:t>供同</w:t>
      </w:r>
      <w:proofErr w:type="gramEnd"/>
      <w:r w:rsidR="00C60CD8">
        <w:rPr>
          <w:rFonts w:hint="eastAsia"/>
        </w:rPr>
        <w:t>PN</w:t>
      </w:r>
      <w:r w:rsidR="00C60CD8">
        <w:rPr>
          <w:rFonts w:hint="eastAsia"/>
        </w:rPr>
        <w:t>小区、扇区分裂、加挂直放站等特殊覆盖场景</w:t>
      </w:r>
      <w:r w:rsidR="00920BE0">
        <w:rPr>
          <w:rFonts w:hint="eastAsia"/>
        </w:rPr>
        <w:t>下，填写</w:t>
      </w:r>
      <w:r w:rsidR="000D1C22">
        <w:rPr>
          <w:rFonts w:hint="eastAsia"/>
        </w:rPr>
        <w:t>特殊</w:t>
      </w:r>
      <w:r w:rsidR="00920BE0">
        <w:rPr>
          <w:rFonts w:hint="eastAsia"/>
        </w:rPr>
        <w:t>BSA</w:t>
      </w:r>
      <w:proofErr w:type="gramStart"/>
      <w:r w:rsidR="00271CC6">
        <w:rPr>
          <w:rFonts w:hint="eastAsia"/>
        </w:rPr>
        <w:t>小区</w:t>
      </w:r>
      <w:r w:rsidR="00920BE0">
        <w:rPr>
          <w:rFonts w:hint="eastAsia"/>
        </w:rPr>
        <w:t>工参</w:t>
      </w:r>
      <w:proofErr w:type="gramEnd"/>
      <w:r w:rsidR="00920BE0">
        <w:rPr>
          <w:rFonts w:hint="eastAsia"/>
        </w:rPr>
        <w:t>信息。</w:t>
      </w:r>
      <w:proofErr w:type="gramStart"/>
      <w:r>
        <w:rPr>
          <w:rFonts w:hint="eastAsia"/>
        </w:rPr>
        <w:t>含如下</w:t>
      </w:r>
      <w:proofErr w:type="gramEnd"/>
      <w:r>
        <w:rPr>
          <w:rFonts w:hint="eastAsia"/>
        </w:rPr>
        <w:t>信息：</w:t>
      </w:r>
    </w:p>
    <w:tbl>
      <w:tblPr>
        <w:tblW w:w="4106" w:type="dxa"/>
        <w:tblInd w:w="822" w:type="dxa"/>
        <w:tblLook w:val="04A0" w:firstRow="1" w:lastRow="0" w:firstColumn="1" w:lastColumn="0" w:noHBand="0" w:noVBand="1"/>
      </w:tblPr>
      <w:tblGrid>
        <w:gridCol w:w="1960"/>
        <w:gridCol w:w="2146"/>
      </w:tblGrid>
      <w:tr w:rsidR="0048320E" w:rsidRPr="0048320E" w:rsidTr="0012449B">
        <w:trPr>
          <w:trHeight w:val="270"/>
        </w:trPr>
        <w:tc>
          <w:tcPr>
            <w:tcW w:w="1960"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字段英文名</w:t>
            </w:r>
          </w:p>
        </w:tc>
        <w:tc>
          <w:tcPr>
            <w:tcW w:w="2146" w:type="dxa"/>
            <w:tcBorders>
              <w:top w:val="single" w:sz="4" w:space="0" w:color="auto"/>
              <w:left w:val="nil"/>
              <w:bottom w:val="single" w:sz="4" w:space="0" w:color="auto"/>
              <w:right w:val="single" w:sz="4" w:space="0" w:color="auto"/>
            </w:tcBorders>
            <w:shd w:val="clear" w:color="000000" w:fill="FFC000"/>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字段中文名</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CITY_ID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CITY_ID</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BSC_ID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所属BSCID</w:t>
            </w:r>
          </w:p>
        </w:tc>
      </w:tr>
      <w:tr w:rsidR="0048320E" w:rsidRPr="0048320E" w:rsidTr="0012449B">
        <w:trPr>
          <w:trHeight w:val="45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BTS_ID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所属基站BTSID</w:t>
            </w:r>
          </w:p>
        </w:tc>
      </w:tr>
      <w:tr w:rsidR="0048320E" w:rsidRPr="0048320E" w:rsidTr="0012449B">
        <w:trPr>
          <w:trHeight w:val="417"/>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lastRenderedPageBreak/>
              <w:t>CELL_ID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厂商侧CELLID</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Sector_ID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厂商侧sector编号</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BSC_NAME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所属BSC名称</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BTS_NAME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所属基站中文名</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Lati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天线纬度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Longi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天线经度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Alti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天线高度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Loc Accu</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天线位置精度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Orientation</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天线方向</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Opening</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天线张角</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Max Antenna Range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天线最大覆盖范围</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Potential Repeater</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直放站信息</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 Calib</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FWD链路校准</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 Calib Accu</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FWD链路校准精度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 Calib</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RTD校准</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 Calib Accu</w:t>
            </w:r>
          </w:p>
        </w:tc>
        <w:tc>
          <w:tcPr>
            <w:tcW w:w="2146" w:type="dxa"/>
            <w:tcBorders>
              <w:top w:val="nil"/>
              <w:left w:val="nil"/>
              <w:bottom w:val="single" w:sz="4" w:space="0" w:color="auto"/>
              <w:right w:val="single" w:sz="4" w:space="0" w:color="auto"/>
            </w:tcBorders>
            <w:shd w:val="clear" w:color="auto" w:fill="auto"/>
            <w:noWrap/>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RTD校准精度</w:t>
            </w:r>
          </w:p>
        </w:tc>
      </w:tr>
    </w:tbl>
    <w:p w:rsidR="0048320E" w:rsidRDefault="0048320E" w:rsidP="00C60CD8">
      <w:pPr>
        <w:pStyle w:val="a3"/>
        <w:ind w:left="780" w:firstLineChars="0" w:firstLine="0"/>
      </w:pPr>
    </w:p>
    <w:p w:rsidR="00A3398F" w:rsidRPr="0012449B" w:rsidRDefault="0048320E" w:rsidP="0012449B">
      <w:pPr>
        <w:pStyle w:val="a3"/>
        <w:ind w:left="360" w:firstLine="440"/>
        <w:rPr>
          <w:rFonts w:ascii="宋体" w:eastAsia="宋体" w:hAnsi="宋体" w:cs="宋体"/>
          <w:color w:val="000000"/>
          <w:kern w:val="0"/>
          <w:sz w:val="22"/>
        </w:rPr>
      </w:pPr>
      <w:r>
        <w:rPr>
          <w:rFonts w:ascii="宋体" w:eastAsia="宋体" w:hAnsi="宋体" w:cs="宋体" w:hint="eastAsia"/>
          <w:color w:val="000000"/>
          <w:kern w:val="0"/>
          <w:sz w:val="22"/>
        </w:rPr>
        <w:tab/>
      </w:r>
      <w:r>
        <w:rPr>
          <w:rFonts w:ascii="宋体" w:eastAsia="宋体" w:hAnsi="宋体" w:cs="宋体" w:hint="eastAsia"/>
          <w:color w:val="000000"/>
          <w:kern w:val="0"/>
          <w:sz w:val="22"/>
        </w:rPr>
        <w:tab/>
      </w:r>
    </w:p>
    <w:p w:rsidR="00F33E80" w:rsidRPr="00F33E80" w:rsidRDefault="00F33E80" w:rsidP="004A62AE">
      <w:pPr>
        <w:pStyle w:val="a3"/>
        <w:ind w:left="360" w:firstLineChars="0" w:firstLine="0"/>
        <w:rPr>
          <w:rFonts w:ascii="宋体" w:eastAsia="宋体" w:hAnsi="宋体" w:cs="宋体"/>
          <w:b/>
          <w:color w:val="000000"/>
          <w:kern w:val="0"/>
          <w:sz w:val="16"/>
          <w:szCs w:val="16"/>
        </w:rPr>
      </w:pPr>
      <w:r w:rsidRPr="00F33E80">
        <w:rPr>
          <w:rFonts w:ascii="宋体" w:eastAsia="宋体" w:hAnsi="宋体" w:cs="宋体" w:hint="eastAsia"/>
          <w:b/>
          <w:color w:val="000000"/>
          <w:kern w:val="0"/>
          <w:sz w:val="16"/>
          <w:szCs w:val="16"/>
        </w:rPr>
        <w:t>注意：</w:t>
      </w:r>
    </w:p>
    <w:p w:rsidR="006950EB" w:rsidRDefault="00C4471B"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上述台</w:t>
      </w:r>
      <w:proofErr w:type="gramStart"/>
      <w:r>
        <w:rPr>
          <w:rFonts w:ascii="宋体" w:eastAsia="宋体" w:hAnsi="宋体" w:cs="宋体" w:hint="eastAsia"/>
          <w:color w:val="000000"/>
          <w:kern w:val="0"/>
          <w:sz w:val="16"/>
          <w:szCs w:val="16"/>
        </w:rPr>
        <w:t>账数据</w:t>
      </w:r>
      <w:proofErr w:type="gramEnd"/>
      <w:r>
        <w:rPr>
          <w:rFonts w:ascii="宋体" w:eastAsia="宋体" w:hAnsi="宋体" w:cs="宋体" w:hint="eastAsia"/>
          <w:color w:val="000000"/>
          <w:kern w:val="0"/>
          <w:sz w:val="16"/>
          <w:szCs w:val="16"/>
        </w:rPr>
        <w:t>由客户维护</w:t>
      </w:r>
      <w:r w:rsidR="00BF1484">
        <w:rPr>
          <w:rFonts w:ascii="宋体" w:eastAsia="宋体" w:hAnsi="宋体" w:cs="宋体" w:hint="eastAsia"/>
          <w:color w:val="000000"/>
          <w:kern w:val="0"/>
          <w:sz w:val="16"/>
          <w:szCs w:val="16"/>
        </w:rPr>
        <w:t>，客户维护后，可在台</w:t>
      </w:r>
      <w:proofErr w:type="gramStart"/>
      <w:r w:rsidR="00BF1484">
        <w:rPr>
          <w:rFonts w:ascii="宋体" w:eastAsia="宋体" w:hAnsi="宋体" w:cs="宋体" w:hint="eastAsia"/>
          <w:color w:val="000000"/>
          <w:kern w:val="0"/>
          <w:sz w:val="16"/>
          <w:szCs w:val="16"/>
        </w:rPr>
        <w:t>账功能功能</w:t>
      </w:r>
      <w:proofErr w:type="gramEnd"/>
      <w:r w:rsidR="00BF1484">
        <w:rPr>
          <w:rFonts w:ascii="宋体" w:eastAsia="宋体" w:hAnsi="宋体" w:cs="宋体" w:hint="eastAsia"/>
          <w:color w:val="000000"/>
          <w:kern w:val="0"/>
          <w:sz w:val="16"/>
          <w:szCs w:val="16"/>
        </w:rPr>
        <w:t>中通过按钮的方式将修改后的涉及到BSA数据的字段值同步到BSA</w:t>
      </w:r>
      <w:proofErr w:type="gramStart"/>
      <w:r w:rsidR="00BF1484">
        <w:rPr>
          <w:rFonts w:ascii="宋体" w:eastAsia="宋体" w:hAnsi="宋体" w:cs="宋体" w:hint="eastAsia"/>
          <w:color w:val="000000"/>
          <w:kern w:val="0"/>
          <w:sz w:val="16"/>
          <w:szCs w:val="16"/>
        </w:rPr>
        <w:t>工参数据</w:t>
      </w:r>
      <w:r w:rsidR="00F33E80">
        <w:rPr>
          <w:rFonts w:ascii="宋体" w:eastAsia="宋体" w:hAnsi="宋体" w:cs="宋体" w:hint="eastAsia"/>
          <w:color w:val="000000"/>
          <w:kern w:val="0"/>
          <w:sz w:val="16"/>
          <w:szCs w:val="16"/>
        </w:rPr>
        <w:t>表</w:t>
      </w:r>
      <w:proofErr w:type="gramEnd"/>
      <w:r w:rsidR="00BF1484">
        <w:rPr>
          <w:rFonts w:ascii="宋体" w:eastAsia="宋体" w:hAnsi="宋体" w:cs="宋体" w:hint="eastAsia"/>
          <w:color w:val="000000"/>
          <w:kern w:val="0"/>
          <w:sz w:val="16"/>
          <w:szCs w:val="16"/>
        </w:rPr>
        <w:t>中</w:t>
      </w:r>
      <w:proofErr w:type="gramStart"/>
      <w:r w:rsidR="006C4FA9">
        <w:rPr>
          <w:rFonts w:ascii="宋体" w:eastAsia="宋体" w:hAnsi="宋体" w:cs="宋体" w:hint="eastAsia"/>
          <w:color w:val="000000"/>
          <w:kern w:val="0"/>
          <w:sz w:val="16"/>
          <w:szCs w:val="16"/>
        </w:rPr>
        <w:t>相关载扇数据</w:t>
      </w:r>
      <w:proofErr w:type="gramEnd"/>
      <w:r w:rsidR="00BF1484">
        <w:rPr>
          <w:rFonts w:ascii="宋体" w:eastAsia="宋体" w:hAnsi="宋体" w:cs="宋体" w:hint="eastAsia"/>
          <w:color w:val="000000"/>
          <w:kern w:val="0"/>
          <w:sz w:val="16"/>
          <w:szCs w:val="16"/>
        </w:rPr>
        <w:t>。</w:t>
      </w:r>
    </w:p>
    <w:p w:rsidR="00F24059" w:rsidRPr="00F24059" w:rsidRDefault="00D72A24"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特殊覆盖小区</w:t>
      </w:r>
      <w:r w:rsidR="00F24059" w:rsidRPr="00F24059">
        <w:rPr>
          <w:rFonts w:ascii="宋体" w:eastAsia="宋体" w:hAnsi="宋体" w:cs="宋体" w:hint="eastAsia"/>
          <w:color w:val="000000"/>
          <w:kern w:val="0"/>
          <w:sz w:val="16"/>
          <w:szCs w:val="16"/>
        </w:rPr>
        <w:t>BSA</w:t>
      </w:r>
      <w:proofErr w:type="gramStart"/>
      <w:r w:rsidR="00F24059" w:rsidRPr="00F24059">
        <w:rPr>
          <w:rFonts w:ascii="宋体" w:eastAsia="宋体" w:hAnsi="宋体" w:cs="宋体" w:hint="eastAsia"/>
          <w:color w:val="000000"/>
          <w:kern w:val="0"/>
          <w:sz w:val="16"/>
          <w:szCs w:val="16"/>
        </w:rPr>
        <w:t>工参优先级</w:t>
      </w:r>
      <w:proofErr w:type="gramEnd"/>
      <w:r w:rsidR="00F24059" w:rsidRPr="00F24059">
        <w:rPr>
          <w:rFonts w:ascii="宋体" w:eastAsia="宋体" w:hAnsi="宋体" w:cs="宋体" w:hint="eastAsia"/>
          <w:color w:val="000000"/>
          <w:kern w:val="0"/>
          <w:sz w:val="16"/>
          <w:szCs w:val="16"/>
        </w:rPr>
        <w:t>高于</w:t>
      </w:r>
      <w:proofErr w:type="gramStart"/>
      <w:r w:rsidR="00F24059" w:rsidRPr="00F24059">
        <w:rPr>
          <w:rFonts w:ascii="宋体" w:eastAsia="宋体" w:hAnsi="宋体" w:cs="宋体" w:hint="eastAsia"/>
          <w:color w:val="000000"/>
          <w:kern w:val="0"/>
          <w:sz w:val="16"/>
          <w:szCs w:val="16"/>
        </w:rPr>
        <w:t>小区台</w:t>
      </w:r>
      <w:proofErr w:type="gramEnd"/>
      <w:r w:rsidR="00F24059" w:rsidRPr="00F24059">
        <w:rPr>
          <w:rFonts w:ascii="宋体" w:eastAsia="宋体" w:hAnsi="宋体" w:cs="宋体" w:hint="eastAsia"/>
          <w:color w:val="000000"/>
          <w:kern w:val="0"/>
          <w:sz w:val="16"/>
          <w:szCs w:val="16"/>
        </w:rPr>
        <w:t>账。</w:t>
      </w:r>
    </w:p>
    <w:p w:rsidR="006C4FA9" w:rsidRDefault="006C4FA9"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如果</w:t>
      </w:r>
      <w:proofErr w:type="gramStart"/>
      <w:r>
        <w:rPr>
          <w:rFonts w:ascii="宋体" w:eastAsia="宋体" w:hAnsi="宋体" w:cs="宋体" w:hint="eastAsia"/>
          <w:color w:val="000000"/>
          <w:kern w:val="0"/>
          <w:sz w:val="16"/>
          <w:szCs w:val="16"/>
        </w:rPr>
        <w:t>从载扇基础</w:t>
      </w:r>
      <w:proofErr w:type="gramEnd"/>
      <w:r>
        <w:rPr>
          <w:rFonts w:ascii="宋体" w:eastAsia="宋体" w:hAnsi="宋体" w:cs="宋体" w:hint="eastAsia"/>
          <w:color w:val="000000"/>
          <w:kern w:val="0"/>
          <w:sz w:val="16"/>
          <w:szCs w:val="16"/>
        </w:rPr>
        <w:t>信息表从将不存在于BSA数据中的数据加入BSA</w:t>
      </w:r>
      <w:proofErr w:type="gramStart"/>
      <w:r>
        <w:rPr>
          <w:rFonts w:ascii="宋体" w:eastAsia="宋体" w:hAnsi="宋体" w:cs="宋体" w:hint="eastAsia"/>
          <w:color w:val="000000"/>
          <w:kern w:val="0"/>
          <w:sz w:val="16"/>
          <w:szCs w:val="16"/>
        </w:rPr>
        <w:t>工参表中</w:t>
      </w:r>
      <w:proofErr w:type="gramEnd"/>
      <w:r>
        <w:rPr>
          <w:rFonts w:ascii="宋体" w:eastAsia="宋体" w:hAnsi="宋体" w:cs="宋体" w:hint="eastAsia"/>
          <w:color w:val="000000"/>
          <w:kern w:val="0"/>
          <w:sz w:val="16"/>
          <w:szCs w:val="16"/>
        </w:rPr>
        <w:t>时，需要先从</w:t>
      </w:r>
      <w:r w:rsidR="00D72A24">
        <w:rPr>
          <w:rFonts w:ascii="宋体" w:eastAsia="宋体" w:hAnsi="宋体" w:cs="宋体" w:hint="eastAsia"/>
          <w:color w:val="000000"/>
          <w:kern w:val="0"/>
          <w:sz w:val="16"/>
          <w:szCs w:val="16"/>
        </w:rPr>
        <w:t>特殊覆盖小区</w:t>
      </w:r>
      <w:r>
        <w:rPr>
          <w:rFonts w:ascii="宋体" w:eastAsia="宋体" w:hAnsi="宋体" w:cs="宋体" w:hint="eastAsia"/>
          <w:color w:val="000000"/>
          <w:kern w:val="0"/>
          <w:sz w:val="16"/>
          <w:szCs w:val="16"/>
        </w:rPr>
        <w:t>BSA</w:t>
      </w:r>
      <w:proofErr w:type="gramStart"/>
      <w:r>
        <w:rPr>
          <w:rFonts w:ascii="宋体" w:eastAsia="宋体" w:hAnsi="宋体" w:cs="宋体" w:hint="eastAsia"/>
          <w:color w:val="000000"/>
          <w:kern w:val="0"/>
          <w:sz w:val="16"/>
          <w:szCs w:val="16"/>
        </w:rPr>
        <w:t>工参中取工参</w:t>
      </w:r>
      <w:proofErr w:type="gramEnd"/>
      <w:r>
        <w:rPr>
          <w:rFonts w:ascii="宋体" w:eastAsia="宋体" w:hAnsi="宋体" w:cs="宋体" w:hint="eastAsia"/>
          <w:color w:val="000000"/>
          <w:kern w:val="0"/>
          <w:sz w:val="16"/>
          <w:szCs w:val="16"/>
        </w:rPr>
        <w:t>信息；如果取不到，再从</w:t>
      </w:r>
      <w:proofErr w:type="gramStart"/>
      <w:r>
        <w:rPr>
          <w:rFonts w:ascii="宋体" w:eastAsia="宋体" w:hAnsi="宋体" w:cs="宋体" w:hint="eastAsia"/>
          <w:color w:val="000000"/>
          <w:kern w:val="0"/>
          <w:sz w:val="16"/>
          <w:szCs w:val="16"/>
        </w:rPr>
        <w:t>小区台</w:t>
      </w:r>
      <w:proofErr w:type="gramEnd"/>
      <w:r>
        <w:rPr>
          <w:rFonts w:ascii="宋体" w:eastAsia="宋体" w:hAnsi="宋体" w:cs="宋体" w:hint="eastAsia"/>
          <w:color w:val="000000"/>
          <w:kern w:val="0"/>
          <w:sz w:val="16"/>
          <w:szCs w:val="16"/>
        </w:rPr>
        <w:t>账中更新。</w:t>
      </w:r>
    </w:p>
    <w:p w:rsidR="00F24059" w:rsidRDefault="00F24059" w:rsidP="000F51FC">
      <w:pPr>
        <w:pStyle w:val="a3"/>
        <w:numPr>
          <w:ilvl w:val="0"/>
          <w:numId w:val="7"/>
        </w:numPr>
        <w:ind w:firstLineChars="0"/>
        <w:rPr>
          <w:rFonts w:ascii="宋体" w:eastAsia="宋体" w:hAnsi="宋体" w:cs="宋体"/>
          <w:color w:val="000000"/>
          <w:kern w:val="0"/>
          <w:sz w:val="16"/>
          <w:szCs w:val="16"/>
        </w:rPr>
      </w:pPr>
      <w:r w:rsidRPr="00F24059">
        <w:rPr>
          <w:rFonts w:ascii="宋体" w:eastAsia="宋体" w:hAnsi="宋体" w:cs="宋体" w:hint="eastAsia"/>
          <w:color w:val="000000"/>
          <w:kern w:val="0"/>
          <w:sz w:val="16"/>
          <w:szCs w:val="16"/>
        </w:rPr>
        <w:t>如果BSA</w:t>
      </w:r>
      <w:proofErr w:type="gramStart"/>
      <w:r w:rsidRPr="00F24059">
        <w:rPr>
          <w:rFonts w:ascii="宋体" w:eastAsia="宋体" w:hAnsi="宋体" w:cs="宋体" w:hint="eastAsia"/>
          <w:color w:val="000000"/>
          <w:kern w:val="0"/>
          <w:sz w:val="16"/>
          <w:szCs w:val="16"/>
        </w:rPr>
        <w:t>工参表中</w:t>
      </w:r>
      <w:proofErr w:type="gramEnd"/>
      <w:r w:rsidRPr="00F24059">
        <w:rPr>
          <w:rFonts w:ascii="宋体" w:eastAsia="宋体" w:hAnsi="宋体" w:cs="宋体" w:hint="eastAsia"/>
          <w:color w:val="000000"/>
          <w:kern w:val="0"/>
          <w:sz w:val="16"/>
          <w:szCs w:val="16"/>
        </w:rPr>
        <w:t>一个</w:t>
      </w:r>
      <w:proofErr w:type="gramStart"/>
      <w:r w:rsidRPr="00F24059">
        <w:rPr>
          <w:rFonts w:ascii="宋体" w:eastAsia="宋体" w:hAnsi="宋体" w:cs="宋体" w:hint="eastAsia"/>
          <w:color w:val="000000"/>
          <w:kern w:val="0"/>
          <w:sz w:val="16"/>
          <w:szCs w:val="16"/>
        </w:rPr>
        <w:t>载扇存在</w:t>
      </w:r>
      <w:proofErr w:type="gramEnd"/>
      <w:r w:rsidRPr="00F24059">
        <w:rPr>
          <w:rFonts w:ascii="宋体" w:eastAsia="宋体" w:hAnsi="宋体" w:cs="宋体" w:hint="eastAsia"/>
          <w:color w:val="000000"/>
          <w:kern w:val="0"/>
          <w:sz w:val="16"/>
          <w:szCs w:val="16"/>
        </w:rPr>
        <w:t>于</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w:t>
      </w:r>
      <w:proofErr w:type="gramStart"/>
      <w:r w:rsidRPr="00F24059">
        <w:rPr>
          <w:rFonts w:ascii="宋体" w:eastAsia="宋体" w:hAnsi="宋体" w:cs="宋体" w:hint="eastAsia"/>
          <w:color w:val="000000"/>
          <w:kern w:val="0"/>
          <w:sz w:val="16"/>
          <w:szCs w:val="16"/>
        </w:rPr>
        <w:t>工参表</w:t>
      </w:r>
      <w:r>
        <w:rPr>
          <w:rFonts w:ascii="宋体" w:eastAsia="宋体" w:hAnsi="宋体" w:cs="宋体" w:hint="eastAsia"/>
          <w:color w:val="000000"/>
          <w:kern w:val="0"/>
          <w:sz w:val="16"/>
          <w:szCs w:val="16"/>
        </w:rPr>
        <w:t>中</w:t>
      </w:r>
      <w:proofErr w:type="gramEnd"/>
      <w:r>
        <w:rPr>
          <w:rFonts w:ascii="宋体" w:eastAsia="宋体" w:hAnsi="宋体" w:cs="宋体" w:hint="eastAsia"/>
          <w:color w:val="000000"/>
          <w:kern w:val="0"/>
          <w:sz w:val="16"/>
          <w:szCs w:val="16"/>
        </w:rPr>
        <w:t>，则其必须与</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w:t>
      </w:r>
      <w:proofErr w:type="gramStart"/>
      <w:r w:rsidRPr="00F24059">
        <w:rPr>
          <w:rFonts w:ascii="宋体" w:eastAsia="宋体" w:hAnsi="宋体" w:cs="宋体" w:hint="eastAsia"/>
          <w:color w:val="000000"/>
          <w:kern w:val="0"/>
          <w:sz w:val="16"/>
          <w:szCs w:val="16"/>
        </w:rPr>
        <w:t>工参表</w:t>
      </w:r>
      <w:r>
        <w:rPr>
          <w:rFonts w:ascii="宋体" w:eastAsia="宋体" w:hAnsi="宋体" w:cs="宋体" w:hint="eastAsia"/>
          <w:color w:val="000000"/>
          <w:kern w:val="0"/>
          <w:sz w:val="16"/>
          <w:szCs w:val="16"/>
        </w:rPr>
        <w:t>中</w:t>
      </w:r>
      <w:proofErr w:type="gramEnd"/>
      <w:r>
        <w:rPr>
          <w:rFonts w:ascii="宋体" w:eastAsia="宋体" w:hAnsi="宋体" w:cs="宋体" w:hint="eastAsia"/>
          <w:color w:val="000000"/>
          <w:kern w:val="0"/>
          <w:sz w:val="16"/>
          <w:szCs w:val="16"/>
        </w:rPr>
        <w:t>的数据保持一致。无论</w:t>
      </w:r>
      <w:proofErr w:type="gramStart"/>
      <w:r>
        <w:rPr>
          <w:rFonts w:ascii="宋体" w:eastAsia="宋体" w:hAnsi="宋体" w:cs="宋体" w:hint="eastAsia"/>
          <w:color w:val="000000"/>
          <w:kern w:val="0"/>
          <w:sz w:val="16"/>
          <w:szCs w:val="16"/>
        </w:rPr>
        <w:t>小区台</w:t>
      </w:r>
      <w:proofErr w:type="gramEnd"/>
      <w:r>
        <w:rPr>
          <w:rFonts w:ascii="宋体" w:eastAsia="宋体" w:hAnsi="宋体" w:cs="宋体" w:hint="eastAsia"/>
          <w:color w:val="000000"/>
          <w:kern w:val="0"/>
          <w:sz w:val="16"/>
          <w:szCs w:val="16"/>
        </w:rPr>
        <w:t>账中</w:t>
      </w:r>
      <w:proofErr w:type="gramStart"/>
      <w:r>
        <w:rPr>
          <w:rFonts w:ascii="宋体" w:eastAsia="宋体" w:hAnsi="宋体" w:cs="宋体" w:hint="eastAsia"/>
          <w:color w:val="000000"/>
          <w:kern w:val="0"/>
          <w:sz w:val="16"/>
          <w:szCs w:val="16"/>
        </w:rPr>
        <w:t>该载扇对应</w:t>
      </w:r>
      <w:proofErr w:type="gramEnd"/>
      <w:r>
        <w:rPr>
          <w:rFonts w:ascii="宋体" w:eastAsia="宋体" w:hAnsi="宋体" w:cs="宋体" w:hint="eastAsia"/>
          <w:color w:val="000000"/>
          <w:kern w:val="0"/>
          <w:sz w:val="16"/>
          <w:szCs w:val="16"/>
        </w:rPr>
        <w:t>的</w:t>
      </w:r>
      <w:proofErr w:type="gramStart"/>
      <w:r>
        <w:rPr>
          <w:rFonts w:ascii="宋体" w:eastAsia="宋体" w:hAnsi="宋体" w:cs="宋体" w:hint="eastAsia"/>
          <w:color w:val="000000"/>
          <w:kern w:val="0"/>
          <w:sz w:val="16"/>
          <w:szCs w:val="16"/>
        </w:rPr>
        <w:t>小区工参如何</w:t>
      </w:r>
      <w:proofErr w:type="gramEnd"/>
      <w:r>
        <w:rPr>
          <w:rFonts w:ascii="宋体" w:eastAsia="宋体" w:hAnsi="宋体" w:cs="宋体" w:hint="eastAsia"/>
          <w:color w:val="000000"/>
          <w:kern w:val="0"/>
          <w:sz w:val="16"/>
          <w:szCs w:val="16"/>
        </w:rPr>
        <w:t>修改，只要</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w:t>
      </w:r>
      <w:proofErr w:type="gramStart"/>
      <w:r w:rsidRPr="00F24059">
        <w:rPr>
          <w:rFonts w:ascii="宋体" w:eastAsia="宋体" w:hAnsi="宋体" w:cs="宋体" w:hint="eastAsia"/>
          <w:color w:val="000000"/>
          <w:kern w:val="0"/>
          <w:sz w:val="16"/>
          <w:szCs w:val="16"/>
        </w:rPr>
        <w:t>工参表</w:t>
      </w:r>
      <w:r>
        <w:rPr>
          <w:rFonts w:ascii="宋体" w:eastAsia="宋体" w:hAnsi="宋体" w:cs="宋体" w:hint="eastAsia"/>
          <w:color w:val="000000"/>
          <w:kern w:val="0"/>
          <w:sz w:val="16"/>
          <w:szCs w:val="16"/>
        </w:rPr>
        <w:t>中</w:t>
      </w:r>
      <w:proofErr w:type="gramEnd"/>
      <w:r>
        <w:rPr>
          <w:rFonts w:ascii="宋体" w:eastAsia="宋体" w:hAnsi="宋体" w:cs="宋体" w:hint="eastAsia"/>
          <w:color w:val="000000"/>
          <w:kern w:val="0"/>
          <w:sz w:val="16"/>
          <w:szCs w:val="16"/>
        </w:rPr>
        <w:t>的数据不变，则</w:t>
      </w:r>
      <w:proofErr w:type="gramStart"/>
      <w:r>
        <w:rPr>
          <w:rFonts w:ascii="宋体" w:eastAsia="宋体" w:hAnsi="宋体" w:cs="宋体" w:hint="eastAsia"/>
          <w:color w:val="000000"/>
          <w:kern w:val="0"/>
          <w:sz w:val="16"/>
          <w:szCs w:val="16"/>
        </w:rPr>
        <w:t>该载扇在</w:t>
      </w:r>
      <w:proofErr w:type="gramEnd"/>
      <w:r>
        <w:rPr>
          <w:rFonts w:ascii="宋体" w:eastAsia="宋体" w:hAnsi="宋体" w:cs="宋体" w:hint="eastAsia"/>
          <w:color w:val="000000"/>
          <w:kern w:val="0"/>
          <w:sz w:val="16"/>
          <w:szCs w:val="16"/>
        </w:rPr>
        <w:t>BSA</w:t>
      </w:r>
      <w:proofErr w:type="gramStart"/>
      <w:r>
        <w:rPr>
          <w:rFonts w:ascii="宋体" w:eastAsia="宋体" w:hAnsi="宋体" w:cs="宋体" w:hint="eastAsia"/>
          <w:color w:val="000000"/>
          <w:kern w:val="0"/>
          <w:sz w:val="16"/>
          <w:szCs w:val="16"/>
        </w:rPr>
        <w:t>工参表中</w:t>
      </w:r>
      <w:proofErr w:type="gramEnd"/>
      <w:r>
        <w:rPr>
          <w:rFonts w:ascii="宋体" w:eastAsia="宋体" w:hAnsi="宋体" w:cs="宋体" w:hint="eastAsia"/>
          <w:color w:val="000000"/>
          <w:kern w:val="0"/>
          <w:sz w:val="16"/>
          <w:szCs w:val="16"/>
        </w:rPr>
        <w:t>的工参数据不变。</w:t>
      </w:r>
    </w:p>
    <w:p w:rsidR="0012449B" w:rsidRPr="0012449B" w:rsidRDefault="0012449B" w:rsidP="000F51FC">
      <w:pPr>
        <w:pStyle w:val="a3"/>
        <w:numPr>
          <w:ilvl w:val="0"/>
          <w:numId w:val="7"/>
        </w:numPr>
        <w:ind w:firstLineChars="0"/>
        <w:rPr>
          <w:rFonts w:ascii="宋体" w:eastAsia="宋体" w:hAnsi="宋体" w:cs="宋体"/>
          <w:color w:val="000000"/>
          <w:kern w:val="0"/>
          <w:sz w:val="16"/>
          <w:szCs w:val="16"/>
        </w:rPr>
      </w:pPr>
      <w:r w:rsidRPr="0012449B">
        <w:rPr>
          <w:rFonts w:ascii="宋体" w:eastAsia="宋体" w:hAnsi="宋体" w:cs="宋体" w:hint="eastAsia"/>
          <w:color w:val="000000"/>
          <w:kern w:val="0"/>
          <w:sz w:val="16"/>
          <w:szCs w:val="16"/>
        </w:rPr>
        <w:t>用台账更新BSA</w:t>
      </w:r>
      <w:proofErr w:type="gramStart"/>
      <w:r w:rsidRPr="0012449B">
        <w:rPr>
          <w:rFonts w:ascii="宋体" w:eastAsia="宋体" w:hAnsi="宋体" w:cs="宋体" w:hint="eastAsia"/>
          <w:color w:val="000000"/>
          <w:kern w:val="0"/>
          <w:sz w:val="16"/>
          <w:szCs w:val="16"/>
        </w:rPr>
        <w:t>工参表时网</w:t>
      </w:r>
      <w:proofErr w:type="gramEnd"/>
      <w:r w:rsidRPr="0012449B">
        <w:rPr>
          <w:rFonts w:ascii="宋体" w:eastAsia="宋体" w:hAnsi="宋体" w:cs="宋体" w:hint="eastAsia"/>
          <w:color w:val="000000"/>
          <w:kern w:val="0"/>
          <w:sz w:val="16"/>
          <w:szCs w:val="16"/>
        </w:rPr>
        <w:t>元关联需通过网元表进行：</w:t>
      </w:r>
    </w:p>
    <w:p w:rsidR="0012449B" w:rsidRPr="0012449B" w:rsidRDefault="0012449B" w:rsidP="000F51FC">
      <w:pPr>
        <w:pStyle w:val="a3"/>
        <w:numPr>
          <w:ilvl w:val="1"/>
          <w:numId w:val="7"/>
        </w:numPr>
        <w:ind w:firstLineChars="0"/>
        <w:rPr>
          <w:rFonts w:ascii="宋体" w:eastAsia="宋体" w:hAnsi="宋体" w:cs="宋体"/>
          <w:color w:val="000000"/>
          <w:kern w:val="0"/>
          <w:sz w:val="16"/>
          <w:szCs w:val="16"/>
        </w:rPr>
      </w:pPr>
      <w:r w:rsidRPr="0012449B">
        <w:rPr>
          <w:rFonts w:ascii="宋体" w:eastAsia="宋体" w:hAnsi="宋体" w:cs="宋体"/>
          <w:color w:val="000000"/>
          <w:kern w:val="0"/>
          <w:sz w:val="16"/>
          <w:szCs w:val="16"/>
        </w:rPr>
        <w:t>BSA</w:t>
      </w:r>
      <w:r w:rsidRPr="0012449B">
        <w:rPr>
          <w:rFonts w:ascii="宋体" w:eastAsia="宋体" w:hAnsi="宋体" w:cs="宋体" w:hint="eastAsia"/>
          <w:color w:val="000000"/>
          <w:kern w:val="0"/>
          <w:sz w:val="16"/>
          <w:szCs w:val="16"/>
        </w:rPr>
        <w:t>表</w:t>
      </w:r>
      <w:r w:rsidRPr="0012449B">
        <w:rPr>
          <w:rFonts w:ascii="宋体" w:eastAsia="宋体" w:hAnsi="宋体" w:cs="宋体"/>
          <w:color w:val="000000"/>
          <w:kern w:val="0"/>
          <w:sz w:val="16"/>
          <w:szCs w:val="16"/>
        </w:rPr>
        <w:t xml:space="preserve">(sid,nid, Extend BID) </w:t>
      </w:r>
      <w:r w:rsidR="00000D46" w:rsidRPr="00000D46">
        <w:rPr>
          <w:rFonts w:ascii="宋体" w:eastAsia="宋体" w:hAnsi="宋体" w:cs="宋体"/>
          <w:color w:val="000000"/>
          <w:kern w:val="0"/>
          <w:sz w:val="16"/>
          <w:szCs w:val="16"/>
        </w:rPr>
        <w:sym w:font="Wingdings" w:char="F0F3"/>
      </w:r>
      <w:r w:rsidRPr="0012449B">
        <w:rPr>
          <w:rFonts w:ascii="宋体" w:eastAsia="宋体" w:hAnsi="宋体" w:cs="宋体"/>
          <w:color w:val="000000"/>
          <w:kern w:val="0"/>
          <w:sz w:val="16"/>
          <w:szCs w:val="16"/>
        </w:rPr>
        <w:t xml:space="preserve"> </w:t>
      </w:r>
      <w:proofErr w:type="gramStart"/>
      <w:r w:rsidRPr="0012449B">
        <w:rPr>
          <w:rFonts w:ascii="宋体" w:eastAsia="宋体" w:hAnsi="宋体" w:cs="宋体" w:hint="eastAsia"/>
          <w:color w:val="000000"/>
          <w:kern w:val="0"/>
          <w:sz w:val="16"/>
          <w:szCs w:val="16"/>
        </w:rPr>
        <w:t>载扇网</w:t>
      </w:r>
      <w:proofErr w:type="gramEnd"/>
      <w:r w:rsidRPr="0012449B">
        <w:rPr>
          <w:rFonts w:ascii="宋体" w:eastAsia="宋体" w:hAnsi="宋体" w:cs="宋体" w:hint="eastAsia"/>
          <w:color w:val="000000"/>
          <w:kern w:val="0"/>
          <w:sz w:val="16"/>
          <w:szCs w:val="16"/>
        </w:rPr>
        <w:t>元表</w:t>
      </w:r>
      <w:r w:rsidRPr="0012449B">
        <w:rPr>
          <w:rFonts w:ascii="宋体" w:eastAsia="宋体" w:hAnsi="宋体" w:cs="宋体"/>
          <w:color w:val="000000"/>
          <w:kern w:val="0"/>
          <w:sz w:val="16"/>
          <w:szCs w:val="16"/>
        </w:rPr>
        <w:t>(SID,NID,carrier_id*65536+</w:t>
      </w:r>
      <w:r w:rsidR="00F16046">
        <w:rPr>
          <w:rFonts w:ascii="宋体" w:eastAsia="宋体" w:hAnsi="宋体" w:cs="宋体"/>
          <w:color w:val="000000"/>
          <w:kern w:val="0"/>
          <w:sz w:val="16"/>
          <w:szCs w:val="16"/>
        </w:rPr>
        <w:t>BASE_ID</w:t>
      </w:r>
      <w:r w:rsidRPr="0012449B">
        <w:rPr>
          <w:rFonts w:ascii="宋体" w:eastAsia="宋体" w:hAnsi="宋体" w:cs="宋体"/>
          <w:color w:val="000000"/>
          <w:kern w:val="0"/>
          <w:sz w:val="16"/>
          <w:szCs w:val="16"/>
        </w:rPr>
        <w:t>),</w:t>
      </w:r>
    </w:p>
    <w:p w:rsidR="0012449B" w:rsidRPr="00F24059" w:rsidRDefault="0012449B" w:rsidP="000F51FC">
      <w:pPr>
        <w:pStyle w:val="a3"/>
        <w:numPr>
          <w:ilvl w:val="1"/>
          <w:numId w:val="7"/>
        </w:numPr>
        <w:ind w:firstLineChars="0"/>
        <w:rPr>
          <w:rFonts w:ascii="宋体" w:eastAsia="宋体" w:hAnsi="宋体" w:cs="宋体"/>
          <w:color w:val="000000"/>
          <w:kern w:val="0"/>
          <w:sz w:val="16"/>
          <w:szCs w:val="16"/>
        </w:rPr>
      </w:pPr>
      <w:proofErr w:type="gramStart"/>
      <w:r w:rsidRPr="0012449B">
        <w:rPr>
          <w:rFonts w:ascii="宋体" w:eastAsia="宋体" w:hAnsi="宋体" w:cs="宋体" w:hint="eastAsia"/>
          <w:color w:val="000000"/>
          <w:kern w:val="0"/>
          <w:sz w:val="16"/>
          <w:szCs w:val="16"/>
        </w:rPr>
        <w:t>载扇网</w:t>
      </w:r>
      <w:proofErr w:type="gramEnd"/>
      <w:r w:rsidRPr="0012449B">
        <w:rPr>
          <w:rFonts w:ascii="宋体" w:eastAsia="宋体" w:hAnsi="宋体" w:cs="宋体" w:hint="eastAsia"/>
          <w:color w:val="000000"/>
          <w:kern w:val="0"/>
          <w:sz w:val="16"/>
          <w:szCs w:val="16"/>
        </w:rPr>
        <w:t>元表</w:t>
      </w:r>
      <w:r w:rsidRPr="0012449B">
        <w:rPr>
          <w:rFonts w:ascii="宋体" w:eastAsia="宋体" w:hAnsi="宋体" w:cs="宋体"/>
          <w:color w:val="000000"/>
          <w:kern w:val="0"/>
          <w:sz w:val="16"/>
          <w:szCs w:val="16"/>
        </w:rPr>
        <w:t xml:space="preserve">(city_id,bsc_name,bts_id,sector_id) </w:t>
      </w:r>
      <w:r w:rsidR="00000D46" w:rsidRPr="00000D46">
        <w:rPr>
          <w:rFonts w:ascii="宋体" w:eastAsia="宋体" w:hAnsi="宋体" w:cs="宋体"/>
          <w:color w:val="000000"/>
          <w:kern w:val="0"/>
          <w:sz w:val="16"/>
          <w:szCs w:val="16"/>
        </w:rPr>
        <w:sym w:font="Wingdings" w:char="F0F3"/>
      </w:r>
      <w:r w:rsidRPr="0012449B">
        <w:rPr>
          <w:rFonts w:ascii="宋体" w:eastAsia="宋体" w:hAnsi="宋体" w:cs="宋体"/>
          <w:color w:val="000000"/>
          <w:kern w:val="0"/>
          <w:sz w:val="16"/>
          <w:szCs w:val="16"/>
        </w:rPr>
        <w:t xml:space="preserve"> </w:t>
      </w:r>
      <w:proofErr w:type="gramStart"/>
      <w:r w:rsidRPr="0012449B">
        <w:rPr>
          <w:rFonts w:ascii="宋体" w:eastAsia="宋体" w:hAnsi="宋体" w:cs="宋体" w:hint="eastAsia"/>
          <w:color w:val="000000"/>
          <w:kern w:val="0"/>
          <w:sz w:val="16"/>
          <w:szCs w:val="16"/>
        </w:rPr>
        <w:t>小区台</w:t>
      </w:r>
      <w:proofErr w:type="gramEnd"/>
      <w:r w:rsidRPr="0012449B">
        <w:rPr>
          <w:rFonts w:ascii="宋体" w:eastAsia="宋体" w:hAnsi="宋体" w:cs="宋体" w:hint="eastAsia"/>
          <w:color w:val="000000"/>
          <w:kern w:val="0"/>
          <w:sz w:val="16"/>
          <w:szCs w:val="16"/>
        </w:rPr>
        <w:t>账</w:t>
      </w:r>
      <w:r w:rsidR="00000D46">
        <w:rPr>
          <w:rFonts w:ascii="宋体" w:eastAsia="宋体" w:hAnsi="宋体" w:cs="宋体"/>
          <w:color w:val="000000"/>
          <w:kern w:val="0"/>
          <w:sz w:val="16"/>
          <w:szCs w:val="16"/>
        </w:rPr>
        <w:br/>
      </w:r>
      <w:r w:rsidRPr="0012449B">
        <w:rPr>
          <w:rFonts w:ascii="宋体" w:eastAsia="宋体" w:hAnsi="宋体" w:cs="宋体"/>
          <w:color w:val="000000"/>
          <w:kern w:val="0"/>
          <w:sz w:val="16"/>
          <w:szCs w:val="16"/>
        </w:rPr>
        <w:t>(city_id,bsc_name,bts_id,sector_id)</w:t>
      </w:r>
      <w:r w:rsidRPr="0012449B">
        <w:rPr>
          <w:rFonts w:ascii="宋体" w:eastAsia="宋体" w:hAnsi="宋体" w:cs="宋体" w:hint="eastAsia"/>
          <w:color w:val="000000"/>
          <w:kern w:val="0"/>
          <w:sz w:val="16"/>
          <w:szCs w:val="16"/>
        </w:rPr>
        <w:t>。</w:t>
      </w:r>
    </w:p>
    <w:p w:rsidR="00DC5B11" w:rsidRDefault="00DC5B11" w:rsidP="000F51FC">
      <w:pPr>
        <w:pStyle w:val="a3"/>
        <w:numPr>
          <w:ilvl w:val="0"/>
          <w:numId w:val="3"/>
        </w:numPr>
        <w:ind w:firstLineChars="0"/>
      </w:pPr>
      <w:r>
        <w:rPr>
          <w:rFonts w:hint="eastAsia"/>
        </w:rPr>
        <w:t>用</w:t>
      </w:r>
      <w:r>
        <w:rPr>
          <w:rFonts w:hint="eastAsia"/>
        </w:rPr>
        <w:t>SnapCell</w:t>
      </w:r>
      <w:r>
        <w:rPr>
          <w:rFonts w:hint="eastAsia"/>
        </w:rPr>
        <w:t>工具进行五项推导，运算出其余五个字段。</w:t>
      </w:r>
    </w:p>
    <w:p w:rsidR="009C47C6" w:rsidRDefault="005C5DE6" w:rsidP="00B25370">
      <w:pPr>
        <w:pStyle w:val="a3"/>
        <w:ind w:left="360" w:firstLineChars="0" w:firstLine="0"/>
      </w:pPr>
      <w:r>
        <w:rPr>
          <w:rFonts w:hint="eastAsia"/>
        </w:rPr>
        <w:t>参见“</w:t>
      </w:r>
      <w:r>
        <w:rPr>
          <w:rFonts w:hint="eastAsia"/>
        </w:rPr>
        <w:t>SnapCell</w:t>
      </w:r>
      <w:r>
        <w:rPr>
          <w:rFonts w:hint="eastAsia"/>
        </w:rPr>
        <w:t>工具五项推导”章节。</w:t>
      </w:r>
    </w:p>
    <w:p w:rsidR="00932D74" w:rsidRDefault="00932D74" w:rsidP="000F51FC">
      <w:pPr>
        <w:pStyle w:val="a3"/>
        <w:numPr>
          <w:ilvl w:val="0"/>
          <w:numId w:val="3"/>
        </w:numPr>
        <w:ind w:firstLineChars="0"/>
      </w:pPr>
      <w:r>
        <w:rPr>
          <w:rFonts w:hint="eastAsia"/>
        </w:rPr>
        <w:t>记录更新日志，相见“记录更新日志”章节。</w:t>
      </w:r>
    </w:p>
    <w:p w:rsidR="009E584B" w:rsidRDefault="009E584B" w:rsidP="000F51FC">
      <w:pPr>
        <w:pStyle w:val="3"/>
        <w:numPr>
          <w:ilvl w:val="2"/>
          <w:numId w:val="36"/>
        </w:numPr>
      </w:pPr>
      <w:r>
        <w:rPr>
          <w:rFonts w:hint="eastAsia"/>
        </w:rPr>
        <w:lastRenderedPageBreak/>
        <w:t>伪</w:t>
      </w:r>
      <w:proofErr w:type="gramStart"/>
      <w:r>
        <w:rPr>
          <w:rFonts w:hint="eastAsia"/>
        </w:rPr>
        <w:t>基站载扇</w:t>
      </w:r>
      <w:proofErr w:type="gramEnd"/>
      <w:r>
        <w:rPr>
          <w:rFonts w:hint="eastAsia"/>
        </w:rPr>
        <w:t>BSA</w:t>
      </w:r>
      <w:r>
        <w:rPr>
          <w:rFonts w:hint="eastAsia"/>
        </w:rPr>
        <w:t>数据维护</w:t>
      </w:r>
    </w:p>
    <w:p w:rsidR="00EE4691" w:rsidRDefault="00FD57BB" w:rsidP="000439F5">
      <w:pPr>
        <w:pStyle w:val="4"/>
        <w:numPr>
          <w:ilvl w:val="3"/>
          <w:numId w:val="36"/>
        </w:numPr>
      </w:pPr>
      <w:r>
        <w:rPr>
          <w:rFonts w:hint="eastAsia"/>
        </w:rPr>
        <w:t>手工增加单条数据或者批量导入数据</w:t>
      </w:r>
    </w:p>
    <w:p w:rsidR="00991799" w:rsidRPr="00991799" w:rsidRDefault="00991799" w:rsidP="00991799">
      <w:r>
        <w:object w:dxaOrig="3755" w:dyaOrig="6377" w14:anchorId="6806F54B">
          <v:shape id="_x0000_i1026" type="#_x0000_t75" style="width:187.2pt;height:318.7pt" o:ole="">
            <v:imagedata r:id="rId13" o:title=""/>
          </v:shape>
          <o:OLEObject Type="Embed" ProgID="Visio.Drawing.11" ShapeID="_x0000_i1026" DrawAspect="Content" ObjectID="_1431503409" r:id="rId14"/>
        </w:object>
      </w:r>
    </w:p>
    <w:p w:rsidR="00FF077A" w:rsidRDefault="00FC0D4E" w:rsidP="00FC0D4E">
      <w:r>
        <w:rPr>
          <w:rFonts w:hint="eastAsia"/>
        </w:rPr>
        <w:tab/>
      </w:r>
      <w:r w:rsidR="00991799">
        <w:rPr>
          <w:rFonts w:hint="eastAsia"/>
        </w:rPr>
        <w:t>伪</w:t>
      </w:r>
      <w:proofErr w:type="gramStart"/>
      <w:r w:rsidR="00991799">
        <w:rPr>
          <w:rFonts w:hint="eastAsia"/>
        </w:rPr>
        <w:t>基站载扇</w:t>
      </w:r>
      <w:proofErr w:type="gramEnd"/>
      <w:r w:rsidR="00991799">
        <w:rPr>
          <w:rFonts w:hint="eastAsia"/>
        </w:rPr>
        <w:t>BSA</w:t>
      </w:r>
      <w:r w:rsidR="00991799">
        <w:rPr>
          <w:rFonts w:hint="eastAsia"/>
        </w:rPr>
        <w:t>数据需要用户在“</w:t>
      </w:r>
      <w:r w:rsidR="00991799">
        <w:rPr>
          <w:rFonts w:hint="eastAsia"/>
        </w:rPr>
        <w:t>BSA</w:t>
      </w:r>
      <w:r w:rsidR="00991799">
        <w:rPr>
          <w:rFonts w:hint="eastAsia"/>
        </w:rPr>
        <w:t>数据维护”功能导入，然后更新平台伪</w:t>
      </w:r>
      <w:proofErr w:type="gramStart"/>
      <w:r w:rsidR="00991799">
        <w:rPr>
          <w:rFonts w:hint="eastAsia"/>
        </w:rPr>
        <w:t>基站载扇</w:t>
      </w:r>
      <w:proofErr w:type="gramEnd"/>
      <w:r w:rsidR="00991799">
        <w:rPr>
          <w:rFonts w:hint="eastAsia"/>
        </w:rPr>
        <w:t>BSA</w:t>
      </w:r>
      <w:r w:rsidR="00991799">
        <w:rPr>
          <w:rFonts w:hint="eastAsia"/>
        </w:rPr>
        <w:t>数和平台</w:t>
      </w:r>
      <w:r w:rsidR="00991799">
        <w:rPr>
          <w:rFonts w:hint="eastAsia"/>
        </w:rPr>
        <w:t>BSA</w:t>
      </w:r>
      <w:r w:rsidR="00991799">
        <w:rPr>
          <w:rFonts w:hint="eastAsia"/>
        </w:rPr>
        <w:t>数据。</w:t>
      </w:r>
      <w:r w:rsidR="00991799">
        <w:t> </w:t>
      </w:r>
    </w:p>
    <w:p w:rsidR="00FC0D4E" w:rsidRDefault="00FF077A" w:rsidP="00FC0D4E">
      <w:r>
        <w:rPr>
          <w:rFonts w:hint="eastAsia"/>
        </w:rPr>
        <w:tab/>
      </w:r>
      <w:r w:rsidR="00EF0199">
        <w:rPr>
          <w:rFonts w:hint="eastAsia"/>
        </w:rPr>
        <w:t>此部分数据为</w:t>
      </w:r>
      <w:r w:rsidR="00EF0199">
        <w:rPr>
          <w:rFonts w:hint="eastAsia"/>
        </w:rPr>
        <w:t>BSA</w:t>
      </w:r>
      <w:r w:rsidR="00EF0199">
        <w:rPr>
          <w:rFonts w:hint="eastAsia"/>
        </w:rPr>
        <w:t>全字段数据：数据</w:t>
      </w:r>
      <w:r w:rsidR="00EF1B1C">
        <w:rPr>
          <w:rFonts w:hint="eastAsia"/>
        </w:rPr>
        <w:t>此部分</w:t>
      </w:r>
      <w:r w:rsidR="00EF1B1C">
        <w:rPr>
          <w:rFonts w:hint="eastAsia"/>
        </w:rPr>
        <w:t>BSA</w:t>
      </w:r>
      <w:r w:rsidR="00EF1B1C">
        <w:rPr>
          <w:rFonts w:hint="eastAsia"/>
        </w:rPr>
        <w:t>网元数据的</w:t>
      </w:r>
      <w:r w:rsidR="00942D4D">
        <w:rPr>
          <w:rFonts w:hint="eastAsia"/>
        </w:rPr>
        <w:t>除五项推导外的其他</w:t>
      </w:r>
      <w:r w:rsidR="00EF1B1C">
        <w:rPr>
          <w:rFonts w:hint="eastAsia"/>
        </w:rPr>
        <w:t>字段由客户在客户端上维护</w:t>
      </w:r>
      <w:r w:rsidR="00942D4D">
        <w:rPr>
          <w:rFonts w:hint="eastAsia"/>
        </w:rPr>
        <w:t>，五项推导字段由系统计算。</w:t>
      </w:r>
    </w:p>
    <w:p w:rsidR="00E56F6A" w:rsidRDefault="00E56F6A" w:rsidP="00FC0D4E">
      <w:r>
        <w:rPr>
          <w:rFonts w:hint="eastAsia"/>
        </w:rPr>
        <w:tab/>
      </w:r>
      <w:r w:rsidR="00FF077A">
        <w:rPr>
          <w:rFonts w:hint="eastAsia"/>
        </w:rPr>
        <w:t>导入文件处理步骤</w:t>
      </w:r>
      <w:r>
        <w:rPr>
          <w:rFonts w:hint="eastAsia"/>
        </w:rPr>
        <w:t>：</w:t>
      </w:r>
    </w:p>
    <w:p w:rsidR="00EF0199" w:rsidRDefault="00FF077A" w:rsidP="000F51FC">
      <w:pPr>
        <w:pStyle w:val="a3"/>
        <w:numPr>
          <w:ilvl w:val="0"/>
          <w:numId w:val="8"/>
        </w:numPr>
        <w:ind w:firstLineChars="0"/>
      </w:pPr>
      <w:r>
        <w:rPr>
          <w:rFonts w:hint="eastAsia"/>
        </w:rPr>
        <w:t>检查数据合法性：</w:t>
      </w:r>
    </w:p>
    <w:p w:rsidR="00FF077A" w:rsidRDefault="00FF077A" w:rsidP="000F51FC">
      <w:pPr>
        <w:pStyle w:val="a3"/>
        <w:numPr>
          <w:ilvl w:val="0"/>
          <w:numId w:val="27"/>
        </w:numPr>
        <w:ind w:firstLineChars="0"/>
      </w:pPr>
      <w:r>
        <w:rPr>
          <w:rFonts w:hint="eastAsia"/>
        </w:rPr>
        <w:t>除五项推导字段外，其它字段不应该为空。</w:t>
      </w:r>
    </w:p>
    <w:p w:rsidR="00FF077A" w:rsidRDefault="00FF077A" w:rsidP="000F51FC">
      <w:pPr>
        <w:pStyle w:val="a3"/>
        <w:numPr>
          <w:ilvl w:val="0"/>
          <w:numId w:val="27"/>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FF077A" w:rsidRDefault="00FF077A" w:rsidP="000F51FC">
      <w:pPr>
        <w:pStyle w:val="a3"/>
        <w:numPr>
          <w:ilvl w:val="0"/>
          <w:numId w:val="27"/>
        </w:numPr>
        <w:ind w:firstLineChars="0"/>
      </w:pPr>
      <w:r>
        <w:rPr>
          <w:rFonts w:hint="eastAsia"/>
        </w:rPr>
        <w:t>数据中</w:t>
      </w:r>
      <w:r>
        <w:rPr>
          <w:rFonts w:hint="eastAsia"/>
        </w:rPr>
        <w:t>SID</w:t>
      </w:r>
      <w:r>
        <w:rPr>
          <w:rFonts w:hint="eastAsia"/>
        </w:rPr>
        <w:t>所属地市在客户端界面所选地市中；</w:t>
      </w:r>
    </w:p>
    <w:p w:rsidR="00FF077A" w:rsidRDefault="00FF077A" w:rsidP="000F51FC">
      <w:pPr>
        <w:pStyle w:val="a3"/>
        <w:numPr>
          <w:ilvl w:val="0"/>
          <w:numId w:val="27"/>
        </w:numPr>
        <w:ind w:firstLineChars="0"/>
      </w:pPr>
      <w:r>
        <w:rPr>
          <w:rFonts w:hint="eastAsia"/>
        </w:rPr>
        <w:t>NID</w:t>
      </w:r>
      <w:r>
        <w:rPr>
          <w:rFonts w:hint="eastAsia"/>
        </w:rPr>
        <w:t>不为</w:t>
      </w:r>
      <w:r>
        <w:rPr>
          <w:rFonts w:hint="eastAsia"/>
        </w:rPr>
        <w:t>SID</w:t>
      </w:r>
      <w:r>
        <w:rPr>
          <w:rFonts w:hint="eastAsia"/>
        </w:rPr>
        <w:t>所属地市（通过网元表判断）；</w:t>
      </w:r>
    </w:p>
    <w:p w:rsidR="00FF077A" w:rsidRDefault="00FF077A" w:rsidP="000F51FC">
      <w:pPr>
        <w:pStyle w:val="a3"/>
        <w:numPr>
          <w:ilvl w:val="0"/>
          <w:numId w:val="27"/>
        </w:numPr>
        <w:ind w:firstLineChars="0"/>
      </w:pPr>
      <w:r>
        <w:rPr>
          <w:rFonts w:hint="eastAsia"/>
        </w:rPr>
        <w:t>检查“</w:t>
      </w:r>
      <w:r>
        <w:rPr>
          <w:rFonts w:hint="eastAsia"/>
        </w:rPr>
        <w:t>BSA</w:t>
      </w:r>
      <w:r>
        <w:rPr>
          <w:rFonts w:hint="eastAsia"/>
        </w:rPr>
        <w:t>工参数据合法性检查”中的第</w:t>
      </w:r>
      <w:r>
        <w:rPr>
          <w:rFonts w:hint="eastAsia"/>
        </w:rPr>
        <w:t>3),4),5),7),8),9),10)</w:t>
      </w:r>
      <w:r w:rsidR="004B722B">
        <w:rPr>
          <w:rFonts w:hint="eastAsia"/>
        </w:rPr>
        <w:t>,12)</w:t>
      </w:r>
      <w:r>
        <w:rPr>
          <w:rFonts w:hint="eastAsia"/>
        </w:rPr>
        <w:t>项；</w:t>
      </w:r>
    </w:p>
    <w:p w:rsidR="00FF077A" w:rsidRDefault="00FF077A" w:rsidP="000F51FC">
      <w:pPr>
        <w:pStyle w:val="a3"/>
        <w:numPr>
          <w:ilvl w:val="0"/>
          <w:numId w:val="8"/>
        </w:numPr>
        <w:ind w:firstLineChars="0"/>
      </w:pPr>
      <w:r>
        <w:rPr>
          <w:rFonts w:hint="eastAsia"/>
        </w:rPr>
        <w:t>如果所有检查项目都通过，则继续；否则提醒用户</w:t>
      </w:r>
      <w:r w:rsidR="00210B52">
        <w:rPr>
          <w:rFonts w:hint="eastAsia"/>
        </w:rPr>
        <w:t>数据错误需要</w:t>
      </w:r>
      <w:r>
        <w:rPr>
          <w:rFonts w:hint="eastAsia"/>
        </w:rPr>
        <w:t>修改；</w:t>
      </w:r>
    </w:p>
    <w:p w:rsidR="00FF077A" w:rsidRDefault="00FF077A" w:rsidP="000F51FC">
      <w:pPr>
        <w:pStyle w:val="a3"/>
        <w:numPr>
          <w:ilvl w:val="0"/>
          <w:numId w:val="8"/>
        </w:numPr>
        <w:ind w:firstLineChars="0"/>
      </w:pPr>
      <w:r>
        <w:rPr>
          <w:rFonts w:hint="eastAsia"/>
        </w:rPr>
        <w:t>利用导入的数据维护伪</w:t>
      </w:r>
      <w:proofErr w:type="gramStart"/>
      <w:r>
        <w:rPr>
          <w:rFonts w:hint="eastAsia"/>
        </w:rPr>
        <w:t>基站载扇</w:t>
      </w:r>
      <w:proofErr w:type="gramEnd"/>
      <w:r>
        <w:rPr>
          <w:rFonts w:hint="eastAsia"/>
        </w:rPr>
        <w:t>BSA</w:t>
      </w:r>
      <w:r>
        <w:rPr>
          <w:rFonts w:hint="eastAsia"/>
        </w:rPr>
        <w:t>数据，对于不存在的</w:t>
      </w:r>
      <w:proofErr w:type="gramStart"/>
      <w:r>
        <w:rPr>
          <w:rFonts w:hint="eastAsia"/>
        </w:rPr>
        <w:t>载扇则</w:t>
      </w:r>
      <w:proofErr w:type="gramEnd"/>
      <w:r>
        <w:rPr>
          <w:rFonts w:hint="eastAsia"/>
        </w:rPr>
        <w:t>新增；对应存在的网元，则修改。利用</w:t>
      </w:r>
      <w:r>
        <w:rPr>
          <w:rFonts w:hint="eastAsia"/>
        </w:rPr>
        <w:t>SnapCell</w:t>
      </w:r>
      <w:r>
        <w:rPr>
          <w:rFonts w:hint="eastAsia"/>
        </w:rPr>
        <w:t>推导五项值，填入伪</w:t>
      </w:r>
      <w:proofErr w:type="gramStart"/>
      <w:r>
        <w:rPr>
          <w:rFonts w:hint="eastAsia"/>
        </w:rPr>
        <w:t>基站载扇</w:t>
      </w:r>
      <w:proofErr w:type="gramEnd"/>
      <w:r>
        <w:rPr>
          <w:rFonts w:hint="eastAsia"/>
        </w:rPr>
        <w:t>BSA</w:t>
      </w:r>
      <w:r>
        <w:rPr>
          <w:rFonts w:hint="eastAsia"/>
        </w:rPr>
        <w:t>数据中。</w:t>
      </w:r>
    </w:p>
    <w:p w:rsidR="004B0B68" w:rsidRDefault="005C65FA" w:rsidP="000F51FC">
      <w:pPr>
        <w:pStyle w:val="a3"/>
        <w:numPr>
          <w:ilvl w:val="0"/>
          <w:numId w:val="8"/>
        </w:numPr>
        <w:ind w:firstLineChars="0"/>
      </w:pPr>
      <w:r>
        <w:rPr>
          <w:rFonts w:hint="eastAsia"/>
        </w:rPr>
        <w:t>将伪</w:t>
      </w:r>
      <w:proofErr w:type="gramStart"/>
      <w:r>
        <w:rPr>
          <w:rFonts w:hint="eastAsia"/>
        </w:rPr>
        <w:t>基站载扇</w:t>
      </w:r>
      <w:proofErr w:type="gramEnd"/>
      <w:r>
        <w:rPr>
          <w:rFonts w:hint="eastAsia"/>
        </w:rPr>
        <w:t>BSA</w:t>
      </w:r>
      <w:r>
        <w:rPr>
          <w:rFonts w:hint="eastAsia"/>
        </w:rPr>
        <w:t>数据表中的所有修改同步到平台</w:t>
      </w:r>
      <w:r>
        <w:rPr>
          <w:rFonts w:hint="eastAsia"/>
        </w:rPr>
        <w:t>BSA</w:t>
      </w:r>
      <w:r>
        <w:rPr>
          <w:rFonts w:hint="eastAsia"/>
        </w:rPr>
        <w:t>数据中。</w:t>
      </w:r>
    </w:p>
    <w:p w:rsidR="008E59D4" w:rsidRDefault="008E59D4" w:rsidP="000F51FC">
      <w:pPr>
        <w:pStyle w:val="a3"/>
        <w:numPr>
          <w:ilvl w:val="0"/>
          <w:numId w:val="8"/>
        </w:numPr>
        <w:ind w:firstLineChars="0"/>
      </w:pPr>
      <w:r>
        <w:rPr>
          <w:rFonts w:hint="eastAsia"/>
        </w:rPr>
        <w:t>记录更新日志，相见“记录更新日志”章节。</w:t>
      </w:r>
    </w:p>
    <w:p w:rsidR="00EE4691" w:rsidRDefault="00FD57BB" w:rsidP="000439F5">
      <w:pPr>
        <w:pStyle w:val="4"/>
        <w:numPr>
          <w:ilvl w:val="3"/>
          <w:numId w:val="36"/>
        </w:numPr>
      </w:pPr>
      <w:r>
        <w:rPr>
          <w:rFonts w:hint="eastAsia"/>
        </w:rPr>
        <w:lastRenderedPageBreak/>
        <w:t>从</w:t>
      </w:r>
      <w:r w:rsidR="000176F3">
        <w:rPr>
          <w:rFonts w:hint="eastAsia"/>
        </w:rPr>
        <w:t>台帐中导入同</w:t>
      </w:r>
      <w:r w:rsidR="000176F3">
        <w:rPr>
          <w:rFonts w:hint="eastAsia"/>
        </w:rPr>
        <w:t>PN</w:t>
      </w:r>
      <w:r w:rsidR="000176F3">
        <w:rPr>
          <w:rFonts w:hint="eastAsia"/>
        </w:rPr>
        <w:t>小区和直放站作为伪基站</w:t>
      </w:r>
      <w:r w:rsidR="000176F3">
        <w:rPr>
          <w:rFonts w:hint="eastAsia"/>
        </w:rPr>
        <w:t>BSA</w:t>
      </w:r>
      <w:r w:rsidR="000176F3">
        <w:rPr>
          <w:rFonts w:hint="eastAsia"/>
        </w:rPr>
        <w:t>数据</w:t>
      </w:r>
    </w:p>
    <w:p w:rsidR="003E00D5" w:rsidRDefault="003E00D5" w:rsidP="000439F5">
      <w:proofErr w:type="gramStart"/>
      <w:r>
        <w:rPr>
          <w:rFonts w:hint="eastAsia"/>
        </w:rPr>
        <w:t>小区台帐中存储全</w:t>
      </w:r>
      <w:proofErr w:type="gramEnd"/>
      <w:r>
        <w:rPr>
          <w:rFonts w:hint="eastAsia"/>
        </w:rPr>
        <w:t>为真实小区，同</w:t>
      </w:r>
      <w:r>
        <w:rPr>
          <w:rFonts w:hint="eastAsia"/>
        </w:rPr>
        <w:t>PN</w:t>
      </w:r>
      <w:r>
        <w:rPr>
          <w:rFonts w:hint="eastAsia"/>
        </w:rPr>
        <w:t>小区和直放站信息存储在直放站台帐中。</w:t>
      </w:r>
    </w:p>
    <w:p w:rsidR="00EE4691" w:rsidRDefault="000176F3" w:rsidP="000439F5">
      <w:r>
        <w:rPr>
          <w:rFonts w:hint="eastAsia"/>
        </w:rPr>
        <w:t>可以通过客户端导入</w:t>
      </w:r>
      <w:r w:rsidR="003E00D5">
        <w:rPr>
          <w:rFonts w:hint="eastAsia"/>
        </w:rPr>
        <w:t>直放站</w:t>
      </w:r>
      <w:r>
        <w:rPr>
          <w:rFonts w:hint="eastAsia"/>
        </w:rPr>
        <w:t>台帐中的同</w:t>
      </w:r>
      <w:r>
        <w:rPr>
          <w:rFonts w:hint="eastAsia"/>
        </w:rPr>
        <w:t>PN</w:t>
      </w:r>
      <w:r>
        <w:rPr>
          <w:rFonts w:hint="eastAsia"/>
        </w:rPr>
        <w:t>小区和直放</w:t>
      </w:r>
      <w:proofErr w:type="gramStart"/>
      <w:r>
        <w:rPr>
          <w:rFonts w:hint="eastAsia"/>
        </w:rPr>
        <w:t>站</w:t>
      </w:r>
      <w:r w:rsidR="003E00D5">
        <w:rPr>
          <w:rFonts w:hint="eastAsia"/>
        </w:rPr>
        <w:t>数据</w:t>
      </w:r>
      <w:proofErr w:type="gramEnd"/>
      <w:r>
        <w:rPr>
          <w:rFonts w:hint="eastAsia"/>
        </w:rPr>
        <w:t>作为伪基站</w:t>
      </w:r>
      <w:r>
        <w:rPr>
          <w:rFonts w:hint="eastAsia"/>
        </w:rPr>
        <w:t>BSA</w:t>
      </w:r>
      <w:r>
        <w:rPr>
          <w:rFonts w:hint="eastAsia"/>
        </w:rPr>
        <w:t>数据，导入方法：</w:t>
      </w:r>
    </w:p>
    <w:p w:rsidR="00EE4691" w:rsidRDefault="000176F3" w:rsidP="000439F5">
      <w:pPr>
        <w:pStyle w:val="a3"/>
        <w:numPr>
          <w:ilvl w:val="1"/>
          <w:numId w:val="4"/>
        </w:numPr>
        <w:ind w:firstLineChars="0"/>
      </w:pPr>
      <w:r>
        <w:t>从</w:t>
      </w:r>
      <w:r w:rsidR="00D4493B">
        <w:rPr>
          <w:rFonts w:hint="eastAsia"/>
        </w:rPr>
        <w:t>直放站</w:t>
      </w:r>
      <w:r>
        <w:t>台帐中获取</w:t>
      </w:r>
      <w:r w:rsidR="005E046F">
        <w:t>未加入过伪基站</w:t>
      </w:r>
      <w:r w:rsidR="005E046F">
        <w:t>BSA</w:t>
      </w:r>
      <w:r w:rsidR="005E046F">
        <w:t>数据的</w:t>
      </w:r>
      <w:r>
        <w:t>同</w:t>
      </w:r>
      <w:r>
        <w:t>PN</w:t>
      </w:r>
      <w:r>
        <w:t>小区和直放站</w:t>
      </w:r>
      <w:r w:rsidR="00E00574">
        <w:t>数据</w:t>
      </w:r>
    </w:p>
    <w:p w:rsidR="00EE4691" w:rsidRDefault="00E00574" w:rsidP="000439F5">
      <w:pPr>
        <w:pStyle w:val="a3"/>
        <w:numPr>
          <w:ilvl w:val="0"/>
          <w:numId w:val="42"/>
        </w:numPr>
        <w:ind w:firstLineChars="0"/>
      </w:pPr>
      <w:r>
        <w:rPr>
          <w:rFonts w:hint="eastAsia"/>
        </w:rPr>
        <w:t>同</w:t>
      </w:r>
      <w:r>
        <w:rPr>
          <w:rFonts w:hint="eastAsia"/>
        </w:rPr>
        <w:t>PN</w:t>
      </w:r>
      <w:r>
        <w:rPr>
          <w:rFonts w:hint="eastAsia"/>
        </w:rPr>
        <w:t>小区数据：</w:t>
      </w:r>
      <w:r w:rsidR="00D4493B">
        <w:rPr>
          <w:rFonts w:hint="eastAsia"/>
        </w:rPr>
        <w:t>在直放站台帐中获取“直放站类型”为“</w:t>
      </w:r>
      <w:r w:rsidR="00D4493B">
        <w:rPr>
          <w:rFonts w:hint="eastAsia"/>
        </w:rPr>
        <w:t>RRU</w:t>
      </w:r>
      <w:r w:rsidR="00D4493B">
        <w:rPr>
          <w:rFonts w:hint="eastAsia"/>
        </w:rPr>
        <w:t>”的作为同</w:t>
      </w:r>
      <w:r w:rsidR="00D4493B">
        <w:rPr>
          <w:rFonts w:hint="eastAsia"/>
        </w:rPr>
        <w:t>PN</w:t>
      </w:r>
      <w:r w:rsidR="00D4493B">
        <w:rPr>
          <w:rFonts w:hint="eastAsia"/>
        </w:rPr>
        <w:t>小区伪基站数据源。这些数据中每条数据的“</w:t>
      </w:r>
      <w:r w:rsidR="00D4493B">
        <w:rPr>
          <w:rFonts w:hint="eastAsia"/>
        </w:rPr>
        <w:t>CITY_ID</w:t>
      </w:r>
      <w:r w:rsidR="00D4493B">
        <w:rPr>
          <w:rFonts w:hint="eastAsia"/>
        </w:rPr>
        <w:t>，所属</w:t>
      </w:r>
      <w:r w:rsidR="00D4493B">
        <w:rPr>
          <w:rFonts w:hint="eastAsia"/>
        </w:rPr>
        <w:t>BSCID</w:t>
      </w:r>
      <w:r w:rsidR="00D4493B">
        <w:rPr>
          <w:rFonts w:hint="eastAsia"/>
        </w:rPr>
        <w:t>，所属基站</w:t>
      </w:r>
      <w:r w:rsidR="00D4493B">
        <w:rPr>
          <w:rFonts w:hint="eastAsia"/>
        </w:rPr>
        <w:t>BTSID</w:t>
      </w:r>
      <w:r w:rsidR="00D4493B">
        <w:rPr>
          <w:rFonts w:hint="eastAsia"/>
        </w:rPr>
        <w:t>，所属扇区厂商侧</w:t>
      </w:r>
      <w:r w:rsidR="00D4493B">
        <w:rPr>
          <w:rFonts w:hint="eastAsia"/>
        </w:rPr>
        <w:t>sector</w:t>
      </w:r>
      <w:r w:rsidR="00D4493B">
        <w:rPr>
          <w:rFonts w:hint="eastAsia"/>
        </w:rPr>
        <w:t>编号”对应的小区为该条数据表示的同</w:t>
      </w:r>
      <w:r w:rsidR="00D4493B">
        <w:rPr>
          <w:rFonts w:hint="eastAsia"/>
        </w:rPr>
        <w:t>PN</w:t>
      </w:r>
      <w:r w:rsidR="00D4493B">
        <w:rPr>
          <w:rFonts w:hint="eastAsia"/>
        </w:rPr>
        <w:t>小区的主小区。</w:t>
      </w:r>
    </w:p>
    <w:p w:rsidR="00EE4691" w:rsidRDefault="00E00574" w:rsidP="000439F5">
      <w:pPr>
        <w:pStyle w:val="a3"/>
        <w:numPr>
          <w:ilvl w:val="0"/>
          <w:numId w:val="42"/>
        </w:numPr>
        <w:ind w:firstLineChars="0"/>
      </w:pPr>
      <w:r>
        <w:rPr>
          <w:rFonts w:hint="eastAsia"/>
        </w:rPr>
        <w:t>直放站数据：在直放站台帐中</w:t>
      </w:r>
      <w:r w:rsidR="00D4493B">
        <w:rPr>
          <w:rFonts w:hint="eastAsia"/>
        </w:rPr>
        <w:t>获取“直放站类型”不为“</w:t>
      </w:r>
      <w:r w:rsidR="00D4493B">
        <w:rPr>
          <w:rFonts w:hint="eastAsia"/>
        </w:rPr>
        <w:t>RRU</w:t>
      </w:r>
      <w:r w:rsidR="00D4493B">
        <w:rPr>
          <w:rFonts w:hint="eastAsia"/>
        </w:rPr>
        <w:t>”的</w:t>
      </w:r>
      <w:r>
        <w:rPr>
          <w:rFonts w:hint="eastAsia"/>
        </w:rPr>
        <w:t>数据</w:t>
      </w:r>
      <w:r w:rsidR="00D4493B">
        <w:rPr>
          <w:rFonts w:hint="eastAsia"/>
        </w:rPr>
        <w:t>作为直放</w:t>
      </w:r>
      <w:proofErr w:type="gramStart"/>
      <w:r w:rsidR="00D4493B">
        <w:rPr>
          <w:rFonts w:hint="eastAsia"/>
        </w:rPr>
        <w:t>站类型</w:t>
      </w:r>
      <w:proofErr w:type="gramEnd"/>
      <w:r w:rsidR="00D4493B">
        <w:rPr>
          <w:rFonts w:hint="eastAsia"/>
        </w:rPr>
        <w:t>的伪基站数据源。这些数据中每条数据的“</w:t>
      </w:r>
      <w:r w:rsidR="00D4493B">
        <w:rPr>
          <w:rFonts w:hint="eastAsia"/>
        </w:rPr>
        <w:t>CITY_ID</w:t>
      </w:r>
      <w:r w:rsidR="00D4493B">
        <w:rPr>
          <w:rFonts w:hint="eastAsia"/>
        </w:rPr>
        <w:t>，所属</w:t>
      </w:r>
      <w:r w:rsidR="00D4493B">
        <w:rPr>
          <w:rFonts w:hint="eastAsia"/>
        </w:rPr>
        <w:t>BSCID</w:t>
      </w:r>
      <w:r w:rsidR="00D4493B">
        <w:rPr>
          <w:rFonts w:hint="eastAsia"/>
        </w:rPr>
        <w:t>，所属基站</w:t>
      </w:r>
      <w:r w:rsidR="00D4493B">
        <w:rPr>
          <w:rFonts w:hint="eastAsia"/>
        </w:rPr>
        <w:t>BTSID</w:t>
      </w:r>
      <w:r w:rsidR="00D4493B">
        <w:rPr>
          <w:rFonts w:hint="eastAsia"/>
        </w:rPr>
        <w:t>，所属扇区厂商侧</w:t>
      </w:r>
      <w:r w:rsidR="00D4493B">
        <w:rPr>
          <w:rFonts w:hint="eastAsia"/>
        </w:rPr>
        <w:t>sector</w:t>
      </w:r>
      <w:r w:rsidR="00D4493B">
        <w:rPr>
          <w:rFonts w:hint="eastAsia"/>
        </w:rPr>
        <w:t>编号”对应的小区为该条数据表示的直放站的主小区。</w:t>
      </w:r>
    </w:p>
    <w:p w:rsidR="007A1146" w:rsidRDefault="007A1146" w:rsidP="000439F5">
      <w:pPr>
        <w:pStyle w:val="a3"/>
        <w:numPr>
          <w:ilvl w:val="0"/>
          <w:numId w:val="42"/>
        </w:numPr>
        <w:ind w:firstLineChars="0"/>
      </w:pPr>
      <w:r>
        <w:rPr>
          <w:rFonts w:hint="eastAsia"/>
        </w:rPr>
        <w:t>导入同</w:t>
      </w:r>
      <w:r>
        <w:rPr>
          <w:rFonts w:hint="eastAsia"/>
        </w:rPr>
        <w:t>PN</w:t>
      </w:r>
      <w:r>
        <w:rPr>
          <w:rFonts w:hint="eastAsia"/>
        </w:rPr>
        <w:t>小区数据和直放</w:t>
      </w:r>
      <w:proofErr w:type="gramStart"/>
      <w:r>
        <w:rPr>
          <w:rFonts w:hint="eastAsia"/>
        </w:rPr>
        <w:t>站数据</w:t>
      </w:r>
      <w:proofErr w:type="gramEnd"/>
      <w:r>
        <w:rPr>
          <w:rFonts w:hint="eastAsia"/>
        </w:rPr>
        <w:t>必须是没有加入</w:t>
      </w:r>
      <w:r>
        <w:rPr>
          <w:rFonts w:hint="eastAsia"/>
        </w:rPr>
        <w:t>BSA</w:t>
      </w:r>
      <w:r>
        <w:rPr>
          <w:rFonts w:hint="eastAsia"/>
        </w:rPr>
        <w:t>数据的；</w:t>
      </w:r>
    </w:p>
    <w:p w:rsidR="007A1146" w:rsidRDefault="007A1146" w:rsidP="000439F5">
      <w:pPr>
        <w:pStyle w:val="a3"/>
        <w:numPr>
          <w:ilvl w:val="0"/>
          <w:numId w:val="42"/>
        </w:numPr>
        <w:ind w:firstLineChars="0"/>
      </w:pPr>
      <w:r>
        <w:rPr>
          <w:rFonts w:hint="eastAsia"/>
        </w:rPr>
        <w:t>同</w:t>
      </w:r>
      <w:r>
        <w:rPr>
          <w:rFonts w:hint="eastAsia"/>
        </w:rPr>
        <w:t>PN</w:t>
      </w:r>
      <w:r>
        <w:rPr>
          <w:rFonts w:hint="eastAsia"/>
        </w:rPr>
        <w:t>小区数据和直放</w:t>
      </w:r>
      <w:proofErr w:type="gramStart"/>
      <w:r>
        <w:rPr>
          <w:rFonts w:hint="eastAsia"/>
        </w:rPr>
        <w:t>站数据需还要</w:t>
      </w:r>
      <w:proofErr w:type="gramEnd"/>
      <w:r>
        <w:rPr>
          <w:rFonts w:hint="eastAsia"/>
        </w:rPr>
        <w:t>作过滤，满足：同</w:t>
      </w:r>
      <w:r>
        <w:rPr>
          <w:rFonts w:hint="eastAsia"/>
        </w:rPr>
        <w:t>PN</w:t>
      </w:r>
      <w:r>
        <w:rPr>
          <w:rFonts w:hint="eastAsia"/>
        </w:rPr>
        <w:t>小区或者直放站，同</w:t>
      </w:r>
      <w:proofErr w:type="gramStart"/>
      <w:r>
        <w:rPr>
          <w:rFonts w:hint="eastAsia"/>
        </w:rPr>
        <w:t>主小区</w:t>
      </w:r>
      <w:proofErr w:type="gramEnd"/>
      <w:r>
        <w:rPr>
          <w:rFonts w:hint="eastAsia"/>
        </w:rPr>
        <w:t>之间的距离大于</w:t>
      </w:r>
      <w:r>
        <w:rPr>
          <w:rFonts w:hint="eastAsia"/>
        </w:rPr>
        <w:t>x</w:t>
      </w:r>
      <w:r w:rsidR="00CE7658">
        <w:rPr>
          <w:rFonts w:hint="eastAsia"/>
        </w:rPr>
        <w:t>值；或者，距离小于</w:t>
      </w:r>
      <w:r w:rsidR="00CE7658">
        <w:rPr>
          <w:rFonts w:hint="eastAsia"/>
        </w:rPr>
        <w:t>x</w:t>
      </w:r>
      <w:r w:rsidR="00CE7658">
        <w:rPr>
          <w:rFonts w:hint="eastAsia"/>
        </w:rPr>
        <w:t>值，但是同</w:t>
      </w:r>
      <w:r w:rsidR="00CE7658">
        <w:rPr>
          <w:rFonts w:hint="eastAsia"/>
        </w:rPr>
        <w:t>PN</w:t>
      </w:r>
      <w:r w:rsidR="00CE7658">
        <w:rPr>
          <w:rFonts w:hint="eastAsia"/>
        </w:rPr>
        <w:t>小区或者直放站的</w:t>
      </w:r>
      <w:r w:rsidR="00CE7658">
        <w:rPr>
          <w:rFonts w:hint="eastAsia"/>
        </w:rPr>
        <w:t>FLC</w:t>
      </w:r>
      <w:r w:rsidR="00CE7658">
        <w:rPr>
          <w:rFonts w:hint="eastAsia"/>
        </w:rPr>
        <w:t>与</w:t>
      </w:r>
      <w:proofErr w:type="gramStart"/>
      <w:r w:rsidR="00CE7658">
        <w:rPr>
          <w:rFonts w:hint="eastAsia"/>
        </w:rPr>
        <w:t>主小区</w:t>
      </w:r>
      <w:proofErr w:type="gramEnd"/>
      <w:r w:rsidR="00CE7658">
        <w:rPr>
          <w:rFonts w:hint="eastAsia"/>
        </w:rPr>
        <w:t>的</w:t>
      </w:r>
      <w:r w:rsidR="00CE7658">
        <w:rPr>
          <w:rFonts w:hint="eastAsia"/>
        </w:rPr>
        <w:t>FLC</w:t>
      </w:r>
      <w:r w:rsidR="00CE7658">
        <w:rPr>
          <w:rFonts w:hint="eastAsia"/>
        </w:rPr>
        <w:t>差大于</w:t>
      </w:r>
      <w:r w:rsidR="00CE7658">
        <w:rPr>
          <w:rFonts w:hint="eastAsia"/>
        </w:rPr>
        <w:t>y</w:t>
      </w:r>
      <w:r w:rsidR="00CE7658">
        <w:rPr>
          <w:rFonts w:hint="eastAsia"/>
        </w:rPr>
        <w:t>值时，导入同</w:t>
      </w:r>
      <w:r w:rsidR="00CE7658">
        <w:rPr>
          <w:rFonts w:hint="eastAsia"/>
        </w:rPr>
        <w:t>PN</w:t>
      </w:r>
      <w:r w:rsidR="00CE7658">
        <w:rPr>
          <w:rFonts w:hint="eastAsia"/>
        </w:rPr>
        <w:t>小区和直放站数据。同</w:t>
      </w:r>
      <w:r w:rsidR="00CE7658">
        <w:rPr>
          <w:rFonts w:hint="eastAsia"/>
        </w:rPr>
        <w:t>PN</w:t>
      </w:r>
      <w:r w:rsidR="00CE7658">
        <w:rPr>
          <w:rFonts w:hint="eastAsia"/>
        </w:rPr>
        <w:t>小区和直放站的条件分开设置；</w:t>
      </w:r>
      <w:r w:rsidR="00CE7658">
        <w:rPr>
          <w:rFonts w:hint="eastAsia"/>
        </w:rPr>
        <w:t>x</w:t>
      </w:r>
      <w:r w:rsidR="00CE7658">
        <w:rPr>
          <w:rFonts w:hint="eastAsia"/>
        </w:rPr>
        <w:t>和</w:t>
      </w:r>
      <w:r w:rsidR="00CE7658">
        <w:rPr>
          <w:rFonts w:hint="eastAsia"/>
        </w:rPr>
        <w:t>y</w:t>
      </w:r>
      <w:r w:rsidR="00CE7658">
        <w:rPr>
          <w:rFonts w:hint="eastAsia"/>
        </w:rPr>
        <w:t>值可设置。</w:t>
      </w:r>
    </w:p>
    <w:p w:rsidR="00EE4691" w:rsidRDefault="00F24427" w:rsidP="000439F5">
      <w:pPr>
        <w:pStyle w:val="a3"/>
        <w:numPr>
          <w:ilvl w:val="1"/>
          <w:numId w:val="4"/>
        </w:numPr>
        <w:ind w:firstLineChars="0"/>
        <w:rPr>
          <w:highlight w:val="yellow"/>
        </w:rPr>
      </w:pPr>
      <w:r w:rsidRPr="000439F5">
        <w:rPr>
          <w:rFonts w:hint="eastAsia"/>
          <w:highlight w:val="yellow"/>
        </w:rPr>
        <w:t>用户选择需要加入伪基站</w:t>
      </w:r>
      <w:r w:rsidRPr="000439F5">
        <w:rPr>
          <w:highlight w:val="yellow"/>
        </w:rPr>
        <w:t>BSA</w:t>
      </w:r>
      <w:r w:rsidRPr="000439F5">
        <w:rPr>
          <w:rFonts w:hint="eastAsia"/>
          <w:highlight w:val="yellow"/>
        </w:rPr>
        <w:t>数据的同</w:t>
      </w:r>
      <w:r w:rsidRPr="000439F5">
        <w:rPr>
          <w:highlight w:val="yellow"/>
        </w:rPr>
        <w:t>PN</w:t>
      </w:r>
      <w:r w:rsidRPr="000439F5">
        <w:rPr>
          <w:rFonts w:hint="eastAsia"/>
          <w:highlight w:val="yellow"/>
        </w:rPr>
        <w:t>小区和直放站</w:t>
      </w:r>
    </w:p>
    <w:p w:rsidR="007A1146" w:rsidRDefault="007A1146" w:rsidP="000439F5">
      <w:pPr>
        <w:pStyle w:val="a3"/>
        <w:numPr>
          <w:ilvl w:val="1"/>
          <w:numId w:val="4"/>
        </w:numPr>
        <w:ind w:firstLineChars="0"/>
        <w:rPr>
          <w:highlight w:val="yellow"/>
        </w:rPr>
      </w:pPr>
      <w:r>
        <w:rPr>
          <w:rFonts w:hint="eastAsia"/>
          <w:highlight w:val="yellow"/>
        </w:rPr>
        <w:t>对于选择要加入伪基站</w:t>
      </w:r>
      <w:r>
        <w:rPr>
          <w:rFonts w:hint="eastAsia"/>
          <w:highlight w:val="yellow"/>
        </w:rPr>
        <w:t>BSA</w:t>
      </w:r>
      <w:r>
        <w:rPr>
          <w:rFonts w:hint="eastAsia"/>
          <w:highlight w:val="yellow"/>
        </w:rPr>
        <w:t>数据的同</w:t>
      </w:r>
      <w:r>
        <w:rPr>
          <w:rFonts w:hint="eastAsia"/>
          <w:highlight w:val="yellow"/>
        </w:rPr>
        <w:t>PN</w:t>
      </w:r>
      <w:r>
        <w:rPr>
          <w:rFonts w:hint="eastAsia"/>
          <w:highlight w:val="yellow"/>
        </w:rPr>
        <w:t>小区和直放站数据，其对应</w:t>
      </w:r>
      <w:proofErr w:type="gramStart"/>
      <w:r>
        <w:rPr>
          <w:rFonts w:hint="eastAsia"/>
          <w:highlight w:val="yellow"/>
        </w:rPr>
        <w:t>主小区</w:t>
      </w:r>
      <w:proofErr w:type="gramEnd"/>
      <w:r>
        <w:rPr>
          <w:rFonts w:hint="eastAsia"/>
          <w:highlight w:val="yellow"/>
        </w:rPr>
        <w:t>必须加入到</w:t>
      </w:r>
      <w:r>
        <w:rPr>
          <w:rFonts w:hint="eastAsia"/>
          <w:highlight w:val="yellow"/>
        </w:rPr>
        <w:t>BSA</w:t>
      </w:r>
      <w:r>
        <w:rPr>
          <w:rFonts w:hint="eastAsia"/>
          <w:highlight w:val="yellow"/>
        </w:rPr>
        <w:t>数据中。这些</w:t>
      </w:r>
      <w:proofErr w:type="gramStart"/>
      <w:r>
        <w:rPr>
          <w:rFonts w:hint="eastAsia"/>
          <w:highlight w:val="yellow"/>
        </w:rPr>
        <w:t>主小区可能</w:t>
      </w:r>
      <w:proofErr w:type="gramEnd"/>
      <w:r>
        <w:rPr>
          <w:rFonts w:hint="eastAsia"/>
          <w:highlight w:val="yellow"/>
        </w:rPr>
        <w:t>已经自动加入到</w:t>
      </w:r>
      <w:r>
        <w:rPr>
          <w:rFonts w:hint="eastAsia"/>
          <w:highlight w:val="yellow"/>
        </w:rPr>
        <w:t>BSA</w:t>
      </w:r>
      <w:r>
        <w:rPr>
          <w:rFonts w:hint="eastAsia"/>
          <w:highlight w:val="yellow"/>
        </w:rPr>
        <w:t>数据中，如果还没有加入</w:t>
      </w:r>
      <w:r>
        <w:rPr>
          <w:rFonts w:hint="eastAsia"/>
          <w:highlight w:val="yellow"/>
        </w:rPr>
        <w:t>BSA</w:t>
      </w:r>
      <w:r>
        <w:rPr>
          <w:rFonts w:hint="eastAsia"/>
          <w:highlight w:val="yellow"/>
        </w:rPr>
        <w:t>数据中的，则在本次导入对应的伪基站数据时，</w:t>
      </w:r>
      <w:proofErr w:type="gramStart"/>
      <w:r>
        <w:rPr>
          <w:rFonts w:hint="eastAsia"/>
          <w:highlight w:val="yellow"/>
        </w:rPr>
        <w:t>主小区</w:t>
      </w:r>
      <w:proofErr w:type="gramEnd"/>
      <w:r>
        <w:rPr>
          <w:rFonts w:hint="eastAsia"/>
          <w:highlight w:val="yellow"/>
        </w:rPr>
        <w:t>必须自动加入到</w:t>
      </w:r>
      <w:r>
        <w:rPr>
          <w:rFonts w:hint="eastAsia"/>
          <w:highlight w:val="yellow"/>
        </w:rPr>
        <w:t>BSA</w:t>
      </w:r>
      <w:r>
        <w:rPr>
          <w:rFonts w:hint="eastAsia"/>
          <w:highlight w:val="yellow"/>
        </w:rPr>
        <w:t>数据中。</w:t>
      </w:r>
    </w:p>
    <w:p w:rsidR="002536A4" w:rsidRPr="000439F5" w:rsidRDefault="002536A4" w:rsidP="000439F5">
      <w:pPr>
        <w:pStyle w:val="a3"/>
        <w:numPr>
          <w:ilvl w:val="1"/>
          <w:numId w:val="4"/>
        </w:numPr>
        <w:ind w:firstLineChars="0"/>
        <w:rPr>
          <w:highlight w:val="yellow"/>
        </w:rPr>
      </w:pPr>
      <w:proofErr w:type="gramStart"/>
      <w:r>
        <w:rPr>
          <w:rFonts w:hint="eastAsia"/>
          <w:highlight w:val="yellow"/>
        </w:rPr>
        <w:t>伪小区</w:t>
      </w:r>
      <w:proofErr w:type="gramEnd"/>
      <w:r w:rsidR="00D4493B">
        <w:rPr>
          <w:rFonts w:hint="eastAsia"/>
          <w:highlight w:val="yellow"/>
        </w:rPr>
        <w:t>BSA</w:t>
      </w:r>
      <w:r w:rsidR="00D4493B">
        <w:rPr>
          <w:rFonts w:hint="eastAsia"/>
          <w:highlight w:val="yellow"/>
        </w:rPr>
        <w:t>数据</w:t>
      </w:r>
      <w:r>
        <w:rPr>
          <w:rFonts w:hint="eastAsia"/>
          <w:highlight w:val="yellow"/>
        </w:rPr>
        <w:t>不标示直放站标志，真实小区</w:t>
      </w:r>
      <w:r w:rsidR="00D4493B">
        <w:rPr>
          <w:rFonts w:hint="eastAsia"/>
          <w:highlight w:val="yellow"/>
        </w:rPr>
        <w:t>的</w:t>
      </w:r>
      <w:r w:rsidR="00D4493B">
        <w:rPr>
          <w:rFonts w:hint="eastAsia"/>
          <w:highlight w:val="yellow"/>
        </w:rPr>
        <w:t>BSA</w:t>
      </w:r>
      <w:r w:rsidR="00D4493B">
        <w:rPr>
          <w:rFonts w:hint="eastAsia"/>
          <w:highlight w:val="yellow"/>
        </w:rPr>
        <w:t>数据是否标识直放站</w:t>
      </w:r>
      <w:r>
        <w:rPr>
          <w:rFonts w:hint="eastAsia"/>
          <w:highlight w:val="yellow"/>
        </w:rPr>
        <w:t>由用户钩选</w:t>
      </w:r>
      <w:r w:rsidR="00D4493B">
        <w:rPr>
          <w:rFonts w:hint="eastAsia"/>
          <w:highlight w:val="yellow"/>
        </w:rPr>
        <w:t>（</w:t>
      </w:r>
      <w:r w:rsidR="00D4493B">
        <w:rPr>
          <w:rFonts w:hint="eastAsia"/>
          <w:highlight w:val="yellow"/>
        </w:rPr>
        <w:t>BSA</w:t>
      </w:r>
      <w:r w:rsidR="00D4493B">
        <w:rPr>
          <w:rFonts w:hint="eastAsia"/>
          <w:highlight w:val="yellow"/>
        </w:rPr>
        <w:t>数据的“</w:t>
      </w:r>
      <w:r w:rsidR="00D4493B" w:rsidRPr="00D4493B">
        <w:rPr>
          <w:rFonts w:hint="eastAsia"/>
        </w:rPr>
        <w:t>直放站信息</w:t>
      </w:r>
      <w:r w:rsidR="00D4493B">
        <w:rPr>
          <w:rFonts w:hint="eastAsia"/>
          <w:highlight w:val="yellow"/>
        </w:rPr>
        <w:t>”字段值为</w:t>
      </w:r>
      <w:r w:rsidR="00D4493B">
        <w:rPr>
          <w:rFonts w:hint="eastAsia"/>
          <w:highlight w:val="yellow"/>
        </w:rPr>
        <w:t>0</w:t>
      </w:r>
      <w:r w:rsidR="00D4493B">
        <w:rPr>
          <w:rFonts w:hint="eastAsia"/>
          <w:highlight w:val="yellow"/>
        </w:rPr>
        <w:t>，为</w:t>
      </w:r>
      <w:proofErr w:type="gramStart"/>
      <w:r w:rsidR="00D4493B">
        <w:rPr>
          <w:rFonts w:hint="eastAsia"/>
          <w:highlight w:val="yellow"/>
        </w:rPr>
        <w:t>不</w:t>
      </w:r>
      <w:proofErr w:type="gramEnd"/>
      <w:r w:rsidR="00D4493B">
        <w:rPr>
          <w:rFonts w:hint="eastAsia"/>
          <w:highlight w:val="yellow"/>
        </w:rPr>
        <w:t>标识直放站；为</w:t>
      </w:r>
      <w:r w:rsidR="00D4493B">
        <w:rPr>
          <w:rFonts w:hint="eastAsia"/>
          <w:highlight w:val="yellow"/>
        </w:rPr>
        <w:t>1</w:t>
      </w:r>
      <w:r w:rsidR="00D4493B">
        <w:rPr>
          <w:rFonts w:hint="eastAsia"/>
          <w:highlight w:val="yellow"/>
        </w:rPr>
        <w:t>标识为标识有直放站。）</w:t>
      </w:r>
    </w:p>
    <w:p w:rsidR="00EE4691" w:rsidRDefault="00E00574" w:rsidP="000439F5">
      <w:pPr>
        <w:pStyle w:val="a3"/>
        <w:numPr>
          <w:ilvl w:val="1"/>
          <w:numId w:val="4"/>
        </w:numPr>
        <w:ind w:firstLineChars="0"/>
      </w:pPr>
      <w:r>
        <w:rPr>
          <w:rFonts w:hint="eastAsia"/>
        </w:rPr>
        <w:t>同</w:t>
      </w:r>
      <w:r>
        <w:rPr>
          <w:rFonts w:hint="eastAsia"/>
        </w:rPr>
        <w:t>PN</w:t>
      </w:r>
      <w:proofErr w:type="gramStart"/>
      <w:r>
        <w:rPr>
          <w:rFonts w:hint="eastAsia"/>
        </w:rPr>
        <w:t>小区台</w:t>
      </w:r>
      <w:proofErr w:type="gramEnd"/>
      <w:r>
        <w:rPr>
          <w:rFonts w:hint="eastAsia"/>
        </w:rPr>
        <w:t>帐数据</w:t>
      </w:r>
      <w:proofErr w:type="gramStart"/>
      <w:r w:rsidR="005E046F">
        <w:rPr>
          <w:rFonts w:hint="eastAsia"/>
        </w:rPr>
        <w:t>与</w:t>
      </w:r>
      <w:r>
        <w:rPr>
          <w:rFonts w:hint="eastAsia"/>
        </w:rPr>
        <w:t>载扇网</w:t>
      </w:r>
      <w:proofErr w:type="gramEnd"/>
      <w:r>
        <w:rPr>
          <w:rFonts w:hint="eastAsia"/>
        </w:rPr>
        <w:t>元数据</w:t>
      </w:r>
      <w:r w:rsidR="005E046F">
        <w:rPr>
          <w:rFonts w:hint="eastAsia"/>
        </w:rPr>
        <w:t>关联</w:t>
      </w:r>
      <w:r>
        <w:rPr>
          <w:rFonts w:hint="eastAsia"/>
        </w:rPr>
        <w:t>生成</w:t>
      </w:r>
      <w:r>
        <w:rPr>
          <w:rFonts w:hint="eastAsia"/>
        </w:rPr>
        <w:t>BSA</w:t>
      </w:r>
      <w:r>
        <w:rPr>
          <w:rFonts w:hint="eastAsia"/>
        </w:rPr>
        <w:t>数据</w:t>
      </w:r>
      <w:r w:rsidR="00F24427">
        <w:rPr>
          <w:rFonts w:hint="eastAsia"/>
        </w:rPr>
        <w:t>，</w:t>
      </w:r>
      <w:r w:rsidR="005E046F">
        <w:rPr>
          <w:rFonts w:hint="eastAsia"/>
        </w:rPr>
        <w:t>直放</w:t>
      </w:r>
      <w:proofErr w:type="gramStart"/>
      <w:r w:rsidR="005E046F">
        <w:rPr>
          <w:rFonts w:hint="eastAsia"/>
        </w:rPr>
        <w:t>站数据与载扇数据</w:t>
      </w:r>
      <w:proofErr w:type="gramEnd"/>
      <w:r w:rsidR="005E046F">
        <w:rPr>
          <w:rFonts w:hint="eastAsia"/>
        </w:rPr>
        <w:t>关联生成</w:t>
      </w:r>
      <w:r w:rsidR="005E046F">
        <w:rPr>
          <w:rFonts w:hint="eastAsia"/>
        </w:rPr>
        <w:t>BSA</w:t>
      </w:r>
      <w:r w:rsidR="005E046F">
        <w:rPr>
          <w:rFonts w:hint="eastAsia"/>
        </w:rPr>
        <w:t>数据</w:t>
      </w:r>
      <w:r w:rsidR="00F24427">
        <w:rPr>
          <w:rFonts w:hint="eastAsia"/>
        </w:rPr>
        <w:t>；</w:t>
      </w:r>
    </w:p>
    <w:p w:rsidR="005B45CB" w:rsidRDefault="005B45CB" w:rsidP="000439F5">
      <w:pPr>
        <w:pStyle w:val="a3"/>
        <w:ind w:left="786" w:firstLineChars="0" w:firstLine="0"/>
      </w:pPr>
      <w:r>
        <w:rPr>
          <w:rFonts w:hint="eastAsia"/>
        </w:rPr>
        <w:t>伪基站</w:t>
      </w:r>
      <w:r>
        <w:rPr>
          <w:rFonts w:hint="eastAsia"/>
        </w:rPr>
        <w:t>BSA</w:t>
      </w:r>
      <w:r>
        <w:rPr>
          <w:rFonts w:hint="eastAsia"/>
        </w:rPr>
        <w:t>数据字段对应关系：</w:t>
      </w:r>
    </w:p>
    <w:tbl>
      <w:tblPr>
        <w:tblW w:w="7371" w:type="dxa"/>
        <w:tblInd w:w="675" w:type="dxa"/>
        <w:tblLook w:val="04A0" w:firstRow="1" w:lastRow="0" w:firstColumn="1" w:lastColumn="0" w:noHBand="0" w:noVBand="1"/>
      </w:tblPr>
      <w:tblGrid>
        <w:gridCol w:w="1560"/>
        <w:gridCol w:w="992"/>
        <w:gridCol w:w="1701"/>
        <w:gridCol w:w="3118"/>
      </w:tblGrid>
      <w:tr w:rsidR="005B45CB" w:rsidRPr="005B45CB" w:rsidTr="000439F5">
        <w:trPr>
          <w:trHeight w:val="270"/>
        </w:trPr>
        <w:tc>
          <w:tcPr>
            <w:tcW w:w="1560"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5B45CB" w:rsidRPr="005B45CB" w:rsidRDefault="005B45CB" w:rsidP="005B45CB">
            <w:pPr>
              <w:widowControl/>
              <w:jc w:val="left"/>
              <w:rPr>
                <w:rFonts w:ascii="宋体" w:eastAsia="宋体" w:hAnsi="宋体" w:cs="宋体"/>
                <w:b/>
                <w:bCs/>
                <w:color w:val="000000"/>
                <w:kern w:val="0"/>
                <w:sz w:val="16"/>
                <w:szCs w:val="16"/>
              </w:rPr>
            </w:pPr>
            <w:r w:rsidRPr="005B45CB">
              <w:rPr>
                <w:rFonts w:ascii="宋体" w:eastAsia="宋体" w:hAnsi="宋体" w:cs="宋体" w:hint="eastAsia"/>
                <w:b/>
                <w:bCs/>
                <w:color w:val="000000"/>
                <w:kern w:val="0"/>
                <w:sz w:val="16"/>
                <w:szCs w:val="16"/>
              </w:rPr>
              <w:t>BSA英文字段名</w:t>
            </w:r>
          </w:p>
        </w:tc>
        <w:tc>
          <w:tcPr>
            <w:tcW w:w="992" w:type="dxa"/>
            <w:tcBorders>
              <w:top w:val="single" w:sz="4" w:space="0" w:color="auto"/>
              <w:left w:val="nil"/>
              <w:bottom w:val="single" w:sz="4" w:space="0" w:color="auto"/>
              <w:right w:val="single" w:sz="4" w:space="0" w:color="auto"/>
            </w:tcBorders>
            <w:shd w:val="clear" w:color="000000" w:fill="00B050"/>
            <w:vAlign w:val="center"/>
            <w:hideMark/>
          </w:tcPr>
          <w:p w:rsidR="005B45CB" w:rsidRPr="005B45CB" w:rsidRDefault="005B45CB" w:rsidP="005B45CB">
            <w:pPr>
              <w:widowControl/>
              <w:jc w:val="left"/>
              <w:rPr>
                <w:rFonts w:ascii="宋体" w:eastAsia="宋体" w:hAnsi="宋体" w:cs="宋体"/>
                <w:b/>
                <w:bCs/>
                <w:color w:val="000000"/>
                <w:kern w:val="0"/>
                <w:sz w:val="16"/>
                <w:szCs w:val="16"/>
              </w:rPr>
            </w:pPr>
            <w:r w:rsidRPr="005B45CB">
              <w:rPr>
                <w:rFonts w:ascii="宋体" w:eastAsia="宋体" w:hAnsi="宋体" w:cs="宋体" w:hint="eastAsia"/>
                <w:b/>
                <w:bCs/>
                <w:color w:val="000000"/>
                <w:kern w:val="0"/>
                <w:sz w:val="16"/>
                <w:szCs w:val="16"/>
              </w:rPr>
              <w:t>字段名</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对应直放站台帐的字段</w:t>
            </w:r>
          </w:p>
        </w:tc>
        <w:tc>
          <w:tcPr>
            <w:tcW w:w="3118" w:type="dxa"/>
            <w:tcBorders>
              <w:top w:val="single" w:sz="4" w:space="0" w:color="auto"/>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备注</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Pilot Sector Name</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导频扇区名</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可以取</w:t>
            </w:r>
            <w:proofErr w:type="gramStart"/>
            <w:r w:rsidRPr="005B45CB">
              <w:rPr>
                <w:rFonts w:ascii="宋体" w:eastAsia="宋体" w:hAnsi="宋体" w:cs="宋体" w:hint="eastAsia"/>
                <w:color w:val="000000"/>
                <w:kern w:val="0"/>
                <w:sz w:val="16"/>
                <w:szCs w:val="16"/>
              </w:rPr>
              <w:t>主小区</w:t>
            </w:r>
            <w:proofErr w:type="gramEnd"/>
            <w:r w:rsidRPr="005B45CB">
              <w:rPr>
                <w:rFonts w:ascii="宋体" w:eastAsia="宋体" w:hAnsi="宋体" w:cs="宋体" w:hint="eastAsia"/>
                <w:color w:val="000000"/>
                <w:kern w:val="0"/>
                <w:sz w:val="16"/>
                <w:szCs w:val="16"/>
              </w:rPr>
              <w:t>的BSA数据的名称。</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SID</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SID</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本地市对应的SID</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NID</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NID</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为伪NID，即本地市不存在的NID。</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Extend BID</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扩展基站</w:t>
            </w:r>
            <w:r w:rsidRPr="005B45CB">
              <w:rPr>
                <w:rFonts w:ascii="Times New Roman" w:eastAsia="宋体" w:hAnsi="Times New Roman" w:cs="Times New Roman"/>
                <w:color w:val="000000"/>
                <w:kern w:val="0"/>
                <w:sz w:val="16"/>
                <w:szCs w:val="16"/>
              </w:rPr>
              <w:t>ID</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根据</w:t>
            </w:r>
            <w:proofErr w:type="gramStart"/>
            <w:r w:rsidRPr="005B45CB">
              <w:rPr>
                <w:rFonts w:ascii="宋体" w:eastAsia="宋体" w:hAnsi="宋体" w:cs="宋体" w:hint="eastAsia"/>
                <w:color w:val="000000"/>
                <w:kern w:val="0"/>
                <w:sz w:val="16"/>
                <w:szCs w:val="16"/>
              </w:rPr>
              <w:t>主小区</w:t>
            </w:r>
            <w:proofErr w:type="gramEnd"/>
            <w:r w:rsidRPr="005B45CB">
              <w:rPr>
                <w:rFonts w:ascii="宋体" w:eastAsia="宋体" w:hAnsi="宋体" w:cs="宋体" w:hint="eastAsia"/>
                <w:color w:val="000000"/>
                <w:kern w:val="0"/>
                <w:sz w:val="16"/>
                <w:szCs w:val="16"/>
              </w:rPr>
              <w:t>的BASE_ID和频点生成。同</w:t>
            </w:r>
            <w:proofErr w:type="gramStart"/>
            <w:r w:rsidRPr="005B45CB">
              <w:rPr>
                <w:rFonts w:ascii="宋体" w:eastAsia="宋体" w:hAnsi="宋体" w:cs="宋体" w:hint="eastAsia"/>
                <w:color w:val="000000"/>
                <w:kern w:val="0"/>
                <w:sz w:val="16"/>
                <w:szCs w:val="16"/>
              </w:rPr>
              <w:t>主小区</w:t>
            </w:r>
            <w:proofErr w:type="gramEnd"/>
            <w:r w:rsidRPr="005B45CB">
              <w:rPr>
                <w:rFonts w:ascii="宋体" w:eastAsia="宋体" w:hAnsi="宋体" w:cs="宋体" w:hint="eastAsia"/>
                <w:color w:val="000000"/>
                <w:kern w:val="0"/>
                <w:sz w:val="16"/>
                <w:szCs w:val="16"/>
              </w:rPr>
              <w:t>的BID。</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T-PN</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发射</w:t>
            </w:r>
            <w:r w:rsidRPr="005B45CB">
              <w:rPr>
                <w:rFonts w:ascii="Times New Roman" w:eastAsia="宋体" w:hAnsi="Times New Roman" w:cs="Times New Roman"/>
                <w:color w:val="000000"/>
                <w:kern w:val="0"/>
                <w:sz w:val="16"/>
                <w:szCs w:val="16"/>
              </w:rPr>
              <w:t>PN</w:t>
            </w:r>
            <w:r w:rsidRPr="005B45CB">
              <w:rPr>
                <w:rFonts w:ascii="宋体" w:eastAsia="宋体" w:hAnsi="宋体" w:cs="宋体" w:hint="eastAsia"/>
                <w:color w:val="000000"/>
                <w:kern w:val="0"/>
                <w:sz w:val="16"/>
                <w:szCs w:val="16"/>
              </w:rPr>
              <w:t>码</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同</w:t>
            </w:r>
            <w:proofErr w:type="gramStart"/>
            <w:r w:rsidRPr="005B45CB">
              <w:rPr>
                <w:rFonts w:ascii="宋体" w:eastAsia="宋体" w:hAnsi="宋体" w:cs="宋体" w:hint="eastAsia"/>
                <w:color w:val="000000"/>
                <w:kern w:val="0"/>
                <w:sz w:val="16"/>
                <w:szCs w:val="16"/>
              </w:rPr>
              <w:t>主小区</w:t>
            </w:r>
            <w:proofErr w:type="gramEnd"/>
            <w:r w:rsidRPr="005B45CB">
              <w:rPr>
                <w:rFonts w:ascii="宋体" w:eastAsia="宋体" w:hAnsi="宋体" w:cs="宋体" w:hint="eastAsia"/>
                <w:color w:val="000000"/>
                <w:kern w:val="0"/>
                <w:sz w:val="16"/>
                <w:szCs w:val="16"/>
              </w:rPr>
              <w:t>的PN。</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Antenna Lati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天线纬度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“直放站纬度”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Antenna Longi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天线经度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“直放站经度”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Antenna Alti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天线高度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“天线挂高（m）”+“地形平均高度”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lastRenderedPageBreak/>
              <w:t>Antenna Loc Accu</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天线位置精度</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“天线位置精度”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Sector Center Lati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扇区中心纬度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五项推导得到</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Sector Center Longi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扇区中心经度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五项推导得到</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Sector Center Alti</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扇区中心高度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五项推导得到</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Antenna Orientation</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天线方向</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“天线方位角（度）”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Antenna Opening</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天线张角</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“天线张角”</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Max Antenna Range</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天线最大覆盖范围</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“天线最大覆盖范围”</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Terrain Average Height</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地形平均高度</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五项推导得到</w:t>
            </w:r>
          </w:p>
        </w:tc>
      </w:tr>
      <w:tr w:rsidR="005B45CB" w:rsidRPr="005B45CB" w:rsidTr="005B45CB">
        <w:trPr>
          <w:trHeight w:val="42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Terrain Height Standard Deviation</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地形高度标准偏差</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五项推导得到</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Potential Repeater</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直放站信息</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默认值“0”</w:t>
            </w:r>
          </w:p>
        </w:tc>
      </w:tr>
      <w:tr w:rsidR="005B45CB" w:rsidRPr="005B45CB" w:rsidTr="005B45CB">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PN Increment</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PN</w:t>
            </w:r>
            <w:r w:rsidRPr="005B45CB">
              <w:rPr>
                <w:rFonts w:ascii="宋体" w:eastAsia="宋体" w:hAnsi="宋体" w:cs="Times New Roman" w:hint="eastAsia"/>
                <w:color w:val="000000"/>
                <w:kern w:val="0"/>
                <w:sz w:val="16"/>
                <w:szCs w:val="16"/>
              </w:rPr>
              <w:t>增量</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同</w:t>
            </w:r>
            <w:proofErr w:type="gramStart"/>
            <w:r w:rsidRPr="005B45CB">
              <w:rPr>
                <w:rFonts w:ascii="宋体" w:eastAsia="宋体" w:hAnsi="宋体" w:cs="宋体" w:hint="eastAsia"/>
                <w:color w:val="000000"/>
                <w:kern w:val="0"/>
                <w:sz w:val="16"/>
                <w:szCs w:val="16"/>
              </w:rPr>
              <w:t>主小区</w:t>
            </w:r>
            <w:proofErr w:type="gramEnd"/>
            <w:r w:rsidRPr="005B45CB">
              <w:rPr>
                <w:rFonts w:ascii="宋体" w:eastAsia="宋体" w:hAnsi="宋体" w:cs="宋体" w:hint="eastAsia"/>
                <w:color w:val="000000"/>
                <w:kern w:val="0"/>
                <w:sz w:val="16"/>
                <w:szCs w:val="16"/>
              </w:rPr>
              <w:t>的PN增量。</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FWD Calib</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FWD</w:t>
            </w:r>
            <w:r w:rsidRPr="005B45CB">
              <w:rPr>
                <w:rFonts w:ascii="宋体" w:eastAsia="宋体" w:hAnsi="宋体" w:cs="Times New Roman" w:hint="eastAsia"/>
                <w:color w:val="000000"/>
                <w:kern w:val="0"/>
                <w:sz w:val="16"/>
                <w:szCs w:val="16"/>
              </w:rPr>
              <w:t>链路校准</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“FWD链路校准”</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FWD Calib Accu</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FWD</w:t>
            </w:r>
            <w:r w:rsidRPr="005B45CB">
              <w:rPr>
                <w:rFonts w:ascii="宋体" w:eastAsia="宋体" w:hAnsi="宋体" w:cs="Times New Roman" w:hint="eastAsia"/>
                <w:color w:val="000000"/>
                <w:kern w:val="0"/>
                <w:sz w:val="16"/>
                <w:szCs w:val="16"/>
              </w:rPr>
              <w:t>链路校准精度</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“FWD链路校准精度”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RTD Calib</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RTD</w:t>
            </w:r>
            <w:r w:rsidRPr="005B45CB">
              <w:rPr>
                <w:rFonts w:ascii="宋体" w:eastAsia="宋体" w:hAnsi="宋体" w:cs="Times New Roman" w:hint="eastAsia"/>
                <w:color w:val="000000"/>
                <w:kern w:val="0"/>
                <w:sz w:val="16"/>
                <w:szCs w:val="16"/>
              </w:rPr>
              <w:t>校准</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“RTD校准”</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RTD Calib Accu</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RTD</w:t>
            </w:r>
            <w:r w:rsidRPr="005B45CB">
              <w:rPr>
                <w:rFonts w:ascii="宋体" w:eastAsia="宋体" w:hAnsi="宋体" w:cs="Times New Roman" w:hint="eastAsia"/>
                <w:color w:val="000000"/>
                <w:kern w:val="0"/>
                <w:sz w:val="16"/>
                <w:szCs w:val="16"/>
              </w:rPr>
              <w:t>校准精度</w:t>
            </w:r>
          </w:p>
        </w:tc>
        <w:tc>
          <w:tcPr>
            <w:tcW w:w="1701"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“RTD校准精度”</w:t>
            </w:r>
          </w:p>
        </w:tc>
        <w:tc>
          <w:tcPr>
            <w:tcW w:w="3118"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 xml:space="preserve">　</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Format Type</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格式类型</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默认值“1”</w:t>
            </w:r>
          </w:p>
        </w:tc>
      </w:tr>
      <w:tr w:rsidR="005B45CB" w:rsidRPr="005B45CB" w:rsidTr="000439F5">
        <w:trPr>
          <w:trHeight w:val="27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Switch Num</w:t>
            </w:r>
          </w:p>
        </w:tc>
        <w:tc>
          <w:tcPr>
            <w:tcW w:w="992" w:type="dxa"/>
            <w:tcBorders>
              <w:top w:val="nil"/>
              <w:left w:val="nil"/>
              <w:bottom w:val="single" w:sz="4" w:space="0" w:color="auto"/>
              <w:right w:val="single" w:sz="4" w:space="0" w:color="auto"/>
            </w:tcBorders>
            <w:shd w:val="clear" w:color="auto" w:fill="auto"/>
            <w:vAlign w:val="center"/>
            <w:hideMark/>
          </w:tcPr>
          <w:p w:rsidR="005B45CB" w:rsidRPr="005B45CB" w:rsidRDefault="005B45CB" w:rsidP="005B45CB">
            <w:pPr>
              <w:widowControl/>
              <w:jc w:val="left"/>
              <w:rPr>
                <w:rFonts w:ascii="Times New Roman" w:eastAsia="宋体" w:hAnsi="Times New Roman" w:cs="Times New Roman"/>
                <w:color w:val="000000"/>
                <w:kern w:val="0"/>
                <w:sz w:val="16"/>
                <w:szCs w:val="16"/>
              </w:rPr>
            </w:pPr>
            <w:r w:rsidRPr="005B45CB">
              <w:rPr>
                <w:rFonts w:ascii="Times New Roman" w:eastAsia="宋体" w:hAnsi="Times New Roman" w:cs="Times New Roman"/>
                <w:color w:val="000000"/>
                <w:kern w:val="0"/>
                <w:sz w:val="16"/>
                <w:szCs w:val="16"/>
              </w:rPr>
              <w:t>MSC Switch Number</w:t>
            </w:r>
          </w:p>
        </w:tc>
        <w:tc>
          <w:tcPr>
            <w:tcW w:w="1701" w:type="dxa"/>
            <w:tcBorders>
              <w:top w:val="nil"/>
              <w:left w:val="nil"/>
              <w:bottom w:val="single" w:sz="4" w:space="0" w:color="auto"/>
              <w:right w:val="single" w:sz="4" w:space="0" w:color="auto"/>
            </w:tcBorders>
            <w:shd w:val="clear" w:color="auto" w:fill="auto"/>
            <w:noWrap/>
            <w:vAlign w:val="center"/>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w:t>
            </w:r>
          </w:p>
        </w:tc>
        <w:tc>
          <w:tcPr>
            <w:tcW w:w="3118" w:type="dxa"/>
            <w:tcBorders>
              <w:top w:val="nil"/>
              <w:left w:val="nil"/>
              <w:bottom w:val="single" w:sz="4" w:space="0" w:color="auto"/>
              <w:right w:val="single" w:sz="4" w:space="0" w:color="auto"/>
            </w:tcBorders>
            <w:shd w:val="clear" w:color="000000" w:fill="FFFFFF"/>
            <w:hideMark/>
          </w:tcPr>
          <w:p w:rsidR="005B45CB" w:rsidRPr="005B45CB" w:rsidRDefault="005B45CB" w:rsidP="005B45CB">
            <w:pPr>
              <w:widowControl/>
              <w:jc w:val="left"/>
              <w:rPr>
                <w:rFonts w:ascii="宋体" w:eastAsia="宋体" w:hAnsi="宋体" w:cs="宋体"/>
                <w:color w:val="000000"/>
                <w:kern w:val="0"/>
                <w:sz w:val="16"/>
                <w:szCs w:val="16"/>
              </w:rPr>
            </w:pPr>
            <w:r w:rsidRPr="005B45CB">
              <w:rPr>
                <w:rFonts w:ascii="宋体" w:eastAsia="宋体" w:hAnsi="宋体" w:cs="宋体" w:hint="eastAsia"/>
                <w:color w:val="000000"/>
                <w:kern w:val="0"/>
                <w:sz w:val="16"/>
                <w:szCs w:val="16"/>
              </w:rPr>
              <w:t>默认值“-1”</w:t>
            </w:r>
          </w:p>
        </w:tc>
      </w:tr>
    </w:tbl>
    <w:p w:rsidR="005B45CB" w:rsidRDefault="005B45CB" w:rsidP="000439F5">
      <w:pPr>
        <w:pStyle w:val="a3"/>
        <w:ind w:left="786" w:firstLineChars="0" w:firstLine="0"/>
      </w:pPr>
    </w:p>
    <w:p w:rsidR="00EE4691" w:rsidRDefault="000176F3" w:rsidP="000439F5">
      <w:pPr>
        <w:pStyle w:val="a3"/>
        <w:numPr>
          <w:ilvl w:val="1"/>
          <w:numId w:val="4"/>
        </w:numPr>
        <w:ind w:firstLineChars="0"/>
      </w:pPr>
      <w:r>
        <w:rPr>
          <w:rFonts w:hint="eastAsia"/>
        </w:rPr>
        <w:t>由用户并修改伪基站</w:t>
      </w:r>
      <w:r>
        <w:rPr>
          <w:rFonts w:hint="eastAsia"/>
        </w:rPr>
        <w:t>BSA</w:t>
      </w:r>
      <w:r>
        <w:rPr>
          <w:rFonts w:hint="eastAsia"/>
        </w:rPr>
        <w:t>数据字段值（</w:t>
      </w:r>
      <w:r>
        <w:rPr>
          <w:rFonts w:hint="eastAsia"/>
        </w:rPr>
        <w:t>SID</w:t>
      </w:r>
      <w:r>
        <w:rPr>
          <w:rFonts w:hint="eastAsia"/>
        </w:rPr>
        <w:t>不能修改和直放站信息字段不能修改）；</w:t>
      </w:r>
    </w:p>
    <w:p w:rsidR="00EE4691" w:rsidRDefault="000176F3" w:rsidP="000439F5">
      <w:pPr>
        <w:pStyle w:val="a3"/>
        <w:numPr>
          <w:ilvl w:val="1"/>
          <w:numId w:val="4"/>
        </w:numPr>
        <w:ind w:firstLineChars="0"/>
      </w:pPr>
      <w:r>
        <w:rPr>
          <w:rFonts w:hint="eastAsia"/>
        </w:rPr>
        <w:t>检查数据合法性：</w:t>
      </w:r>
    </w:p>
    <w:p w:rsidR="00EE4691" w:rsidRDefault="000176F3" w:rsidP="000439F5">
      <w:pPr>
        <w:pStyle w:val="a3"/>
        <w:numPr>
          <w:ilvl w:val="0"/>
          <w:numId w:val="41"/>
        </w:numPr>
        <w:ind w:firstLineChars="0"/>
      </w:pPr>
      <w:r>
        <w:rPr>
          <w:rFonts w:hint="eastAsia"/>
        </w:rPr>
        <w:t>除五项推导字段外，其它字段不应该为空。</w:t>
      </w:r>
    </w:p>
    <w:p w:rsidR="00EE4691" w:rsidRDefault="000176F3" w:rsidP="000439F5">
      <w:pPr>
        <w:pStyle w:val="a3"/>
        <w:numPr>
          <w:ilvl w:val="0"/>
          <w:numId w:val="41"/>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EE4691" w:rsidRDefault="000176F3" w:rsidP="000439F5">
      <w:pPr>
        <w:pStyle w:val="a3"/>
        <w:numPr>
          <w:ilvl w:val="0"/>
          <w:numId w:val="41"/>
        </w:numPr>
        <w:ind w:firstLineChars="0"/>
      </w:pPr>
      <w:r>
        <w:rPr>
          <w:rFonts w:hint="eastAsia"/>
        </w:rPr>
        <w:t>数据中</w:t>
      </w:r>
      <w:r>
        <w:rPr>
          <w:rFonts w:hint="eastAsia"/>
        </w:rPr>
        <w:t>SID</w:t>
      </w:r>
      <w:r>
        <w:rPr>
          <w:rFonts w:hint="eastAsia"/>
        </w:rPr>
        <w:t>所属地市在客户端界面所选地市中；</w:t>
      </w:r>
    </w:p>
    <w:p w:rsidR="00EE4691" w:rsidRDefault="000176F3" w:rsidP="000439F5">
      <w:pPr>
        <w:pStyle w:val="a3"/>
        <w:numPr>
          <w:ilvl w:val="0"/>
          <w:numId w:val="41"/>
        </w:numPr>
        <w:ind w:firstLineChars="0"/>
      </w:pPr>
      <w:r>
        <w:rPr>
          <w:rFonts w:hint="eastAsia"/>
        </w:rPr>
        <w:t>NID</w:t>
      </w:r>
      <w:r>
        <w:rPr>
          <w:rFonts w:hint="eastAsia"/>
        </w:rPr>
        <w:t>不为</w:t>
      </w:r>
      <w:r>
        <w:rPr>
          <w:rFonts w:hint="eastAsia"/>
        </w:rPr>
        <w:t>SID</w:t>
      </w:r>
      <w:r>
        <w:rPr>
          <w:rFonts w:hint="eastAsia"/>
        </w:rPr>
        <w:t>所属地市（通过网元表判断）；</w:t>
      </w:r>
    </w:p>
    <w:p w:rsidR="00EE4691" w:rsidRDefault="000176F3" w:rsidP="000439F5">
      <w:pPr>
        <w:pStyle w:val="a3"/>
        <w:numPr>
          <w:ilvl w:val="0"/>
          <w:numId w:val="41"/>
        </w:numPr>
        <w:ind w:firstLineChars="0"/>
      </w:pPr>
      <w:r>
        <w:rPr>
          <w:rFonts w:hint="eastAsia"/>
        </w:rPr>
        <w:t>检查“</w:t>
      </w:r>
      <w:r>
        <w:rPr>
          <w:rFonts w:hint="eastAsia"/>
        </w:rPr>
        <w:t>BSA</w:t>
      </w:r>
      <w:r>
        <w:rPr>
          <w:rFonts w:hint="eastAsia"/>
        </w:rPr>
        <w:t>工参数据合法性检查”中的第</w:t>
      </w:r>
      <w:r>
        <w:rPr>
          <w:rFonts w:hint="eastAsia"/>
        </w:rPr>
        <w:t>3),4),5),7),8),9),10)</w:t>
      </w:r>
      <w:r w:rsidR="004B722B">
        <w:rPr>
          <w:rFonts w:hint="eastAsia"/>
        </w:rPr>
        <w:t>,12)</w:t>
      </w:r>
      <w:r>
        <w:rPr>
          <w:rFonts w:hint="eastAsia"/>
        </w:rPr>
        <w:t>项；</w:t>
      </w:r>
    </w:p>
    <w:p w:rsidR="003913AB" w:rsidRPr="000439F5" w:rsidRDefault="003913AB" w:rsidP="000439F5">
      <w:pPr>
        <w:pStyle w:val="a3"/>
        <w:numPr>
          <w:ilvl w:val="0"/>
          <w:numId w:val="41"/>
        </w:numPr>
        <w:ind w:firstLineChars="0"/>
        <w:rPr>
          <w:highlight w:val="yellow"/>
        </w:rPr>
      </w:pPr>
      <w:commentRangeStart w:id="12"/>
      <w:r w:rsidRPr="000439F5">
        <w:rPr>
          <w:rFonts w:hint="eastAsia"/>
          <w:highlight w:val="yellow"/>
        </w:rPr>
        <w:t>伪</w:t>
      </w:r>
      <w:commentRangeEnd w:id="12"/>
      <w:r w:rsidR="003B3CB0">
        <w:rPr>
          <w:rStyle w:val="a7"/>
        </w:rPr>
        <w:commentReference w:id="12"/>
      </w:r>
      <w:r w:rsidRPr="000439F5">
        <w:rPr>
          <w:rFonts w:hint="eastAsia"/>
          <w:highlight w:val="yellow"/>
        </w:rPr>
        <w:t>小区合法性检查</w:t>
      </w:r>
      <w:r w:rsidR="00EE4691" w:rsidRPr="000439F5">
        <w:rPr>
          <w:rFonts w:hint="eastAsia"/>
          <w:highlight w:val="yellow"/>
        </w:rPr>
        <w:t>：</w:t>
      </w:r>
    </w:p>
    <w:p w:rsidR="00EE4691" w:rsidRPr="000439F5" w:rsidRDefault="00EE4691" w:rsidP="000439F5">
      <w:pPr>
        <w:ind w:firstLine="420"/>
        <w:rPr>
          <w:highlight w:val="yellow"/>
        </w:rPr>
      </w:pPr>
      <w:r w:rsidRPr="000439F5">
        <w:rPr>
          <w:highlight w:val="yellow"/>
        </w:rPr>
        <w:t xml:space="preserve">    </w:t>
      </w:r>
      <w:r w:rsidRPr="000439F5">
        <w:rPr>
          <w:rFonts w:hint="eastAsia"/>
          <w:highlight w:val="yellow"/>
        </w:rPr>
        <w:t>检查伪基站和真实扇区信息的如下字段：天线经纬度、扇区方向角、前向链路校准，按照如下顺序进行检查：</w:t>
      </w:r>
    </w:p>
    <w:p w:rsidR="00EE4691" w:rsidRPr="000439F5" w:rsidRDefault="00EE4691" w:rsidP="000439F5">
      <w:pPr>
        <w:pStyle w:val="a3"/>
        <w:numPr>
          <w:ilvl w:val="1"/>
          <w:numId w:val="41"/>
        </w:numPr>
        <w:ind w:left="851" w:firstLineChars="0" w:firstLine="420"/>
        <w:rPr>
          <w:highlight w:val="yellow"/>
        </w:rPr>
      </w:pPr>
      <w:r w:rsidRPr="000439F5">
        <w:rPr>
          <w:rFonts w:hint="eastAsia"/>
          <w:highlight w:val="yellow"/>
        </w:rPr>
        <w:lastRenderedPageBreak/>
        <w:t>几个扇区的天线经纬度差异很大（如</w:t>
      </w:r>
      <w:r w:rsidRPr="000439F5">
        <w:rPr>
          <w:highlight w:val="yellow"/>
        </w:rPr>
        <w:t>500</w:t>
      </w:r>
      <w:r w:rsidRPr="000439F5">
        <w:rPr>
          <w:rFonts w:hint="eastAsia"/>
          <w:highlight w:val="yellow"/>
        </w:rPr>
        <w:t>米以上），通过</w:t>
      </w:r>
    </w:p>
    <w:p w:rsidR="003913AB" w:rsidRPr="000439F5" w:rsidRDefault="00EE4691" w:rsidP="000439F5">
      <w:pPr>
        <w:pStyle w:val="a3"/>
        <w:numPr>
          <w:ilvl w:val="1"/>
          <w:numId w:val="41"/>
        </w:numPr>
        <w:ind w:firstLineChars="0"/>
        <w:rPr>
          <w:highlight w:val="yellow"/>
        </w:rPr>
      </w:pPr>
      <w:r w:rsidRPr="000439F5">
        <w:rPr>
          <w:rFonts w:hint="eastAsia"/>
          <w:highlight w:val="yellow"/>
        </w:rPr>
        <w:t>如果两个扇区距离较近，则检查前向链路校准字段是否相差较大</w:t>
      </w:r>
      <w:r w:rsidR="002536A4" w:rsidRPr="000439F5">
        <w:rPr>
          <w:rFonts w:hint="eastAsia"/>
          <w:highlight w:val="yellow"/>
        </w:rPr>
        <w:t>，如果相差大（</w:t>
      </w:r>
      <w:r w:rsidR="002536A4" w:rsidRPr="000439F5">
        <w:rPr>
          <w:highlight w:val="yellow"/>
        </w:rPr>
        <w:t>15</w:t>
      </w:r>
      <w:r w:rsidR="002536A4" w:rsidRPr="000439F5">
        <w:rPr>
          <w:rFonts w:hint="eastAsia"/>
          <w:highlight w:val="yellow"/>
        </w:rPr>
        <w:t>以上），通过</w:t>
      </w:r>
    </w:p>
    <w:p w:rsidR="002536A4" w:rsidRPr="000439F5" w:rsidRDefault="002536A4" w:rsidP="000439F5">
      <w:pPr>
        <w:pStyle w:val="a3"/>
        <w:numPr>
          <w:ilvl w:val="1"/>
          <w:numId w:val="41"/>
        </w:numPr>
        <w:ind w:firstLineChars="0"/>
        <w:rPr>
          <w:highlight w:val="yellow"/>
        </w:rPr>
      </w:pPr>
      <w:r w:rsidRPr="000439F5">
        <w:rPr>
          <w:rFonts w:hint="eastAsia"/>
          <w:highlight w:val="yellow"/>
        </w:rPr>
        <w:t>经纬度一致且前向链路校准一致的不允许录入</w:t>
      </w:r>
    </w:p>
    <w:p w:rsidR="00EE4691" w:rsidRDefault="00A02DF1" w:rsidP="000439F5">
      <w:pPr>
        <w:pStyle w:val="a3"/>
        <w:numPr>
          <w:ilvl w:val="1"/>
          <w:numId w:val="4"/>
        </w:numPr>
        <w:ind w:firstLineChars="0"/>
      </w:pPr>
      <w:r>
        <w:rPr>
          <w:rFonts w:hint="eastAsia"/>
        </w:rPr>
        <w:t>如果所有检查项目都通过，则</w:t>
      </w:r>
      <w:r w:rsidR="002D7556">
        <w:rPr>
          <w:rFonts w:hint="eastAsia"/>
        </w:rPr>
        <w:t>可保存伪基站</w:t>
      </w:r>
      <w:r w:rsidR="002D7556">
        <w:rPr>
          <w:rFonts w:hint="eastAsia"/>
        </w:rPr>
        <w:t>BSA</w:t>
      </w:r>
      <w:r w:rsidR="002D7556">
        <w:rPr>
          <w:rFonts w:hint="eastAsia"/>
        </w:rPr>
        <w:t>数据</w:t>
      </w:r>
      <w:r>
        <w:rPr>
          <w:rFonts w:hint="eastAsia"/>
        </w:rPr>
        <w:t>；否则提醒用户数据错误需要修改；</w:t>
      </w:r>
    </w:p>
    <w:p w:rsidR="00EE4691" w:rsidRDefault="00A02DF1" w:rsidP="000439F5">
      <w:pPr>
        <w:pStyle w:val="a3"/>
        <w:numPr>
          <w:ilvl w:val="1"/>
          <w:numId w:val="4"/>
        </w:numPr>
        <w:ind w:firstLineChars="0"/>
      </w:pPr>
      <w:r>
        <w:rPr>
          <w:rFonts w:hint="eastAsia"/>
        </w:rPr>
        <w:t>利用导入的数据维护伪</w:t>
      </w:r>
      <w:proofErr w:type="gramStart"/>
      <w:r>
        <w:rPr>
          <w:rFonts w:hint="eastAsia"/>
        </w:rPr>
        <w:t>基站载扇</w:t>
      </w:r>
      <w:proofErr w:type="gramEnd"/>
      <w:r>
        <w:rPr>
          <w:rFonts w:hint="eastAsia"/>
        </w:rPr>
        <w:t>BSA</w:t>
      </w:r>
      <w:r>
        <w:rPr>
          <w:rFonts w:hint="eastAsia"/>
        </w:rPr>
        <w:t>数据，对于不存在的</w:t>
      </w:r>
      <w:proofErr w:type="gramStart"/>
      <w:r>
        <w:rPr>
          <w:rFonts w:hint="eastAsia"/>
        </w:rPr>
        <w:t>载扇则</w:t>
      </w:r>
      <w:proofErr w:type="gramEnd"/>
      <w:r>
        <w:rPr>
          <w:rFonts w:hint="eastAsia"/>
        </w:rPr>
        <w:t>新增；对应存在的网元，则修改。利用</w:t>
      </w:r>
      <w:r>
        <w:rPr>
          <w:rFonts w:hint="eastAsia"/>
        </w:rPr>
        <w:t>SnapCell</w:t>
      </w:r>
      <w:r>
        <w:rPr>
          <w:rFonts w:hint="eastAsia"/>
        </w:rPr>
        <w:t>推导五项值，填入伪</w:t>
      </w:r>
      <w:proofErr w:type="gramStart"/>
      <w:r>
        <w:rPr>
          <w:rFonts w:hint="eastAsia"/>
        </w:rPr>
        <w:t>基站载扇</w:t>
      </w:r>
      <w:proofErr w:type="gramEnd"/>
      <w:r>
        <w:rPr>
          <w:rFonts w:hint="eastAsia"/>
        </w:rPr>
        <w:t>BSA</w:t>
      </w:r>
      <w:r>
        <w:rPr>
          <w:rFonts w:hint="eastAsia"/>
        </w:rPr>
        <w:t>数据中。</w:t>
      </w:r>
    </w:p>
    <w:p w:rsidR="00EE4691" w:rsidRDefault="00A02DF1" w:rsidP="000439F5">
      <w:pPr>
        <w:pStyle w:val="a3"/>
        <w:numPr>
          <w:ilvl w:val="1"/>
          <w:numId w:val="4"/>
        </w:numPr>
        <w:ind w:firstLineChars="0"/>
      </w:pPr>
      <w:r>
        <w:rPr>
          <w:rFonts w:hint="eastAsia"/>
        </w:rPr>
        <w:t>将伪</w:t>
      </w:r>
      <w:proofErr w:type="gramStart"/>
      <w:r>
        <w:rPr>
          <w:rFonts w:hint="eastAsia"/>
        </w:rPr>
        <w:t>基站载扇</w:t>
      </w:r>
      <w:proofErr w:type="gramEnd"/>
      <w:r>
        <w:rPr>
          <w:rFonts w:hint="eastAsia"/>
        </w:rPr>
        <w:t>BSA</w:t>
      </w:r>
      <w:r>
        <w:rPr>
          <w:rFonts w:hint="eastAsia"/>
        </w:rPr>
        <w:t>数据表中的所有修改同步到平台</w:t>
      </w:r>
      <w:r>
        <w:rPr>
          <w:rFonts w:hint="eastAsia"/>
        </w:rPr>
        <w:t>BSA</w:t>
      </w:r>
      <w:r>
        <w:rPr>
          <w:rFonts w:hint="eastAsia"/>
        </w:rPr>
        <w:t>数据中。</w:t>
      </w:r>
    </w:p>
    <w:p w:rsidR="00EE4691" w:rsidRDefault="00A02DF1" w:rsidP="000439F5">
      <w:pPr>
        <w:pStyle w:val="a3"/>
        <w:numPr>
          <w:ilvl w:val="1"/>
          <w:numId w:val="4"/>
        </w:numPr>
        <w:ind w:firstLineChars="0"/>
      </w:pPr>
      <w:r>
        <w:rPr>
          <w:rFonts w:hint="eastAsia"/>
        </w:rPr>
        <w:t>记录更新日志，相见“记录更新日志”章节。</w:t>
      </w:r>
    </w:p>
    <w:p w:rsidR="005C5DE6" w:rsidRDefault="005C5DE6" w:rsidP="000F51FC">
      <w:pPr>
        <w:pStyle w:val="3"/>
        <w:numPr>
          <w:ilvl w:val="2"/>
          <w:numId w:val="36"/>
        </w:numPr>
      </w:pPr>
      <w:r>
        <w:rPr>
          <w:rFonts w:hint="eastAsia"/>
        </w:rPr>
        <w:t>定位日志中获取缺失的</w:t>
      </w:r>
      <w:r>
        <w:rPr>
          <w:rFonts w:hint="eastAsia"/>
        </w:rPr>
        <w:t>BSA</w:t>
      </w:r>
      <w:proofErr w:type="gramStart"/>
      <w:r>
        <w:rPr>
          <w:rFonts w:hint="eastAsia"/>
        </w:rPr>
        <w:t>工参网</w:t>
      </w:r>
      <w:proofErr w:type="gramEnd"/>
      <w:r>
        <w:rPr>
          <w:rFonts w:hint="eastAsia"/>
        </w:rPr>
        <w:t>元</w:t>
      </w:r>
    </w:p>
    <w:p w:rsidR="00F21B0F" w:rsidRPr="00F21B0F" w:rsidRDefault="00F80646" w:rsidP="00F21B0F">
      <w:r>
        <w:object w:dxaOrig="6321" w:dyaOrig="7044" w14:anchorId="6DFD390D">
          <v:shape id="_x0000_i1027" type="#_x0000_t75" style="width:241.05pt;height:268.6pt" o:ole="">
            <v:imagedata r:id="rId15" o:title=""/>
          </v:shape>
          <o:OLEObject Type="Embed" ProgID="Visio.Drawing.11" ShapeID="_x0000_i1027" DrawAspect="Content" ObjectID="_1431503410" r:id="rId16"/>
        </w:object>
      </w:r>
    </w:p>
    <w:p w:rsidR="00153B9A" w:rsidRDefault="006D03D4" w:rsidP="006D03D4">
      <w:r>
        <w:rPr>
          <w:rFonts w:hint="eastAsia"/>
        </w:rPr>
        <w:tab/>
      </w:r>
      <w:r w:rsidR="00153B9A">
        <w:rPr>
          <w:rFonts w:hint="eastAsia"/>
        </w:rPr>
        <w:t>将定位日志中</w:t>
      </w:r>
      <w:r w:rsidR="00153B9A">
        <w:rPr>
          <w:rFonts w:hint="eastAsia"/>
        </w:rPr>
        <w:t>BS</w:t>
      </w:r>
      <w:r w:rsidR="00153B9A">
        <w:rPr>
          <w:rFonts w:hint="eastAsia"/>
        </w:rPr>
        <w:t>查找失败的</w:t>
      </w:r>
      <w:proofErr w:type="gramStart"/>
      <w:r w:rsidR="00153B9A">
        <w:rPr>
          <w:rFonts w:hint="eastAsia"/>
        </w:rPr>
        <w:t>载扇加入</w:t>
      </w:r>
      <w:proofErr w:type="gramEnd"/>
      <w:r w:rsidR="00153B9A">
        <w:rPr>
          <w:rFonts w:hint="eastAsia"/>
        </w:rPr>
        <w:t>到</w:t>
      </w:r>
      <w:r w:rsidR="00153B9A">
        <w:rPr>
          <w:rFonts w:hint="eastAsia"/>
        </w:rPr>
        <w:t>BSA</w:t>
      </w:r>
      <w:r w:rsidR="00153B9A">
        <w:rPr>
          <w:rFonts w:hint="eastAsia"/>
        </w:rPr>
        <w:t>工参数据中：</w:t>
      </w:r>
    </w:p>
    <w:p w:rsidR="00153B9A" w:rsidRPr="00153B9A" w:rsidRDefault="00153B9A" w:rsidP="000F51FC">
      <w:pPr>
        <w:pStyle w:val="a3"/>
        <w:numPr>
          <w:ilvl w:val="0"/>
          <w:numId w:val="26"/>
        </w:numPr>
        <w:ind w:firstLineChars="0"/>
      </w:pPr>
      <w:r>
        <w:rPr>
          <w:rFonts w:hint="eastAsia"/>
        </w:rPr>
        <w:t>获取数据：</w:t>
      </w:r>
    </w:p>
    <w:p w:rsidR="00153B9A" w:rsidRDefault="00153B9A" w:rsidP="006D03D4">
      <w:r>
        <w:rPr>
          <w:rFonts w:hint="eastAsia"/>
        </w:rPr>
        <w:tab/>
      </w:r>
      <w:r w:rsidR="007414DC">
        <w:rPr>
          <w:rFonts w:hint="eastAsia"/>
        </w:rPr>
        <w:t>此处数据为定位日志</w:t>
      </w:r>
      <w:r w:rsidR="007414DC">
        <w:rPr>
          <w:rFonts w:hint="eastAsia"/>
        </w:rPr>
        <w:t>fix</w:t>
      </w:r>
      <w:r w:rsidR="007414DC">
        <w:rPr>
          <w:rFonts w:hint="eastAsia"/>
        </w:rPr>
        <w:t>文件中</w:t>
      </w:r>
      <w:r w:rsidR="007414DC">
        <w:rPr>
          <w:rFonts w:hint="eastAsia"/>
        </w:rPr>
        <w:t>Found 0 match</w:t>
      </w:r>
      <w:r w:rsidR="007414DC">
        <w:rPr>
          <w:rFonts w:hint="eastAsia"/>
        </w:rPr>
        <w:t>对应</w:t>
      </w:r>
      <w:proofErr w:type="gramStart"/>
      <w:r w:rsidR="007414DC">
        <w:rPr>
          <w:rFonts w:hint="eastAsia"/>
        </w:rPr>
        <w:t>的载扇数据</w:t>
      </w:r>
      <w:proofErr w:type="gramEnd"/>
      <w:r w:rsidR="007414DC">
        <w:rPr>
          <w:rFonts w:hint="eastAsia"/>
        </w:rPr>
        <w:t>。具体为定位日志</w:t>
      </w:r>
      <w:r w:rsidR="00BF1096">
        <w:rPr>
          <w:rFonts w:hint="eastAsia"/>
        </w:rPr>
        <w:t>采集</w:t>
      </w:r>
      <w:r w:rsidR="007414DC">
        <w:rPr>
          <w:rFonts w:hint="eastAsia"/>
        </w:rPr>
        <w:t>主表中</w:t>
      </w:r>
      <w:r w:rsidR="007414DC" w:rsidRPr="00A46F2A">
        <w:rPr>
          <w:rFonts w:hint="eastAsia"/>
        </w:rPr>
        <w:t>Serving BS Found Matches</w:t>
      </w:r>
      <w:r w:rsidR="007414DC" w:rsidRPr="00A46F2A">
        <w:rPr>
          <w:rFonts w:hint="eastAsia"/>
        </w:rPr>
        <w:t>字段为</w:t>
      </w:r>
      <w:r w:rsidR="007414DC" w:rsidRPr="00A46F2A">
        <w:rPr>
          <w:rFonts w:hint="eastAsia"/>
        </w:rPr>
        <w:t>0</w:t>
      </w:r>
      <w:r w:rsidR="007414DC" w:rsidRPr="00A46F2A">
        <w:rPr>
          <w:rFonts w:hint="eastAsia"/>
        </w:rPr>
        <w:t>时对应记录的网元</w:t>
      </w:r>
      <w:r>
        <w:rPr>
          <w:rFonts w:hint="eastAsia"/>
        </w:rPr>
        <w:t>。</w:t>
      </w:r>
    </w:p>
    <w:p w:rsidR="00153B9A" w:rsidRPr="00153B9A" w:rsidRDefault="00153B9A" w:rsidP="006D03D4">
      <w:r>
        <w:rPr>
          <w:rFonts w:hint="eastAsia"/>
        </w:rPr>
        <w:tab/>
      </w:r>
      <w:r w:rsidR="00E5028A">
        <w:rPr>
          <w:rFonts w:hint="eastAsia"/>
        </w:rPr>
        <w:tab/>
      </w:r>
      <w:r>
        <w:rPr>
          <w:rFonts w:hint="eastAsia"/>
        </w:rPr>
        <w:t>网元标识：</w:t>
      </w:r>
    </w:p>
    <w:p w:rsidR="00153B9A" w:rsidRDefault="00E5028A" w:rsidP="006D03D4">
      <w:r>
        <w:rPr>
          <w:rFonts w:hint="eastAsia"/>
        </w:rPr>
        <w:tab/>
      </w:r>
      <w:r w:rsidR="00BF1096" w:rsidRPr="00A46F2A">
        <w:rPr>
          <w:rFonts w:hint="eastAsia"/>
        </w:rPr>
        <w:t>（</w:t>
      </w:r>
      <w:r w:rsidR="00BF1096" w:rsidRPr="00A46F2A">
        <w:rPr>
          <w:rFonts w:hint="eastAsia"/>
        </w:rPr>
        <w:t>PILOT_PHASE_DATA SID</w:t>
      </w:r>
      <w:r w:rsidR="00BF1096" w:rsidRPr="00A46F2A">
        <w:rPr>
          <w:rFonts w:hint="eastAsia"/>
        </w:rPr>
        <w:t>，</w:t>
      </w:r>
      <w:r w:rsidR="00BF1096" w:rsidRPr="00A46F2A">
        <w:rPr>
          <w:rFonts w:hint="eastAsia"/>
        </w:rPr>
        <w:t>PILOT_PHASE_DATA NID</w:t>
      </w:r>
      <w:r w:rsidR="00BF1096" w:rsidRPr="00A46F2A">
        <w:rPr>
          <w:rFonts w:hint="eastAsia"/>
        </w:rPr>
        <w:t>，</w:t>
      </w:r>
      <w:r w:rsidR="00BF1096" w:rsidRPr="00A46F2A">
        <w:rPr>
          <w:rFonts w:hint="eastAsia"/>
        </w:rPr>
        <w:t>PILOT_PHASE_DATA SRV_BS</w:t>
      </w:r>
      <w:r w:rsidR="00BF1096" w:rsidRPr="00A46F2A">
        <w:rPr>
          <w:rFonts w:hint="eastAsia"/>
        </w:rPr>
        <w:t>，</w:t>
      </w:r>
      <w:r w:rsidR="00BF1096" w:rsidRPr="00A46F2A">
        <w:rPr>
          <w:rFonts w:hint="eastAsia"/>
        </w:rPr>
        <w:t>PILOT_PHASE_DATA BAND/FREQ</w:t>
      </w:r>
      <w:r w:rsidR="00BF1096" w:rsidRPr="00A46F2A">
        <w:rPr>
          <w:rFonts w:hint="eastAsia"/>
        </w:rPr>
        <w:t>）</w:t>
      </w:r>
      <w:r w:rsidR="007414DC" w:rsidRPr="00A46F2A">
        <w:rPr>
          <w:rFonts w:hint="eastAsia"/>
        </w:rPr>
        <w:t>。</w:t>
      </w:r>
    </w:p>
    <w:p w:rsidR="006D03D4" w:rsidRDefault="00153B9A" w:rsidP="006D03D4">
      <w:pPr>
        <w:rPr>
          <w:rFonts w:ascii="宋体" w:hAnsi="宋体" w:cs="宋体"/>
          <w:color w:val="000000"/>
          <w:kern w:val="0"/>
          <w:sz w:val="22"/>
        </w:rPr>
      </w:pPr>
      <w:r>
        <w:rPr>
          <w:rFonts w:hint="eastAsia"/>
        </w:rPr>
        <w:tab/>
      </w:r>
      <w:r w:rsidR="00BF1096" w:rsidRPr="00A46F2A">
        <w:rPr>
          <w:rFonts w:hint="eastAsia"/>
        </w:rPr>
        <w:t>这四个字段分别为缺失</w:t>
      </w:r>
      <w:r>
        <w:rPr>
          <w:rFonts w:hint="eastAsia"/>
        </w:rPr>
        <w:t>BS</w:t>
      </w:r>
      <w:r w:rsidR="00BF1096" w:rsidRPr="00A46F2A">
        <w:rPr>
          <w:rFonts w:hint="eastAsia"/>
        </w:rPr>
        <w:t>网元的</w:t>
      </w:r>
      <w:r w:rsidR="00BF1096" w:rsidRPr="00A46F2A">
        <w:rPr>
          <w:rFonts w:hint="eastAsia"/>
        </w:rPr>
        <w:t>SID</w:t>
      </w:r>
      <w:r w:rsidR="00BF1096" w:rsidRPr="00A46F2A">
        <w:rPr>
          <w:rFonts w:hint="eastAsia"/>
        </w:rPr>
        <w:t>，</w:t>
      </w:r>
      <w:r w:rsidR="00BF1096" w:rsidRPr="00A46F2A">
        <w:rPr>
          <w:rFonts w:hint="eastAsia"/>
        </w:rPr>
        <w:t>NID</w:t>
      </w:r>
      <w:r w:rsidR="00BF1096" w:rsidRPr="00A46F2A">
        <w:rPr>
          <w:rFonts w:hint="eastAsia"/>
        </w:rPr>
        <w:t>，</w:t>
      </w:r>
      <w:r w:rsidR="00F16046">
        <w:rPr>
          <w:rFonts w:hint="eastAsia"/>
        </w:rPr>
        <w:t>BASE_ID</w:t>
      </w:r>
      <w:r w:rsidR="00BF1096" w:rsidRPr="00A46F2A">
        <w:rPr>
          <w:rFonts w:hint="eastAsia"/>
        </w:rPr>
        <w:t>和频点</w:t>
      </w:r>
      <w:r w:rsidR="00BF1096" w:rsidRPr="00A46F2A">
        <w:rPr>
          <w:rFonts w:hint="eastAsia"/>
        </w:rPr>
        <w:t>CDMA_FREQ</w:t>
      </w:r>
      <w:r>
        <w:rPr>
          <w:rFonts w:hint="eastAsia"/>
        </w:rPr>
        <w:t>。</w:t>
      </w:r>
      <w:r w:rsidR="00BF1096" w:rsidRPr="00A46F2A">
        <w:rPr>
          <w:rFonts w:hint="eastAsia"/>
        </w:rPr>
        <w:t>其中</w:t>
      </w:r>
      <w:r w:rsidR="00F16046">
        <w:rPr>
          <w:rFonts w:hint="eastAsia"/>
        </w:rPr>
        <w:t>BASE_ID</w:t>
      </w:r>
      <w:r w:rsidR="00BF1096" w:rsidRPr="00A46F2A">
        <w:rPr>
          <w:rFonts w:hint="eastAsia"/>
        </w:rPr>
        <w:t>和</w:t>
      </w:r>
      <w:r w:rsidR="00BF1096" w:rsidRPr="00A46F2A">
        <w:rPr>
          <w:rFonts w:hint="eastAsia"/>
        </w:rPr>
        <w:t>CDMA_FREQ</w:t>
      </w:r>
      <w:r w:rsidR="00BF1096" w:rsidRPr="00A46F2A">
        <w:rPr>
          <w:rFonts w:hint="eastAsia"/>
        </w:rPr>
        <w:t>原始为</w:t>
      </w:r>
      <w:r w:rsidR="00BF1096" w:rsidRPr="00A46F2A">
        <w:rPr>
          <w:rFonts w:hint="eastAsia"/>
        </w:rPr>
        <w:t>16</w:t>
      </w:r>
      <w:r w:rsidR="00BF1096" w:rsidRPr="00A46F2A">
        <w:rPr>
          <w:rFonts w:hint="eastAsia"/>
        </w:rPr>
        <w:t>进制数，需要分别转换为</w:t>
      </w:r>
      <w:r w:rsidR="00BF1096" w:rsidRPr="00A46F2A">
        <w:rPr>
          <w:rFonts w:hint="eastAsia"/>
        </w:rPr>
        <w:t>10</w:t>
      </w:r>
      <w:r w:rsidR="00BF1096" w:rsidRPr="00A46F2A">
        <w:rPr>
          <w:rFonts w:hint="eastAsia"/>
        </w:rPr>
        <w:t>进制</w:t>
      </w:r>
      <w:r>
        <w:rPr>
          <w:rFonts w:hint="eastAsia"/>
        </w:rPr>
        <w:t>，</w:t>
      </w:r>
      <w:r w:rsidR="00BF1096" w:rsidRPr="00A46F2A">
        <w:rPr>
          <w:rFonts w:hint="eastAsia"/>
        </w:rPr>
        <w:t>然后按</w:t>
      </w:r>
      <w:r w:rsidR="00BF1096" w:rsidRPr="00A46F2A">
        <w:rPr>
          <w:rFonts w:hint="eastAsia"/>
        </w:rPr>
        <w:t>65536*CDMA_FREQ+</w:t>
      </w:r>
      <w:r w:rsidR="00F16046">
        <w:rPr>
          <w:rFonts w:hint="eastAsia"/>
        </w:rPr>
        <w:t>BASE_ID</w:t>
      </w:r>
      <w:commentRangeStart w:id="13"/>
      <w:r w:rsidR="00BF1096" w:rsidRPr="00A46F2A">
        <w:rPr>
          <w:rFonts w:hint="eastAsia"/>
        </w:rPr>
        <w:t>的</w:t>
      </w:r>
      <w:commentRangeEnd w:id="13"/>
      <w:r w:rsidR="003B3CB0">
        <w:rPr>
          <w:rStyle w:val="a7"/>
        </w:rPr>
        <w:commentReference w:id="13"/>
      </w:r>
      <w:r w:rsidR="00BF1096" w:rsidRPr="00A46F2A">
        <w:rPr>
          <w:rFonts w:hint="eastAsia"/>
        </w:rPr>
        <w:t>公式计算出</w:t>
      </w:r>
      <w:r w:rsidR="00BF1096" w:rsidRPr="00A46F2A">
        <w:rPr>
          <w:rFonts w:hint="eastAsia"/>
        </w:rPr>
        <w:t>Extend BID</w:t>
      </w:r>
      <w:r w:rsidR="00BF1096" w:rsidRPr="00A46F2A">
        <w:rPr>
          <w:rFonts w:hint="eastAsia"/>
        </w:rPr>
        <w:t>。</w:t>
      </w:r>
    </w:p>
    <w:p w:rsidR="00BF1096" w:rsidRDefault="00BF1096" w:rsidP="006D03D4">
      <w:r>
        <w:rPr>
          <w:noProof/>
        </w:rPr>
        <w:lastRenderedPageBreak/>
        <w:drawing>
          <wp:inline distT="0" distB="0" distL="0" distR="0" wp14:anchorId="26829CC3" wp14:editId="7BC4B430">
            <wp:extent cx="5274310" cy="1275235"/>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274310" cy="1275235"/>
                    </a:xfrm>
                    <a:prstGeom prst="rect">
                      <a:avLst/>
                    </a:prstGeom>
                  </pic:spPr>
                </pic:pic>
              </a:graphicData>
            </a:graphic>
          </wp:inline>
        </w:drawing>
      </w:r>
    </w:p>
    <w:p w:rsidR="00CD28C6" w:rsidRDefault="00CD28C6" w:rsidP="000F51FC">
      <w:pPr>
        <w:pStyle w:val="a3"/>
        <w:numPr>
          <w:ilvl w:val="0"/>
          <w:numId w:val="26"/>
        </w:numPr>
        <w:ind w:firstLineChars="0"/>
      </w:pPr>
      <w:r>
        <w:rPr>
          <w:rFonts w:hint="eastAsia"/>
        </w:rPr>
        <w:t>将该网</w:t>
      </w:r>
      <w:proofErr w:type="gramStart"/>
      <w:r>
        <w:rPr>
          <w:rFonts w:hint="eastAsia"/>
        </w:rPr>
        <w:t>元加入</w:t>
      </w:r>
      <w:r>
        <w:rPr>
          <w:rFonts w:hint="eastAsia"/>
        </w:rPr>
        <w:t>BSA</w:t>
      </w:r>
      <w:r>
        <w:rPr>
          <w:rFonts w:hint="eastAsia"/>
        </w:rPr>
        <w:t>工参</w:t>
      </w:r>
      <w:proofErr w:type="gramEnd"/>
      <w:r>
        <w:rPr>
          <w:rFonts w:hint="eastAsia"/>
        </w:rPr>
        <w:t>表中</w:t>
      </w:r>
    </w:p>
    <w:p w:rsidR="00F27365" w:rsidRDefault="00CD28C6" w:rsidP="006D03D4">
      <w:r>
        <w:rPr>
          <w:rFonts w:hint="eastAsia"/>
        </w:rPr>
        <w:tab/>
      </w:r>
      <w:proofErr w:type="gramStart"/>
      <w:r w:rsidR="008505DF">
        <w:rPr>
          <w:rFonts w:hint="eastAsia"/>
        </w:rPr>
        <w:t>需判断</w:t>
      </w:r>
      <w:proofErr w:type="gramEnd"/>
      <w:r w:rsidR="008505DF">
        <w:rPr>
          <w:rFonts w:hint="eastAsia"/>
        </w:rPr>
        <w:t>上述得到的网元是否已通过“主设备</w:t>
      </w:r>
      <w:r w:rsidR="008505DF">
        <w:rPr>
          <w:rFonts w:hint="eastAsia"/>
        </w:rPr>
        <w:t>1X</w:t>
      </w:r>
      <w:r w:rsidR="008505DF">
        <w:rPr>
          <w:rFonts w:hint="eastAsia"/>
        </w:rPr>
        <w:t>参数配置数据”中的步骤获取，即已从参数配置中获取了</w:t>
      </w:r>
      <w:proofErr w:type="gramStart"/>
      <w:r w:rsidR="008505DF">
        <w:rPr>
          <w:rFonts w:hint="eastAsia"/>
        </w:rPr>
        <w:t>待增加</w:t>
      </w:r>
      <w:proofErr w:type="gramEnd"/>
      <w:r w:rsidR="008505DF">
        <w:rPr>
          <w:rFonts w:hint="eastAsia"/>
        </w:rPr>
        <w:t>到</w:t>
      </w:r>
      <w:r w:rsidR="008505DF">
        <w:rPr>
          <w:rFonts w:hint="eastAsia"/>
        </w:rPr>
        <w:t>BSA</w:t>
      </w:r>
      <w:proofErr w:type="gramStart"/>
      <w:r w:rsidR="008505DF">
        <w:rPr>
          <w:rFonts w:hint="eastAsia"/>
        </w:rPr>
        <w:t>工参表中</w:t>
      </w:r>
      <w:proofErr w:type="gramEnd"/>
      <w:r w:rsidR="008505DF">
        <w:rPr>
          <w:rFonts w:hint="eastAsia"/>
        </w:rPr>
        <w:t>的</w:t>
      </w:r>
      <w:proofErr w:type="gramStart"/>
      <w:r w:rsidR="008505DF">
        <w:rPr>
          <w:rFonts w:hint="eastAsia"/>
        </w:rPr>
        <w:t>的载扇</w:t>
      </w:r>
      <w:proofErr w:type="gramEnd"/>
      <w:r w:rsidR="008505DF">
        <w:rPr>
          <w:rFonts w:hint="eastAsia"/>
        </w:rPr>
        <w:t>数据。如果已从参数配置中获取了此网元，则此网元不用再添加，但需</w:t>
      </w:r>
      <w:proofErr w:type="gramStart"/>
      <w:r w:rsidR="008505DF">
        <w:rPr>
          <w:rFonts w:hint="eastAsia"/>
        </w:rPr>
        <w:t>对此网</w:t>
      </w:r>
      <w:proofErr w:type="gramEnd"/>
      <w:r w:rsidR="008505DF">
        <w:rPr>
          <w:rFonts w:hint="eastAsia"/>
        </w:rPr>
        <w:t>元进行标注，表示此网元已在定位日志中</w:t>
      </w:r>
      <w:proofErr w:type="gramStart"/>
      <w:r w:rsidR="008505DF">
        <w:rPr>
          <w:rFonts w:hint="eastAsia"/>
        </w:rPr>
        <w:t>提示过未找到</w:t>
      </w:r>
      <w:proofErr w:type="gramEnd"/>
      <w:r w:rsidR="008505DF">
        <w:rPr>
          <w:rFonts w:hint="eastAsia"/>
        </w:rPr>
        <w:t>工参；如果参数配置和</w:t>
      </w:r>
      <w:r w:rsidR="008505DF">
        <w:rPr>
          <w:rFonts w:hint="eastAsia"/>
        </w:rPr>
        <w:t>BSA</w:t>
      </w:r>
      <w:proofErr w:type="gramStart"/>
      <w:r w:rsidR="008505DF">
        <w:rPr>
          <w:rFonts w:hint="eastAsia"/>
        </w:rPr>
        <w:t>工参表中</w:t>
      </w:r>
      <w:proofErr w:type="gramEnd"/>
      <w:r w:rsidR="008505DF">
        <w:rPr>
          <w:rFonts w:hint="eastAsia"/>
        </w:rPr>
        <w:t>均无，则需将此</w:t>
      </w:r>
      <w:proofErr w:type="gramStart"/>
      <w:r w:rsidR="008505DF">
        <w:rPr>
          <w:rFonts w:hint="eastAsia"/>
        </w:rPr>
        <w:t>网元需增加</w:t>
      </w:r>
      <w:proofErr w:type="gramEnd"/>
      <w:r w:rsidR="008505DF">
        <w:rPr>
          <w:rFonts w:hint="eastAsia"/>
        </w:rPr>
        <w:t>到</w:t>
      </w:r>
      <w:r w:rsidR="008505DF">
        <w:rPr>
          <w:rFonts w:hint="eastAsia"/>
        </w:rPr>
        <w:t>BSA</w:t>
      </w:r>
      <w:proofErr w:type="gramStart"/>
      <w:r w:rsidR="008505DF">
        <w:rPr>
          <w:rFonts w:hint="eastAsia"/>
        </w:rPr>
        <w:t>工参表中</w:t>
      </w:r>
      <w:proofErr w:type="gramEnd"/>
      <w:r w:rsidR="008505DF">
        <w:rPr>
          <w:rFonts w:hint="eastAsia"/>
        </w:rPr>
        <w:t>。</w:t>
      </w:r>
      <w:r w:rsidR="00F27365">
        <w:rPr>
          <w:rFonts w:hint="eastAsia"/>
        </w:rPr>
        <w:t>定位日志中可得到如下字段：</w:t>
      </w:r>
    </w:p>
    <w:tbl>
      <w:tblPr>
        <w:tblW w:w="8020" w:type="dxa"/>
        <w:tblInd w:w="93" w:type="dxa"/>
        <w:tblLook w:val="04A0" w:firstRow="1" w:lastRow="0" w:firstColumn="1" w:lastColumn="0" w:noHBand="0" w:noVBand="1"/>
      </w:tblPr>
      <w:tblGrid>
        <w:gridCol w:w="1420"/>
        <w:gridCol w:w="1540"/>
        <w:gridCol w:w="5060"/>
      </w:tblGrid>
      <w:tr w:rsidR="004F5116" w:rsidRPr="004F5116" w:rsidTr="004F5116">
        <w:trPr>
          <w:trHeight w:val="42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 Sector Name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导频扇区名</w:t>
            </w:r>
          </w:p>
        </w:tc>
        <w:tc>
          <w:tcPr>
            <w:tcW w:w="5060" w:type="dxa"/>
            <w:tcBorders>
              <w:top w:val="single" w:sz="4" w:space="0" w:color="auto"/>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此字段命名为[SID]-[NID]-[Extend BID]-[T-PN]</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SID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SID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SID</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NID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NID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NID</w:t>
            </w:r>
          </w:p>
        </w:tc>
      </w:tr>
      <w:tr w:rsidR="004F5116" w:rsidRPr="004F5116" w:rsidTr="004F5116">
        <w:trPr>
          <w:trHeight w:val="63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Extend BID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扩展基站</w:t>
            </w:r>
            <w:r w:rsidRPr="004F5116">
              <w:rPr>
                <w:rFonts w:ascii="Calibri" w:eastAsia="宋体" w:hAnsi="Calibri" w:cs="Calibri"/>
                <w:color w:val="000000"/>
                <w:kern w:val="0"/>
                <w:sz w:val="16"/>
                <w:szCs w:val="16"/>
              </w:rPr>
              <w:t>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通过PILOT_PHASE_DATA SRV_BS（16进制，转换为十进制后记为</w:t>
            </w:r>
            <w:r w:rsidR="00F16046">
              <w:rPr>
                <w:rFonts w:ascii="宋体" w:eastAsia="宋体" w:hAnsi="宋体" w:cs="宋体" w:hint="eastAsia"/>
                <w:color w:val="000000"/>
                <w:kern w:val="0"/>
                <w:sz w:val="16"/>
                <w:szCs w:val="16"/>
              </w:rPr>
              <w:t>BASE_ID</w:t>
            </w:r>
            <w:r w:rsidRPr="004F5116">
              <w:rPr>
                <w:rFonts w:ascii="宋体" w:eastAsia="宋体" w:hAnsi="宋体" w:cs="宋体" w:hint="eastAsia"/>
                <w:color w:val="000000"/>
                <w:kern w:val="0"/>
                <w:sz w:val="16"/>
                <w:szCs w:val="16"/>
              </w:rPr>
              <w:t>）和PILOT_PHASE_DATA BAND/FREQ（16进制，转换为十进制后为CDMA_FREQ）计算。公式为CDMA_FREQ*65536+</w:t>
            </w:r>
            <w:r w:rsidR="00F16046">
              <w:rPr>
                <w:rFonts w:ascii="宋体" w:eastAsia="宋体" w:hAnsi="宋体" w:cs="宋体" w:hint="eastAsia"/>
                <w:color w:val="000000"/>
                <w:kern w:val="0"/>
                <w:sz w:val="16"/>
                <w:szCs w:val="16"/>
              </w:rPr>
              <w:t>BASE_ID</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T-PN</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发射</w:t>
            </w:r>
            <w:r w:rsidRPr="004F5116">
              <w:rPr>
                <w:rFonts w:ascii="Calibri" w:eastAsia="宋体" w:hAnsi="Calibri" w:cs="Calibri"/>
                <w:color w:val="000000"/>
                <w:kern w:val="0"/>
                <w:sz w:val="16"/>
                <w:szCs w:val="16"/>
              </w:rPr>
              <w:t>PN</w:t>
            </w:r>
            <w:r w:rsidRPr="004F5116">
              <w:rPr>
                <w:rFonts w:ascii="宋体" w:eastAsia="宋体" w:hAnsi="宋体" w:cs="宋体" w:hint="eastAsia"/>
                <w:color w:val="000000"/>
                <w:kern w:val="0"/>
                <w:sz w:val="16"/>
                <w:szCs w:val="16"/>
              </w:rPr>
              <w:t>码</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REF_PN</w:t>
            </w:r>
          </w:p>
        </w:tc>
      </w:tr>
    </w:tbl>
    <w:p w:rsidR="00F27365" w:rsidRPr="004F5116" w:rsidRDefault="00CD28C6" w:rsidP="000F51FC">
      <w:pPr>
        <w:pStyle w:val="a3"/>
        <w:numPr>
          <w:ilvl w:val="0"/>
          <w:numId w:val="26"/>
        </w:numPr>
        <w:ind w:firstLineChars="0"/>
      </w:pPr>
      <w:r>
        <w:rPr>
          <w:rFonts w:hint="eastAsia"/>
        </w:rPr>
        <w:t>从台账中</w:t>
      </w:r>
      <w:proofErr w:type="gramStart"/>
      <w:r>
        <w:rPr>
          <w:rFonts w:hint="eastAsia"/>
        </w:rPr>
        <w:t>获取工参字段</w:t>
      </w:r>
      <w:proofErr w:type="gramEnd"/>
      <w:r>
        <w:rPr>
          <w:rFonts w:hint="eastAsia"/>
        </w:rPr>
        <w:t>数据</w:t>
      </w:r>
    </w:p>
    <w:p w:rsidR="00BF1096" w:rsidRDefault="00BF1096" w:rsidP="006D03D4">
      <w:r>
        <w:rPr>
          <w:rFonts w:hint="eastAsia"/>
        </w:rPr>
        <w:tab/>
      </w:r>
      <w:r w:rsidR="00D15033">
        <w:rPr>
          <w:rFonts w:hint="eastAsia"/>
        </w:rPr>
        <w:t>此处得到缺失</w:t>
      </w:r>
      <w:r w:rsidR="00D15033">
        <w:rPr>
          <w:rFonts w:hint="eastAsia"/>
        </w:rPr>
        <w:t>BSA</w:t>
      </w:r>
      <w:proofErr w:type="gramStart"/>
      <w:r w:rsidR="00D15033">
        <w:rPr>
          <w:rFonts w:hint="eastAsia"/>
        </w:rPr>
        <w:t>工参信息</w:t>
      </w:r>
      <w:proofErr w:type="gramEnd"/>
      <w:r w:rsidR="00D15033">
        <w:rPr>
          <w:rFonts w:hint="eastAsia"/>
        </w:rPr>
        <w:t>的网元，然后需根据台账中的</w:t>
      </w:r>
      <w:proofErr w:type="gramStart"/>
      <w:r w:rsidR="00D15033">
        <w:rPr>
          <w:rFonts w:hint="eastAsia"/>
        </w:rPr>
        <w:t>小区台</w:t>
      </w:r>
      <w:proofErr w:type="gramEnd"/>
      <w:r w:rsidR="00D15033">
        <w:rPr>
          <w:rFonts w:hint="eastAsia"/>
        </w:rPr>
        <w:t>账和</w:t>
      </w:r>
      <w:r w:rsidR="00D72A24">
        <w:rPr>
          <w:rFonts w:hint="eastAsia"/>
        </w:rPr>
        <w:t>特殊覆盖小区</w:t>
      </w:r>
      <w:r w:rsidR="00D15033">
        <w:rPr>
          <w:rFonts w:hint="eastAsia"/>
        </w:rPr>
        <w:t>BSA</w:t>
      </w:r>
      <w:proofErr w:type="gramStart"/>
      <w:r w:rsidR="00D15033">
        <w:rPr>
          <w:rFonts w:hint="eastAsia"/>
        </w:rPr>
        <w:t>工参更新</w:t>
      </w:r>
      <w:proofErr w:type="gramEnd"/>
      <w:r w:rsidR="00D15033">
        <w:rPr>
          <w:rFonts w:hint="eastAsia"/>
        </w:rPr>
        <w:t>除五项推导外的</w:t>
      </w:r>
      <w:proofErr w:type="gramStart"/>
      <w:r w:rsidR="00D15033">
        <w:rPr>
          <w:rFonts w:hint="eastAsia"/>
        </w:rPr>
        <w:t>其他工参字段</w:t>
      </w:r>
      <w:proofErr w:type="gramEnd"/>
      <w:r w:rsidR="00A53E86">
        <w:rPr>
          <w:rFonts w:hint="eastAsia"/>
        </w:rPr>
        <w:t>。</w:t>
      </w:r>
      <w:r w:rsidR="00F27365">
        <w:rPr>
          <w:rFonts w:hint="eastAsia"/>
        </w:rPr>
        <w:t>更新方法同“主设备</w:t>
      </w:r>
      <w:r w:rsidR="00F27365">
        <w:rPr>
          <w:rFonts w:hint="eastAsia"/>
        </w:rPr>
        <w:t>1X</w:t>
      </w:r>
      <w:r w:rsidR="00F27365">
        <w:rPr>
          <w:rFonts w:hint="eastAsia"/>
        </w:rPr>
        <w:t>参数配置数据”中“</w:t>
      </w:r>
      <w:r w:rsidR="00F27365">
        <w:rPr>
          <w:rFonts w:hint="eastAsia"/>
        </w:rPr>
        <w:t>2</w:t>
      </w:r>
      <w:r w:rsidR="00F27365">
        <w:rPr>
          <w:rFonts w:hint="eastAsia"/>
        </w:rPr>
        <w:t>）从台账更新除可五项推导的其它字段”。</w:t>
      </w:r>
    </w:p>
    <w:p w:rsidR="004F5116" w:rsidRDefault="004F5116" w:rsidP="006D03D4">
      <w:r>
        <w:rPr>
          <w:rFonts w:hint="eastAsia"/>
        </w:rPr>
        <w:tab/>
      </w:r>
      <w:r>
        <w:rPr>
          <w:rFonts w:hint="eastAsia"/>
        </w:rPr>
        <w:t>经过上述维护后，这些网元</w:t>
      </w:r>
      <w:r>
        <w:rPr>
          <w:rFonts w:hint="eastAsia"/>
        </w:rPr>
        <w:t>BSA</w:t>
      </w:r>
      <w:proofErr w:type="gramStart"/>
      <w:r>
        <w:rPr>
          <w:rFonts w:hint="eastAsia"/>
        </w:rPr>
        <w:t>工参数据</w:t>
      </w:r>
      <w:proofErr w:type="gramEnd"/>
      <w:r>
        <w:rPr>
          <w:rFonts w:hint="eastAsia"/>
        </w:rPr>
        <w:t>字段中还有为空的网元将被在客户端上提示用户维护。</w:t>
      </w:r>
    </w:p>
    <w:p w:rsidR="008E59D4" w:rsidRPr="006D03D4" w:rsidRDefault="008E59D4" w:rsidP="000F51FC">
      <w:pPr>
        <w:pStyle w:val="a3"/>
        <w:numPr>
          <w:ilvl w:val="0"/>
          <w:numId w:val="26"/>
        </w:numPr>
        <w:ind w:firstLineChars="0"/>
      </w:pPr>
      <w:r>
        <w:rPr>
          <w:rFonts w:hint="eastAsia"/>
        </w:rPr>
        <w:t>记录更新日志，相见“记录更新日志”章节。</w:t>
      </w:r>
    </w:p>
    <w:p w:rsidR="001A5EE1" w:rsidRDefault="00E84FEF" w:rsidP="000F51FC">
      <w:pPr>
        <w:pStyle w:val="3"/>
        <w:numPr>
          <w:ilvl w:val="2"/>
          <w:numId w:val="36"/>
        </w:numPr>
      </w:pPr>
      <w:r>
        <w:rPr>
          <w:rFonts w:hint="eastAsia"/>
        </w:rPr>
        <w:t>台</w:t>
      </w:r>
      <w:proofErr w:type="gramStart"/>
      <w:r>
        <w:rPr>
          <w:rFonts w:hint="eastAsia"/>
        </w:rPr>
        <w:t>账数据</w:t>
      </w:r>
      <w:proofErr w:type="gramEnd"/>
      <w:r>
        <w:rPr>
          <w:rFonts w:hint="eastAsia"/>
        </w:rPr>
        <w:t>维护</w:t>
      </w:r>
    </w:p>
    <w:p w:rsidR="00EE4691" w:rsidRPr="000439F5" w:rsidRDefault="009A4612" w:rsidP="000439F5">
      <w:pPr>
        <w:rPr>
          <w:rFonts w:asciiTheme="minorEastAsia" w:hAnsiTheme="minorEastAsia"/>
          <w:szCs w:val="21"/>
        </w:rPr>
      </w:pPr>
      <w:r w:rsidRPr="000439F5">
        <w:rPr>
          <w:rFonts w:asciiTheme="minorEastAsia" w:hAnsiTheme="minorEastAsia" w:hint="eastAsia"/>
          <w:szCs w:val="21"/>
        </w:rPr>
        <w:t>台帐数据维护涉及到</w:t>
      </w:r>
      <w:proofErr w:type="gramStart"/>
      <w:r w:rsidRPr="000439F5">
        <w:rPr>
          <w:rFonts w:asciiTheme="minorEastAsia" w:hAnsiTheme="minorEastAsia" w:hint="eastAsia"/>
          <w:szCs w:val="21"/>
        </w:rPr>
        <w:t>小区台</w:t>
      </w:r>
      <w:proofErr w:type="gramEnd"/>
      <w:r w:rsidRPr="000439F5">
        <w:rPr>
          <w:rFonts w:asciiTheme="minorEastAsia" w:hAnsiTheme="minorEastAsia" w:hint="eastAsia"/>
          <w:szCs w:val="21"/>
        </w:rPr>
        <w:t>帐、直放站台帐和新增的特殊覆盖</w:t>
      </w:r>
      <w:proofErr w:type="gramStart"/>
      <w:r w:rsidRPr="000439F5">
        <w:rPr>
          <w:rFonts w:asciiTheme="minorEastAsia" w:hAnsiTheme="minorEastAsia" w:hint="eastAsia"/>
          <w:szCs w:val="21"/>
        </w:rPr>
        <w:t>小区台</w:t>
      </w:r>
      <w:proofErr w:type="gramEnd"/>
      <w:r w:rsidRPr="000439F5">
        <w:rPr>
          <w:rFonts w:asciiTheme="minorEastAsia" w:hAnsiTheme="minorEastAsia" w:hint="eastAsia"/>
          <w:szCs w:val="21"/>
        </w:rPr>
        <w:t>帐。</w:t>
      </w:r>
    </w:p>
    <w:p w:rsidR="00EE4691" w:rsidRPr="000439F5" w:rsidRDefault="009A4612" w:rsidP="000439F5">
      <w:pPr>
        <w:pStyle w:val="a3"/>
        <w:numPr>
          <w:ilvl w:val="2"/>
          <w:numId w:val="7"/>
        </w:numPr>
        <w:ind w:firstLineChars="0"/>
        <w:rPr>
          <w:rFonts w:asciiTheme="minorEastAsia" w:hAnsiTheme="minorEastAsia"/>
          <w:szCs w:val="21"/>
        </w:rPr>
      </w:pPr>
      <w:proofErr w:type="gramStart"/>
      <w:r w:rsidRPr="000439F5">
        <w:rPr>
          <w:rFonts w:asciiTheme="minorEastAsia" w:hAnsiTheme="minorEastAsia" w:hint="eastAsia"/>
          <w:szCs w:val="21"/>
        </w:rPr>
        <w:t>小区台</w:t>
      </w:r>
      <w:proofErr w:type="gramEnd"/>
      <w:r w:rsidRPr="000439F5">
        <w:rPr>
          <w:rFonts w:asciiTheme="minorEastAsia" w:hAnsiTheme="minorEastAsia" w:hint="eastAsia"/>
          <w:szCs w:val="21"/>
        </w:rPr>
        <w:t>帐和特殊覆盖</w:t>
      </w:r>
      <w:proofErr w:type="gramStart"/>
      <w:r w:rsidRPr="000439F5">
        <w:rPr>
          <w:rFonts w:asciiTheme="minorEastAsia" w:hAnsiTheme="minorEastAsia" w:hint="eastAsia"/>
          <w:szCs w:val="21"/>
        </w:rPr>
        <w:t>小区台帐提供</w:t>
      </w:r>
      <w:proofErr w:type="gramEnd"/>
      <w:r w:rsidRPr="000439F5">
        <w:rPr>
          <w:rFonts w:asciiTheme="minorEastAsia" w:hAnsiTheme="minorEastAsia" w:hint="eastAsia"/>
          <w:szCs w:val="21"/>
        </w:rPr>
        <w:t>真实</w:t>
      </w:r>
      <w:proofErr w:type="gramStart"/>
      <w:r w:rsidRPr="000439F5">
        <w:rPr>
          <w:rFonts w:asciiTheme="minorEastAsia" w:hAnsiTheme="minorEastAsia" w:hint="eastAsia"/>
          <w:szCs w:val="21"/>
        </w:rPr>
        <w:t>的载扇的</w:t>
      </w:r>
      <w:proofErr w:type="gramEnd"/>
      <w:r w:rsidRPr="000439F5">
        <w:rPr>
          <w:rFonts w:asciiTheme="minorEastAsia" w:hAnsiTheme="minorEastAsia" w:hint="eastAsia"/>
          <w:szCs w:val="21"/>
        </w:rPr>
        <w:t>所需</w:t>
      </w:r>
      <w:proofErr w:type="gramStart"/>
      <w:r w:rsidRPr="000439F5">
        <w:rPr>
          <w:rFonts w:asciiTheme="minorEastAsia" w:hAnsiTheme="minorEastAsia" w:hint="eastAsia"/>
          <w:szCs w:val="21"/>
        </w:rPr>
        <w:t>的工参信息</w:t>
      </w:r>
      <w:proofErr w:type="gramEnd"/>
      <w:r w:rsidRPr="000439F5">
        <w:rPr>
          <w:rFonts w:asciiTheme="minorEastAsia" w:hAnsiTheme="minorEastAsia" w:hint="eastAsia"/>
          <w:szCs w:val="21"/>
        </w:rPr>
        <w:t>，BSA的字段的维护和更新；</w:t>
      </w:r>
    </w:p>
    <w:p w:rsidR="00EE4691" w:rsidRPr="000439F5" w:rsidRDefault="009A4612" w:rsidP="000439F5">
      <w:pPr>
        <w:pStyle w:val="a3"/>
        <w:numPr>
          <w:ilvl w:val="2"/>
          <w:numId w:val="7"/>
        </w:numPr>
        <w:ind w:firstLineChars="0"/>
        <w:rPr>
          <w:rFonts w:asciiTheme="minorEastAsia" w:hAnsiTheme="minorEastAsia"/>
          <w:szCs w:val="21"/>
        </w:rPr>
      </w:pPr>
      <w:proofErr w:type="gramStart"/>
      <w:r w:rsidRPr="000439F5">
        <w:rPr>
          <w:rFonts w:asciiTheme="minorEastAsia" w:hAnsiTheme="minorEastAsia" w:hint="eastAsia"/>
          <w:szCs w:val="21"/>
        </w:rPr>
        <w:t>小区台</w:t>
      </w:r>
      <w:proofErr w:type="gramEnd"/>
      <w:r w:rsidRPr="000439F5">
        <w:rPr>
          <w:rFonts w:asciiTheme="minorEastAsia" w:hAnsiTheme="minorEastAsia" w:hint="eastAsia"/>
          <w:szCs w:val="21"/>
        </w:rPr>
        <w:t>帐和特殊覆盖</w:t>
      </w:r>
      <w:proofErr w:type="gramStart"/>
      <w:r w:rsidRPr="000439F5">
        <w:rPr>
          <w:rFonts w:asciiTheme="minorEastAsia" w:hAnsiTheme="minorEastAsia" w:hint="eastAsia"/>
          <w:szCs w:val="21"/>
        </w:rPr>
        <w:t>小区台</w:t>
      </w:r>
      <w:proofErr w:type="gramEnd"/>
      <w:r w:rsidRPr="000439F5">
        <w:rPr>
          <w:rFonts w:asciiTheme="minorEastAsia" w:hAnsiTheme="minorEastAsia" w:hint="eastAsia"/>
          <w:szCs w:val="21"/>
        </w:rPr>
        <w:t>帐中还有少数同PN</w:t>
      </w:r>
      <w:proofErr w:type="gramStart"/>
      <w:r w:rsidRPr="000439F5">
        <w:rPr>
          <w:rFonts w:asciiTheme="minorEastAsia" w:hAnsiTheme="minorEastAsia" w:hint="eastAsia"/>
          <w:szCs w:val="21"/>
        </w:rPr>
        <w:t>小区工参</w:t>
      </w:r>
      <w:proofErr w:type="gramEnd"/>
      <w:r w:rsidRPr="000439F5">
        <w:rPr>
          <w:rFonts w:asciiTheme="minorEastAsia" w:hAnsiTheme="minorEastAsia" w:hint="eastAsia"/>
          <w:szCs w:val="21"/>
        </w:rPr>
        <w:t>信息。这部分数据可供使用者在客户端“伪基站载扇BSA数据”新增同PN小区伪基站</w:t>
      </w:r>
      <w:r w:rsidRPr="000439F5">
        <w:rPr>
          <w:rFonts w:asciiTheme="minorEastAsia" w:hAnsiTheme="minorEastAsia"/>
          <w:szCs w:val="21"/>
        </w:rPr>
        <w:t>BSA</w:t>
      </w:r>
      <w:r w:rsidRPr="000439F5">
        <w:rPr>
          <w:rFonts w:asciiTheme="minorEastAsia" w:hAnsiTheme="minorEastAsia" w:hint="eastAsia"/>
          <w:szCs w:val="21"/>
        </w:rPr>
        <w:t>数据时，提供数据源。</w:t>
      </w:r>
    </w:p>
    <w:p w:rsidR="00EE4691" w:rsidRPr="000439F5" w:rsidRDefault="009A4612" w:rsidP="000439F5">
      <w:pPr>
        <w:pStyle w:val="a3"/>
        <w:numPr>
          <w:ilvl w:val="2"/>
          <w:numId w:val="7"/>
        </w:numPr>
        <w:ind w:firstLineChars="0"/>
        <w:rPr>
          <w:rFonts w:asciiTheme="minorEastAsia" w:hAnsiTheme="minorEastAsia"/>
          <w:szCs w:val="21"/>
        </w:rPr>
      </w:pPr>
      <w:r w:rsidRPr="000439F5">
        <w:rPr>
          <w:rFonts w:asciiTheme="minorEastAsia" w:hAnsiTheme="minorEastAsia" w:hint="eastAsia"/>
          <w:szCs w:val="21"/>
        </w:rPr>
        <w:t>直放</w:t>
      </w:r>
      <w:proofErr w:type="gramStart"/>
      <w:r w:rsidRPr="000439F5">
        <w:rPr>
          <w:rFonts w:asciiTheme="minorEastAsia" w:hAnsiTheme="minorEastAsia" w:hint="eastAsia"/>
          <w:szCs w:val="21"/>
        </w:rPr>
        <w:t>站台帐供使用</w:t>
      </w:r>
      <w:proofErr w:type="gramEnd"/>
      <w:r w:rsidRPr="000439F5">
        <w:rPr>
          <w:rFonts w:asciiTheme="minorEastAsia" w:hAnsiTheme="minorEastAsia" w:hint="eastAsia"/>
          <w:szCs w:val="21"/>
        </w:rPr>
        <w:t>者在客户端“伪基站载扇BSA数据”新增直</w:t>
      </w:r>
      <w:proofErr w:type="gramStart"/>
      <w:r w:rsidRPr="000439F5">
        <w:rPr>
          <w:rFonts w:asciiTheme="minorEastAsia" w:hAnsiTheme="minorEastAsia" w:hint="eastAsia"/>
          <w:szCs w:val="21"/>
        </w:rPr>
        <w:t>放站伪基站</w:t>
      </w:r>
      <w:proofErr w:type="gramEnd"/>
      <w:r w:rsidRPr="000439F5">
        <w:rPr>
          <w:rFonts w:asciiTheme="minorEastAsia" w:hAnsiTheme="minorEastAsia" w:hint="eastAsia"/>
          <w:szCs w:val="21"/>
        </w:rPr>
        <w:t>BSA数据时，提供数据源。</w:t>
      </w:r>
    </w:p>
    <w:p w:rsidR="0046707E" w:rsidRDefault="0046707E" w:rsidP="000F51FC">
      <w:pPr>
        <w:pStyle w:val="4"/>
        <w:numPr>
          <w:ilvl w:val="3"/>
          <w:numId w:val="36"/>
        </w:numPr>
      </w:pPr>
      <w:proofErr w:type="gramStart"/>
      <w:r>
        <w:rPr>
          <w:rFonts w:hint="eastAsia"/>
        </w:rPr>
        <w:t>小区台</w:t>
      </w:r>
      <w:proofErr w:type="gramEnd"/>
      <w:r>
        <w:rPr>
          <w:rFonts w:hint="eastAsia"/>
        </w:rPr>
        <w:t>账</w:t>
      </w:r>
    </w:p>
    <w:p w:rsidR="00EE4691" w:rsidRDefault="0046707E" w:rsidP="000439F5">
      <w:pPr>
        <w:pStyle w:val="a3"/>
        <w:ind w:left="780" w:firstLineChars="0" w:firstLine="0"/>
      </w:pPr>
      <w:r>
        <w:rPr>
          <w:rFonts w:hint="eastAsia"/>
        </w:rPr>
        <w:t>上述字段中部分字段在目前的</w:t>
      </w:r>
      <w:proofErr w:type="gramStart"/>
      <w:r>
        <w:rPr>
          <w:rFonts w:hint="eastAsia"/>
        </w:rPr>
        <w:t>小区台</w:t>
      </w:r>
      <w:proofErr w:type="gramEnd"/>
      <w:r>
        <w:rPr>
          <w:rFonts w:hint="eastAsia"/>
        </w:rPr>
        <w:t>账中已存在，另外的字段需要新增。如下绿色部分为已存在，黄色部分为需新增</w:t>
      </w:r>
      <w:r w:rsidR="00EF5339">
        <w:rPr>
          <w:rFonts w:hint="eastAsia"/>
        </w:rPr>
        <w:t>：</w:t>
      </w:r>
    </w:p>
    <w:p w:rsidR="00EE4691" w:rsidRDefault="00EE4691" w:rsidP="000439F5">
      <w:pPr>
        <w:pStyle w:val="a3"/>
        <w:ind w:left="780" w:firstLineChars="0" w:firstLine="0"/>
      </w:pPr>
    </w:p>
    <w:tbl>
      <w:tblPr>
        <w:tblW w:w="8647" w:type="dxa"/>
        <w:tblInd w:w="108" w:type="dxa"/>
        <w:tblLook w:val="04A0" w:firstRow="1" w:lastRow="0" w:firstColumn="1" w:lastColumn="0" w:noHBand="0" w:noVBand="1"/>
      </w:tblPr>
      <w:tblGrid>
        <w:gridCol w:w="1702"/>
        <w:gridCol w:w="1559"/>
        <w:gridCol w:w="567"/>
        <w:gridCol w:w="709"/>
        <w:gridCol w:w="4110"/>
      </w:tblGrid>
      <w:tr w:rsidR="00D31FC7" w:rsidRPr="00D31FC7" w:rsidTr="000439F5">
        <w:trPr>
          <w:trHeight w:val="270"/>
        </w:trPr>
        <w:tc>
          <w:tcPr>
            <w:tcW w:w="1702" w:type="dxa"/>
            <w:tcBorders>
              <w:top w:val="single" w:sz="4" w:space="0" w:color="auto"/>
              <w:left w:val="single" w:sz="4" w:space="0" w:color="auto"/>
              <w:bottom w:val="single" w:sz="4" w:space="0" w:color="auto"/>
              <w:right w:val="single" w:sz="4" w:space="0" w:color="auto"/>
            </w:tcBorders>
            <w:shd w:val="clear" w:color="000000" w:fill="0070C0"/>
            <w:noWrap/>
            <w:vAlign w:val="center"/>
            <w:hideMark/>
          </w:tcPr>
          <w:p w:rsidR="00D31FC7" w:rsidRPr="00D31FC7" w:rsidRDefault="00D31FC7" w:rsidP="00D31FC7">
            <w:pPr>
              <w:widowControl/>
              <w:jc w:val="left"/>
              <w:rPr>
                <w:rFonts w:ascii="宋体" w:eastAsia="宋体" w:hAnsi="宋体" w:cs="宋体"/>
                <w:b/>
                <w:bCs/>
                <w:color w:val="000000"/>
                <w:kern w:val="0"/>
                <w:sz w:val="16"/>
                <w:szCs w:val="16"/>
              </w:rPr>
            </w:pPr>
            <w:r w:rsidRPr="00D31FC7">
              <w:rPr>
                <w:rFonts w:ascii="宋体" w:eastAsia="宋体" w:hAnsi="宋体" w:cs="宋体" w:hint="eastAsia"/>
                <w:b/>
                <w:bCs/>
                <w:color w:val="000000"/>
                <w:kern w:val="0"/>
                <w:sz w:val="16"/>
                <w:szCs w:val="16"/>
              </w:rPr>
              <w:t>英文名</w:t>
            </w:r>
          </w:p>
        </w:tc>
        <w:tc>
          <w:tcPr>
            <w:tcW w:w="1559" w:type="dxa"/>
            <w:tcBorders>
              <w:top w:val="single" w:sz="4" w:space="0" w:color="auto"/>
              <w:left w:val="nil"/>
              <w:bottom w:val="single" w:sz="4" w:space="0" w:color="auto"/>
              <w:right w:val="single" w:sz="4" w:space="0" w:color="auto"/>
            </w:tcBorders>
            <w:shd w:val="clear" w:color="000000" w:fill="0070C0"/>
            <w:noWrap/>
            <w:vAlign w:val="center"/>
            <w:hideMark/>
          </w:tcPr>
          <w:p w:rsidR="00D31FC7" w:rsidRPr="00D31FC7" w:rsidRDefault="00D31FC7" w:rsidP="00D31FC7">
            <w:pPr>
              <w:widowControl/>
              <w:jc w:val="left"/>
              <w:rPr>
                <w:rFonts w:ascii="宋体" w:eastAsia="宋体" w:hAnsi="宋体" w:cs="宋体"/>
                <w:b/>
                <w:bCs/>
                <w:color w:val="000000"/>
                <w:kern w:val="0"/>
                <w:sz w:val="16"/>
                <w:szCs w:val="16"/>
              </w:rPr>
            </w:pPr>
            <w:r w:rsidRPr="00D31FC7">
              <w:rPr>
                <w:rFonts w:ascii="宋体" w:eastAsia="宋体" w:hAnsi="宋体" w:cs="宋体" w:hint="eastAsia"/>
                <w:b/>
                <w:bCs/>
                <w:color w:val="000000"/>
                <w:kern w:val="0"/>
                <w:sz w:val="16"/>
                <w:szCs w:val="16"/>
              </w:rPr>
              <w:t>中文名</w:t>
            </w:r>
          </w:p>
        </w:tc>
        <w:tc>
          <w:tcPr>
            <w:tcW w:w="567" w:type="dxa"/>
            <w:tcBorders>
              <w:top w:val="single" w:sz="4" w:space="0" w:color="auto"/>
              <w:left w:val="nil"/>
              <w:bottom w:val="single" w:sz="4" w:space="0" w:color="auto"/>
              <w:right w:val="single" w:sz="4" w:space="0" w:color="auto"/>
            </w:tcBorders>
            <w:shd w:val="clear" w:color="000000" w:fill="0070C0"/>
            <w:noWrap/>
            <w:vAlign w:val="center"/>
            <w:hideMark/>
          </w:tcPr>
          <w:p w:rsidR="00D31FC7" w:rsidRPr="00D31FC7" w:rsidRDefault="00D31FC7" w:rsidP="00D31FC7">
            <w:pPr>
              <w:widowControl/>
              <w:jc w:val="left"/>
              <w:rPr>
                <w:rFonts w:ascii="宋体" w:eastAsia="宋体" w:hAnsi="宋体" w:cs="宋体"/>
                <w:b/>
                <w:bCs/>
                <w:color w:val="000000"/>
                <w:kern w:val="0"/>
                <w:sz w:val="16"/>
                <w:szCs w:val="16"/>
              </w:rPr>
            </w:pPr>
            <w:r w:rsidRPr="00D31FC7">
              <w:rPr>
                <w:rFonts w:ascii="宋体" w:eastAsia="宋体" w:hAnsi="宋体" w:cs="宋体" w:hint="eastAsia"/>
                <w:b/>
                <w:bCs/>
                <w:color w:val="000000"/>
                <w:kern w:val="0"/>
                <w:sz w:val="16"/>
                <w:szCs w:val="16"/>
              </w:rPr>
              <w:t>是否新增</w:t>
            </w:r>
          </w:p>
        </w:tc>
        <w:tc>
          <w:tcPr>
            <w:tcW w:w="709" w:type="dxa"/>
            <w:tcBorders>
              <w:top w:val="single" w:sz="4" w:space="0" w:color="auto"/>
              <w:left w:val="nil"/>
              <w:bottom w:val="single" w:sz="4" w:space="0" w:color="auto"/>
              <w:right w:val="single" w:sz="4" w:space="0" w:color="auto"/>
            </w:tcBorders>
            <w:shd w:val="clear" w:color="000000" w:fill="0070C0"/>
            <w:noWrap/>
            <w:vAlign w:val="center"/>
            <w:hideMark/>
          </w:tcPr>
          <w:p w:rsidR="00D31FC7" w:rsidRPr="00D31FC7" w:rsidRDefault="00D31FC7" w:rsidP="00D31FC7">
            <w:pPr>
              <w:widowControl/>
              <w:jc w:val="left"/>
              <w:rPr>
                <w:rFonts w:ascii="宋体" w:eastAsia="宋体" w:hAnsi="宋体" w:cs="宋体"/>
                <w:b/>
                <w:bCs/>
                <w:color w:val="000000"/>
                <w:kern w:val="0"/>
                <w:sz w:val="16"/>
                <w:szCs w:val="16"/>
              </w:rPr>
            </w:pPr>
            <w:r w:rsidRPr="00D31FC7">
              <w:rPr>
                <w:rFonts w:ascii="宋体" w:eastAsia="宋体" w:hAnsi="宋体" w:cs="宋体" w:hint="eastAsia"/>
                <w:b/>
                <w:bCs/>
                <w:color w:val="000000"/>
                <w:kern w:val="0"/>
                <w:sz w:val="16"/>
                <w:szCs w:val="16"/>
              </w:rPr>
              <w:t>人工是否必填</w:t>
            </w:r>
          </w:p>
        </w:tc>
        <w:tc>
          <w:tcPr>
            <w:tcW w:w="4110" w:type="dxa"/>
            <w:tcBorders>
              <w:top w:val="single" w:sz="4" w:space="0" w:color="auto"/>
              <w:left w:val="nil"/>
              <w:bottom w:val="single" w:sz="4" w:space="0" w:color="auto"/>
              <w:right w:val="single" w:sz="4" w:space="0" w:color="auto"/>
            </w:tcBorders>
            <w:shd w:val="clear" w:color="000000" w:fill="0070C0"/>
            <w:noWrap/>
            <w:vAlign w:val="center"/>
            <w:hideMark/>
          </w:tcPr>
          <w:p w:rsidR="00D31FC7" w:rsidRPr="00D31FC7" w:rsidRDefault="00D31FC7" w:rsidP="00D31FC7">
            <w:pPr>
              <w:widowControl/>
              <w:jc w:val="left"/>
              <w:rPr>
                <w:rFonts w:ascii="宋体" w:eastAsia="宋体" w:hAnsi="宋体" w:cs="宋体"/>
                <w:b/>
                <w:bCs/>
                <w:color w:val="000000"/>
                <w:kern w:val="0"/>
                <w:sz w:val="16"/>
                <w:szCs w:val="16"/>
              </w:rPr>
            </w:pPr>
            <w:r w:rsidRPr="00D31FC7">
              <w:rPr>
                <w:rFonts w:ascii="宋体" w:eastAsia="宋体" w:hAnsi="宋体" w:cs="宋体" w:hint="eastAsia"/>
                <w:b/>
                <w:bCs/>
                <w:color w:val="000000"/>
                <w:kern w:val="0"/>
                <w:sz w:val="16"/>
                <w:szCs w:val="16"/>
              </w:rPr>
              <w:t>备注</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Antenna Lati</w:t>
            </w:r>
          </w:p>
        </w:tc>
        <w:tc>
          <w:tcPr>
            <w:tcW w:w="155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天线纬度</w:t>
            </w:r>
          </w:p>
        </w:tc>
        <w:tc>
          <w:tcPr>
            <w:tcW w:w="567"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否</w:t>
            </w:r>
          </w:p>
        </w:tc>
        <w:tc>
          <w:tcPr>
            <w:tcW w:w="70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proofErr w:type="gramStart"/>
            <w:r w:rsidRPr="00D31FC7">
              <w:rPr>
                <w:rFonts w:ascii="宋体" w:eastAsia="宋体" w:hAnsi="宋体" w:cs="宋体" w:hint="eastAsia"/>
                <w:color w:val="000000"/>
                <w:kern w:val="0"/>
                <w:sz w:val="16"/>
                <w:szCs w:val="16"/>
              </w:rPr>
              <w:t>即小区台</w:t>
            </w:r>
            <w:proofErr w:type="gramEnd"/>
            <w:r w:rsidRPr="00D31FC7">
              <w:rPr>
                <w:rFonts w:ascii="宋体" w:eastAsia="宋体" w:hAnsi="宋体" w:cs="宋体" w:hint="eastAsia"/>
                <w:color w:val="000000"/>
                <w:kern w:val="0"/>
                <w:sz w:val="16"/>
                <w:szCs w:val="16"/>
              </w:rPr>
              <w:t>账中的“扇区纬度”</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Antenna Longi</w:t>
            </w:r>
          </w:p>
        </w:tc>
        <w:tc>
          <w:tcPr>
            <w:tcW w:w="155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天线经度</w:t>
            </w:r>
          </w:p>
        </w:tc>
        <w:tc>
          <w:tcPr>
            <w:tcW w:w="567"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否</w:t>
            </w:r>
          </w:p>
        </w:tc>
        <w:tc>
          <w:tcPr>
            <w:tcW w:w="70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proofErr w:type="gramStart"/>
            <w:r w:rsidRPr="00D31FC7">
              <w:rPr>
                <w:rFonts w:ascii="宋体" w:eastAsia="宋体" w:hAnsi="宋体" w:cs="宋体" w:hint="eastAsia"/>
                <w:color w:val="000000"/>
                <w:kern w:val="0"/>
                <w:sz w:val="16"/>
                <w:szCs w:val="16"/>
              </w:rPr>
              <w:t>即小区台</w:t>
            </w:r>
            <w:proofErr w:type="gramEnd"/>
            <w:r w:rsidRPr="00D31FC7">
              <w:rPr>
                <w:rFonts w:ascii="宋体" w:eastAsia="宋体" w:hAnsi="宋体" w:cs="宋体" w:hint="eastAsia"/>
                <w:color w:val="000000"/>
                <w:kern w:val="0"/>
                <w:sz w:val="16"/>
                <w:szCs w:val="16"/>
              </w:rPr>
              <w:t>账中的“扇区经度”</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Antenna Orientation</w:t>
            </w:r>
          </w:p>
        </w:tc>
        <w:tc>
          <w:tcPr>
            <w:tcW w:w="155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天线方向</w:t>
            </w:r>
          </w:p>
        </w:tc>
        <w:tc>
          <w:tcPr>
            <w:tcW w:w="567"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否</w:t>
            </w:r>
          </w:p>
        </w:tc>
        <w:tc>
          <w:tcPr>
            <w:tcW w:w="709"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00B050"/>
            <w:vAlign w:val="center"/>
            <w:hideMark/>
          </w:tcPr>
          <w:p w:rsidR="00D31FC7" w:rsidRPr="00D31FC7" w:rsidRDefault="00D31FC7" w:rsidP="00D31FC7">
            <w:pPr>
              <w:widowControl/>
              <w:jc w:val="left"/>
              <w:rPr>
                <w:rFonts w:ascii="宋体" w:eastAsia="宋体" w:hAnsi="宋体" w:cs="宋体"/>
                <w:color w:val="000000"/>
                <w:kern w:val="0"/>
                <w:sz w:val="16"/>
                <w:szCs w:val="16"/>
              </w:rPr>
            </w:pPr>
            <w:proofErr w:type="gramStart"/>
            <w:r w:rsidRPr="00D31FC7">
              <w:rPr>
                <w:rFonts w:ascii="宋体" w:eastAsia="宋体" w:hAnsi="宋体" w:cs="宋体" w:hint="eastAsia"/>
                <w:color w:val="000000"/>
                <w:kern w:val="0"/>
                <w:sz w:val="16"/>
                <w:szCs w:val="16"/>
              </w:rPr>
              <w:t>即小区台</w:t>
            </w:r>
            <w:proofErr w:type="gramEnd"/>
            <w:r w:rsidRPr="00D31FC7">
              <w:rPr>
                <w:rFonts w:ascii="宋体" w:eastAsia="宋体" w:hAnsi="宋体" w:cs="宋体" w:hint="eastAsia"/>
                <w:color w:val="000000"/>
                <w:kern w:val="0"/>
                <w:sz w:val="16"/>
                <w:szCs w:val="16"/>
              </w:rPr>
              <w:t>账中的“天线方向角”</w:t>
            </w:r>
          </w:p>
        </w:tc>
      </w:tr>
      <w:tr w:rsidR="00D31FC7" w:rsidRPr="00D31FC7" w:rsidTr="000439F5">
        <w:trPr>
          <w:trHeight w:val="63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Terrain Average Height</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地形平均高度</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可填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可选填。如果不填，则系统会将MAR值设置为10，天线高度设置为天线挂高时，进行推导出的扇区中心高度作为地形平均高度初始值。</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Antenna Loc Accu</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天线位置精度</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BSA</w:t>
            </w:r>
            <w:proofErr w:type="gramStart"/>
            <w:r w:rsidRPr="00D31FC7">
              <w:rPr>
                <w:rFonts w:ascii="宋体" w:eastAsia="宋体" w:hAnsi="宋体" w:cs="宋体" w:hint="eastAsia"/>
                <w:color w:val="000000"/>
                <w:kern w:val="0"/>
                <w:sz w:val="16"/>
                <w:szCs w:val="16"/>
              </w:rPr>
              <w:t>工参专用</w:t>
            </w:r>
            <w:proofErr w:type="gramEnd"/>
            <w:r w:rsidRPr="00D31FC7">
              <w:rPr>
                <w:rFonts w:ascii="宋体" w:eastAsia="宋体" w:hAnsi="宋体" w:cs="宋体" w:hint="eastAsia"/>
                <w:color w:val="000000"/>
                <w:kern w:val="0"/>
                <w:sz w:val="16"/>
                <w:szCs w:val="16"/>
              </w:rPr>
              <w:t>，按BSA数据要求填写</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Antenna Opening</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天线张角</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可填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自动生成初始值，可由用户更改</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Max Antenna Range</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天线最大覆盖范围</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可填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自动生成初始值，可由用户更改</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Potential Repeater</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直放站信息</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不填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自动生成，</w:t>
            </w:r>
            <w:r w:rsidR="00A83680">
              <w:rPr>
                <w:rFonts w:ascii="宋体" w:eastAsia="宋体" w:hAnsi="宋体" w:cs="宋体" w:hint="eastAsia"/>
                <w:color w:val="000000"/>
                <w:kern w:val="0"/>
                <w:sz w:val="16"/>
                <w:szCs w:val="16"/>
              </w:rPr>
              <w:t>自动</w:t>
            </w:r>
            <w:r w:rsidRPr="00D31FC7">
              <w:rPr>
                <w:rFonts w:ascii="宋体" w:eastAsia="宋体" w:hAnsi="宋体" w:cs="宋体" w:hint="eastAsia"/>
                <w:color w:val="000000"/>
                <w:kern w:val="0"/>
                <w:sz w:val="16"/>
                <w:szCs w:val="16"/>
              </w:rPr>
              <w:t>默认填0。系统自动维护。</w:t>
            </w:r>
            <w:r w:rsidR="00A83680">
              <w:rPr>
                <w:rFonts w:ascii="宋体" w:eastAsia="宋体" w:hAnsi="宋体" w:cs="宋体" w:hint="eastAsia"/>
                <w:color w:val="000000"/>
                <w:kern w:val="0"/>
                <w:sz w:val="16"/>
                <w:szCs w:val="16"/>
              </w:rPr>
              <w:t>用户</w:t>
            </w:r>
            <w:r w:rsidRPr="00D31FC7">
              <w:rPr>
                <w:rFonts w:ascii="宋体" w:eastAsia="宋体" w:hAnsi="宋体" w:cs="宋体" w:hint="eastAsia"/>
                <w:color w:val="000000"/>
                <w:kern w:val="0"/>
                <w:sz w:val="16"/>
                <w:szCs w:val="16"/>
              </w:rPr>
              <w:t>不可更改。</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FWD Calib</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FWD链路校准</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BSA</w:t>
            </w:r>
            <w:proofErr w:type="gramStart"/>
            <w:r w:rsidRPr="00D31FC7">
              <w:rPr>
                <w:rFonts w:ascii="宋体" w:eastAsia="宋体" w:hAnsi="宋体" w:cs="宋体" w:hint="eastAsia"/>
                <w:color w:val="000000"/>
                <w:kern w:val="0"/>
                <w:sz w:val="16"/>
                <w:szCs w:val="16"/>
              </w:rPr>
              <w:t>工参专用</w:t>
            </w:r>
            <w:proofErr w:type="gramEnd"/>
            <w:r w:rsidRPr="00D31FC7">
              <w:rPr>
                <w:rFonts w:ascii="宋体" w:eastAsia="宋体" w:hAnsi="宋体" w:cs="宋体" w:hint="eastAsia"/>
                <w:color w:val="000000"/>
                <w:kern w:val="0"/>
                <w:sz w:val="16"/>
                <w:szCs w:val="16"/>
              </w:rPr>
              <w:t>，按BSA数据要求填写</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FWD Calib Accu</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FWD链路校准精度</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BSA</w:t>
            </w:r>
            <w:proofErr w:type="gramStart"/>
            <w:r w:rsidRPr="00D31FC7">
              <w:rPr>
                <w:rFonts w:ascii="宋体" w:eastAsia="宋体" w:hAnsi="宋体" w:cs="宋体" w:hint="eastAsia"/>
                <w:color w:val="000000"/>
                <w:kern w:val="0"/>
                <w:sz w:val="16"/>
                <w:szCs w:val="16"/>
              </w:rPr>
              <w:t>工参专用</w:t>
            </w:r>
            <w:proofErr w:type="gramEnd"/>
            <w:r w:rsidRPr="00D31FC7">
              <w:rPr>
                <w:rFonts w:ascii="宋体" w:eastAsia="宋体" w:hAnsi="宋体" w:cs="宋体" w:hint="eastAsia"/>
                <w:color w:val="000000"/>
                <w:kern w:val="0"/>
                <w:sz w:val="16"/>
                <w:szCs w:val="16"/>
              </w:rPr>
              <w:t>，按BSA数据要求填写</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RTD Calib</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RTD校准</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BSA</w:t>
            </w:r>
            <w:proofErr w:type="gramStart"/>
            <w:r w:rsidRPr="00D31FC7">
              <w:rPr>
                <w:rFonts w:ascii="宋体" w:eastAsia="宋体" w:hAnsi="宋体" w:cs="宋体" w:hint="eastAsia"/>
                <w:color w:val="000000"/>
                <w:kern w:val="0"/>
                <w:sz w:val="16"/>
                <w:szCs w:val="16"/>
              </w:rPr>
              <w:t>工参专用</w:t>
            </w:r>
            <w:proofErr w:type="gramEnd"/>
            <w:r w:rsidRPr="00D31FC7">
              <w:rPr>
                <w:rFonts w:ascii="宋体" w:eastAsia="宋体" w:hAnsi="宋体" w:cs="宋体" w:hint="eastAsia"/>
                <w:color w:val="000000"/>
                <w:kern w:val="0"/>
                <w:sz w:val="16"/>
                <w:szCs w:val="16"/>
              </w:rPr>
              <w:t>，按BSA数据要求填写</w:t>
            </w:r>
          </w:p>
        </w:tc>
      </w:tr>
      <w:tr w:rsidR="00D31FC7" w:rsidRPr="00D31FC7" w:rsidTr="000439F5">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RTD Calib Accu</w:t>
            </w:r>
          </w:p>
        </w:tc>
        <w:tc>
          <w:tcPr>
            <w:tcW w:w="155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RTD校准精度</w:t>
            </w:r>
          </w:p>
        </w:tc>
        <w:tc>
          <w:tcPr>
            <w:tcW w:w="567"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D31FC7" w:rsidRPr="00D31FC7" w:rsidRDefault="00D31FC7" w:rsidP="00D31FC7">
            <w:pPr>
              <w:widowControl/>
              <w:jc w:val="left"/>
              <w:rPr>
                <w:rFonts w:ascii="宋体" w:eastAsia="宋体" w:hAnsi="宋体" w:cs="宋体"/>
                <w:color w:val="000000"/>
                <w:kern w:val="0"/>
                <w:sz w:val="16"/>
                <w:szCs w:val="16"/>
              </w:rPr>
            </w:pPr>
            <w:r w:rsidRPr="00D31FC7">
              <w:rPr>
                <w:rFonts w:ascii="宋体" w:eastAsia="宋体" w:hAnsi="宋体" w:cs="宋体" w:hint="eastAsia"/>
                <w:color w:val="000000"/>
                <w:kern w:val="0"/>
                <w:sz w:val="16"/>
                <w:szCs w:val="16"/>
              </w:rPr>
              <w:t>BSA</w:t>
            </w:r>
            <w:proofErr w:type="gramStart"/>
            <w:r w:rsidRPr="00D31FC7">
              <w:rPr>
                <w:rFonts w:ascii="宋体" w:eastAsia="宋体" w:hAnsi="宋体" w:cs="宋体" w:hint="eastAsia"/>
                <w:color w:val="000000"/>
                <w:kern w:val="0"/>
                <w:sz w:val="16"/>
                <w:szCs w:val="16"/>
              </w:rPr>
              <w:t>工参专用</w:t>
            </w:r>
            <w:proofErr w:type="gramEnd"/>
            <w:r w:rsidRPr="00D31FC7">
              <w:rPr>
                <w:rFonts w:ascii="宋体" w:eastAsia="宋体" w:hAnsi="宋体" w:cs="宋体" w:hint="eastAsia"/>
                <w:color w:val="000000"/>
                <w:kern w:val="0"/>
                <w:sz w:val="16"/>
                <w:szCs w:val="16"/>
              </w:rPr>
              <w:t>，按BSA数据要求填写</w:t>
            </w:r>
          </w:p>
        </w:tc>
      </w:tr>
      <w:tr w:rsidR="00A02E86" w:rsidRPr="00A02E86" w:rsidTr="00A02E86">
        <w:trPr>
          <w:trHeight w:val="270"/>
        </w:trPr>
        <w:tc>
          <w:tcPr>
            <w:tcW w:w="1702" w:type="dxa"/>
            <w:tcBorders>
              <w:top w:val="nil"/>
              <w:left w:val="single" w:sz="4" w:space="0" w:color="auto"/>
              <w:bottom w:val="single" w:sz="4" w:space="0" w:color="auto"/>
              <w:right w:val="single" w:sz="4" w:space="0" w:color="auto"/>
            </w:tcBorders>
            <w:shd w:val="clear" w:color="000000" w:fill="FFC000"/>
            <w:vAlign w:val="center"/>
            <w:hideMark/>
          </w:tcPr>
          <w:p w:rsidR="00A02E86" w:rsidRPr="00A02E86" w:rsidRDefault="00A02E86" w:rsidP="00A02E86">
            <w:pPr>
              <w:widowControl/>
              <w:jc w:val="left"/>
              <w:rPr>
                <w:rFonts w:ascii="宋体" w:eastAsia="宋体" w:hAnsi="宋体" w:cs="宋体"/>
                <w:color w:val="000000"/>
                <w:kern w:val="0"/>
                <w:sz w:val="16"/>
                <w:szCs w:val="16"/>
              </w:rPr>
            </w:pPr>
            <w:r>
              <w:rPr>
                <w:rFonts w:ascii="宋体" w:eastAsia="宋体" w:hAnsi="宋体" w:cs="宋体" w:hint="eastAsia"/>
                <w:color w:val="000000"/>
                <w:kern w:val="0"/>
                <w:sz w:val="16"/>
                <w:szCs w:val="16"/>
              </w:rPr>
              <w:t>ANT DIRECTION</w:t>
            </w:r>
          </w:p>
        </w:tc>
        <w:tc>
          <w:tcPr>
            <w:tcW w:w="1559" w:type="dxa"/>
            <w:tcBorders>
              <w:top w:val="nil"/>
              <w:left w:val="nil"/>
              <w:bottom w:val="single" w:sz="4" w:space="0" w:color="auto"/>
              <w:right w:val="single" w:sz="4" w:space="0" w:color="auto"/>
            </w:tcBorders>
            <w:shd w:val="clear" w:color="000000" w:fill="FFC000"/>
            <w:vAlign w:val="center"/>
            <w:hideMark/>
          </w:tcPr>
          <w:p w:rsidR="00A02E86" w:rsidRPr="00A02E86" w:rsidRDefault="00A02E86" w:rsidP="00A02E86">
            <w:pPr>
              <w:widowControl/>
              <w:jc w:val="left"/>
              <w:rPr>
                <w:rFonts w:ascii="宋体" w:eastAsia="宋体" w:hAnsi="宋体" w:cs="宋体"/>
                <w:color w:val="000000"/>
                <w:kern w:val="0"/>
                <w:sz w:val="16"/>
                <w:szCs w:val="16"/>
              </w:rPr>
            </w:pPr>
            <w:r w:rsidRPr="00A02E86">
              <w:rPr>
                <w:rFonts w:ascii="宋体" w:eastAsia="宋体" w:hAnsi="宋体" w:cs="宋体" w:hint="eastAsia"/>
                <w:color w:val="000000"/>
                <w:kern w:val="0"/>
                <w:sz w:val="16"/>
                <w:szCs w:val="16"/>
              </w:rPr>
              <w:t>天线方向类型</w:t>
            </w:r>
          </w:p>
        </w:tc>
        <w:tc>
          <w:tcPr>
            <w:tcW w:w="567" w:type="dxa"/>
            <w:tcBorders>
              <w:top w:val="nil"/>
              <w:left w:val="nil"/>
              <w:bottom w:val="single" w:sz="4" w:space="0" w:color="auto"/>
              <w:right w:val="single" w:sz="4" w:space="0" w:color="auto"/>
            </w:tcBorders>
            <w:shd w:val="clear" w:color="000000" w:fill="FFC000"/>
            <w:vAlign w:val="center"/>
            <w:hideMark/>
          </w:tcPr>
          <w:p w:rsidR="00A02E86" w:rsidRPr="00A02E86" w:rsidRDefault="00A02E86" w:rsidP="00A02E86">
            <w:pPr>
              <w:widowControl/>
              <w:jc w:val="left"/>
              <w:rPr>
                <w:rFonts w:ascii="宋体" w:eastAsia="宋体" w:hAnsi="宋体" w:cs="宋体"/>
                <w:color w:val="000000"/>
                <w:kern w:val="0"/>
                <w:sz w:val="16"/>
                <w:szCs w:val="16"/>
              </w:rPr>
            </w:pPr>
            <w:r w:rsidRPr="00A02E86">
              <w:rPr>
                <w:rFonts w:ascii="宋体" w:eastAsia="宋体" w:hAnsi="宋体" w:cs="宋体" w:hint="eastAsia"/>
                <w:color w:val="000000"/>
                <w:kern w:val="0"/>
                <w:sz w:val="16"/>
                <w:szCs w:val="16"/>
              </w:rPr>
              <w:t>是</w:t>
            </w:r>
          </w:p>
        </w:tc>
        <w:tc>
          <w:tcPr>
            <w:tcW w:w="709" w:type="dxa"/>
            <w:tcBorders>
              <w:top w:val="nil"/>
              <w:left w:val="nil"/>
              <w:bottom w:val="single" w:sz="4" w:space="0" w:color="auto"/>
              <w:right w:val="single" w:sz="4" w:space="0" w:color="auto"/>
            </w:tcBorders>
            <w:shd w:val="clear" w:color="000000" w:fill="FFC000"/>
            <w:vAlign w:val="center"/>
            <w:hideMark/>
          </w:tcPr>
          <w:p w:rsidR="00A02E86" w:rsidRPr="00A02E86" w:rsidRDefault="00A02E86" w:rsidP="00A02E86">
            <w:pPr>
              <w:widowControl/>
              <w:jc w:val="left"/>
              <w:rPr>
                <w:rFonts w:ascii="宋体" w:eastAsia="宋体" w:hAnsi="宋体" w:cs="宋体"/>
                <w:color w:val="000000"/>
                <w:kern w:val="0"/>
                <w:sz w:val="16"/>
                <w:szCs w:val="16"/>
              </w:rPr>
            </w:pPr>
            <w:r w:rsidRPr="00A02E86">
              <w:rPr>
                <w:rFonts w:ascii="宋体" w:eastAsia="宋体" w:hAnsi="宋体" w:cs="宋体" w:hint="eastAsia"/>
                <w:color w:val="000000"/>
                <w:kern w:val="0"/>
                <w:sz w:val="16"/>
                <w:szCs w:val="16"/>
              </w:rPr>
              <w:t>必填</w:t>
            </w:r>
          </w:p>
        </w:tc>
        <w:tc>
          <w:tcPr>
            <w:tcW w:w="4110" w:type="dxa"/>
            <w:tcBorders>
              <w:top w:val="nil"/>
              <w:left w:val="nil"/>
              <w:bottom w:val="single" w:sz="4" w:space="0" w:color="auto"/>
              <w:right w:val="single" w:sz="4" w:space="0" w:color="auto"/>
            </w:tcBorders>
            <w:shd w:val="clear" w:color="000000" w:fill="FFC000"/>
            <w:vAlign w:val="center"/>
            <w:hideMark/>
          </w:tcPr>
          <w:p w:rsidR="00A02E86" w:rsidRPr="00A02E86" w:rsidRDefault="00A02E86" w:rsidP="00A02E86">
            <w:pPr>
              <w:widowControl/>
              <w:jc w:val="left"/>
              <w:rPr>
                <w:rFonts w:ascii="宋体" w:eastAsia="宋体" w:hAnsi="宋体" w:cs="宋体"/>
                <w:color w:val="000000"/>
                <w:kern w:val="0"/>
                <w:sz w:val="16"/>
                <w:szCs w:val="16"/>
              </w:rPr>
            </w:pPr>
            <w:r w:rsidRPr="00A02E86">
              <w:rPr>
                <w:rFonts w:ascii="宋体" w:eastAsia="宋体" w:hAnsi="宋体" w:cs="宋体" w:hint="eastAsia"/>
                <w:color w:val="000000"/>
                <w:kern w:val="0"/>
                <w:sz w:val="16"/>
                <w:szCs w:val="16"/>
              </w:rPr>
              <w:t>填写天线类型，包括：全向、定向</w:t>
            </w:r>
          </w:p>
        </w:tc>
      </w:tr>
    </w:tbl>
    <w:p w:rsidR="00EE4691" w:rsidRDefault="00EE4691" w:rsidP="000439F5">
      <w:pPr>
        <w:pStyle w:val="a3"/>
        <w:ind w:left="780" w:firstLineChars="0" w:firstLine="0"/>
      </w:pPr>
    </w:p>
    <w:p w:rsidR="00EE4691" w:rsidRDefault="00D31FC7" w:rsidP="000439F5">
      <w:pPr>
        <w:pStyle w:val="a3"/>
        <w:ind w:left="780" w:firstLineChars="0" w:firstLine="0"/>
      </w:pPr>
      <w:r>
        <w:rPr>
          <w:rFonts w:hint="eastAsia"/>
        </w:rPr>
        <w:t>维护说明：</w:t>
      </w:r>
    </w:p>
    <w:p w:rsidR="00EE4691" w:rsidRDefault="009A4612" w:rsidP="000439F5">
      <w:pPr>
        <w:pStyle w:val="a3"/>
        <w:numPr>
          <w:ilvl w:val="0"/>
          <w:numId w:val="40"/>
        </w:numPr>
        <w:ind w:firstLineChars="0"/>
        <w:rPr>
          <w:szCs w:val="21"/>
        </w:rPr>
      </w:pPr>
      <w:r w:rsidRPr="009A4612">
        <w:rPr>
          <w:rFonts w:hint="eastAsia"/>
          <w:szCs w:val="21"/>
        </w:rPr>
        <w:t>需要增加字段：地形平均高度、天线位置精度、天线张角、天线最大覆盖范围、直放站信息、</w:t>
      </w:r>
      <w:r w:rsidRPr="009A4612">
        <w:rPr>
          <w:szCs w:val="21"/>
        </w:rPr>
        <w:t>FWD</w:t>
      </w:r>
      <w:r w:rsidRPr="009A4612">
        <w:rPr>
          <w:rFonts w:hint="eastAsia"/>
          <w:szCs w:val="21"/>
        </w:rPr>
        <w:t>链路校准、</w:t>
      </w:r>
      <w:r w:rsidRPr="009A4612">
        <w:rPr>
          <w:szCs w:val="21"/>
        </w:rPr>
        <w:t>FWD</w:t>
      </w:r>
      <w:r w:rsidRPr="009A4612">
        <w:rPr>
          <w:rFonts w:hint="eastAsia"/>
          <w:szCs w:val="21"/>
        </w:rPr>
        <w:t>链路校准精度、</w:t>
      </w:r>
      <w:r w:rsidRPr="009A4612">
        <w:rPr>
          <w:szCs w:val="21"/>
        </w:rPr>
        <w:t>RTD</w:t>
      </w:r>
      <w:r w:rsidRPr="009A4612">
        <w:rPr>
          <w:rFonts w:hint="eastAsia"/>
          <w:szCs w:val="21"/>
        </w:rPr>
        <w:t>校准、</w:t>
      </w:r>
      <w:r w:rsidRPr="009A4612">
        <w:rPr>
          <w:szCs w:val="21"/>
        </w:rPr>
        <w:t>RTD</w:t>
      </w:r>
      <w:r w:rsidRPr="009A4612">
        <w:rPr>
          <w:rFonts w:hint="eastAsia"/>
          <w:szCs w:val="21"/>
        </w:rPr>
        <w:t>校准精度</w:t>
      </w:r>
      <w:r w:rsidR="00A02E86">
        <w:rPr>
          <w:rFonts w:hint="eastAsia"/>
          <w:szCs w:val="21"/>
        </w:rPr>
        <w:t>、</w:t>
      </w:r>
      <w:r w:rsidR="00A02E86" w:rsidRPr="00A02E86">
        <w:rPr>
          <w:rFonts w:hint="eastAsia"/>
          <w:szCs w:val="21"/>
        </w:rPr>
        <w:t>天线方向类型</w:t>
      </w:r>
      <w:r w:rsidRPr="009A4612">
        <w:rPr>
          <w:rFonts w:hint="eastAsia"/>
          <w:szCs w:val="21"/>
        </w:rPr>
        <w:t>；</w:t>
      </w:r>
    </w:p>
    <w:p w:rsidR="00EE4691" w:rsidRDefault="009A4612" w:rsidP="000439F5">
      <w:pPr>
        <w:pStyle w:val="a3"/>
        <w:numPr>
          <w:ilvl w:val="0"/>
          <w:numId w:val="40"/>
        </w:numPr>
        <w:ind w:firstLineChars="0"/>
        <w:rPr>
          <w:szCs w:val="21"/>
        </w:rPr>
      </w:pPr>
      <w:r w:rsidRPr="009A4612">
        <w:rPr>
          <w:rFonts w:hint="eastAsia"/>
          <w:szCs w:val="21"/>
        </w:rPr>
        <w:t>必填字段：天线位置精度、</w:t>
      </w:r>
      <w:r w:rsidRPr="009A4612">
        <w:rPr>
          <w:szCs w:val="21"/>
        </w:rPr>
        <w:t>FWD</w:t>
      </w:r>
      <w:r w:rsidRPr="009A4612">
        <w:rPr>
          <w:rFonts w:hint="eastAsia"/>
          <w:szCs w:val="21"/>
        </w:rPr>
        <w:t>链路校准、</w:t>
      </w:r>
      <w:r w:rsidRPr="009A4612">
        <w:rPr>
          <w:szCs w:val="21"/>
        </w:rPr>
        <w:t>FWD</w:t>
      </w:r>
      <w:r w:rsidRPr="009A4612">
        <w:rPr>
          <w:rFonts w:hint="eastAsia"/>
          <w:szCs w:val="21"/>
        </w:rPr>
        <w:t>链路校准精度、</w:t>
      </w:r>
      <w:r w:rsidRPr="009A4612">
        <w:rPr>
          <w:szCs w:val="21"/>
        </w:rPr>
        <w:t>RTD</w:t>
      </w:r>
      <w:r w:rsidRPr="009A4612">
        <w:rPr>
          <w:rFonts w:hint="eastAsia"/>
          <w:szCs w:val="21"/>
        </w:rPr>
        <w:t>校准、</w:t>
      </w:r>
      <w:r w:rsidRPr="009A4612">
        <w:rPr>
          <w:szCs w:val="21"/>
        </w:rPr>
        <w:t>RTD</w:t>
      </w:r>
      <w:r w:rsidRPr="009A4612">
        <w:rPr>
          <w:rFonts w:hint="eastAsia"/>
          <w:szCs w:val="21"/>
        </w:rPr>
        <w:t>校准精度</w:t>
      </w:r>
      <w:r w:rsidR="00A02E86">
        <w:rPr>
          <w:rFonts w:hint="eastAsia"/>
          <w:szCs w:val="21"/>
        </w:rPr>
        <w:t>、</w:t>
      </w:r>
      <w:r w:rsidR="00A02E86" w:rsidRPr="00A02E86">
        <w:rPr>
          <w:rFonts w:hint="eastAsia"/>
          <w:szCs w:val="21"/>
        </w:rPr>
        <w:t>天线方向类型</w:t>
      </w:r>
      <w:r w:rsidRPr="009A4612">
        <w:rPr>
          <w:rFonts w:hint="eastAsia"/>
          <w:szCs w:val="21"/>
        </w:rPr>
        <w:t>；</w:t>
      </w:r>
    </w:p>
    <w:p w:rsidR="00EE4691" w:rsidRDefault="009A4612" w:rsidP="000439F5">
      <w:pPr>
        <w:pStyle w:val="a3"/>
        <w:numPr>
          <w:ilvl w:val="0"/>
          <w:numId w:val="40"/>
        </w:numPr>
        <w:ind w:firstLineChars="0"/>
        <w:rPr>
          <w:szCs w:val="21"/>
        </w:rPr>
      </w:pPr>
      <w:r w:rsidRPr="009A4612">
        <w:rPr>
          <w:rFonts w:hint="eastAsia"/>
          <w:szCs w:val="21"/>
        </w:rPr>
        <w:t>选填字段：地形平均高度、天线张角、天线最大覆盖范围。</w:t>
      </w:r>
    </w:p>
    <w:p w:rsidR="00EE4691" w:rsidRDefault="009A4612" w:rsidP="000439F5">
      <w:pPr>
        <w:pStyle w:val="a3"/>
        <w:numPr>
          <w:ilvl w:val="0"/>
          <w:numId w:val="40"/>
        </w:numPr>
        <w:ind w:firstLineChars="0"/>
        <w:rPr>
          <w:szCs w:val="21"/>
        </w:rPr>
      </w:pPr>
      <w:r w:rsidRPr="009A4612">
        <w:rPr>
          <w:rFonts w:hint="eastAsia"/>
          <w:szCs w:val="21"/>
        </w:rPr>
        <w:t>不用填写字段：</w:t>
      </w:r>
      <w:r w:rsidRPr="000439F5">
        <w:rPr>
          <w:rFonts w:ascii="宋体" w:eastAsia="宋体" w:hAnsi="宋体" w:cs="宋体" w:hint="eastAsia"/>
          <w:color w:val="000000"/>
          <w:kern w:val="0"/>
          <w:szCs w:val="21"/>
        </w:rPr>
        <w:t>直放站信息。此字段默认值为</w:t>
      </w:r>
      <w:r w:rsidRPr="000439F5">
        <w:rPr>
          <w:rFonts w:ascii="宋体" w:eastAsia="宋体" w:hAnsi="宋体" w:cs="宋体"/>
          <w:color w:val="000000"/>
          <w:kern w:val="0"/>
          <w:szCs w:val="21"/>
        </w:rPr>
        <w:t>0。当客户在</w:t>
      </w:r>
      <w:r w:rsidRPr="009A4612">
        <w:rPr>
          <w:rFonts w:hint="eastAsia"/>
          <w:szCs w:val="21"/>
        </w:rPr>
        <w:t>“伪基站载扇</w:t>
      </w:r>
      <w:r w:rsidRPr="009A4612">
        <w:rPr>
          <w:szCs w:val="21"/>
        </w:rPr>
        <w:t>BSA</w:t>
      </w:r>
      <w:r w:rsidRPr="009A4612">
        <w:rPr>
          <w:rFonts w:hint="eastAsia"/>
          <w:szCs w:val="21"/>
        </w:rPr>
        <w:t>数据”维护功能中新增同</w:t>
      </w:r>
      <w:r w:rsidRPr="009A4612">
        <w:rPr>
          <w:szCs w:val="21"/>
        </w:rPr>
        <w:t>PN</w:t>
      </w:r>
      <w:r w:rsidRPr="009A4612">
        <w:rPr>
          <w:rFonts w:hint="eastAsia"/>
          <w:szCs w:val="21"/>
        </w:rPr>
        <w:t>小区或者直</w:t>
      </w:r>
      <w:proofErr w:type="gramStart"/>
      <w:r w:rsidRPr="009A4612">
        <w:rPr>
          <w:rFonts w:hint="eastAsia"/>
          <w:szCs w:val="21"/>
        </w:rPr>
        <w:t>放站伪基站</w:t>
      </w:r>
      <w:proofErr w:type="gramEnd"/>
      <w:r w:rsidRPr="009A4612">
        <w:rPr>
          <w:szCs w:val="21"/>
        </w:rPr>
        <w:t>BSA</w:t>
      </w:r>
      <w:r w:rsidRPr="009A4612">
        <w:rPr>
          <w:rFonts w:hint="eastAsia"/>
          <w:szCs w:val="21"/>
        </w:rPr>
        <w:t>数据时，进行此字段的维护。</w:t>
      </w:r>
      <w:r w:rsidR="00A83680">
        <w:rPr>
          <w:rFonts w:hint="eastAsia"/>
          <w:szCs w:val="21"/>
        </w:rPr>
        <w:t>此字段维护和变更在</w:t>
      </w:r>
      <w:r w:rsidR="00A83680">
        <w:rPr>
          <w:rFonts w:hint="eastAsia"/>
          <w:szCs w:val="21"/>
        </w:rPr>
        <w:t>2.3.2.2</w:t>
      </w:r>
      <w:r w:rsidR="00A83680">
        <w:rPr>
          <w:rFonts w:hint="eastAsia"/>
          <w:szCs w:val="21"/>
        </w:rPr>
        <w:t>中介绍。</w:t>
      </w:r>
    </w:p>
    <w:p w:rsidR="00EE4691" w:rsidRDefault="00A83680" w:rsidP="000439F5">
      <w:pPr>
        <w:pStyle w:val="a3"/>
        <w:numPr>
          <w:ilvl w:val="0"/>
          <w:numId w:val="40"/>
        </w:numPr>
        <w:ind w:firstLineChars="0"/>
        <w:rPr>
          <w:szCs w:val="21"/>
        </w:rPr>
      </w:pPr>
      <w:r>
        <w:rPr>
          <w:rFonts w:hint="eastAsia"/>
          <w:szCs w:val="21"/>
        </w:rPr>
        <w:t>选填字段：</w:t>
      </w:r>
      <w:r w:rsidR="00CB76AA" w:rsidRPr="00265417">
        <w:rPr>
          <w:rFonts w:hint="eastAsia"/>
          <w:szCs w:val="21"/>
        </w:rPr>
        <w:t>地形平均高度、天线张角、天线最大覆盖范围</w:t>
      </w:r>
      <w:r w:rsidR="00CB76AA">
        <w:rPr>
          <w:rFonts w:hint="eastAsia"/>
          <w:szCs w:val="21"/>
        </w:rPr>
        <w:t>，自动生成算法：</w:t>
      </w:r>
    </w:p>
    <w:p w:rsidR="00EE4691" w:rsidRDefault="00CB76AA" w:rsidP="000439F5">
      <w:pPr>
        <w:pStyle w:val="a3"/>
        <w:numPr>
          <w:ilvl w:val="1"/>
          <w:numId w:val="40"/>
        </w:numPr>
        <w:ind w:firstLineChars="0"/>
        <w:rPr>
          <w:szCs w:val="21"/>
        </w:rPr>
      </w:pPr>
      <w:r>
        <w:rPr>
          <w:szCs w:val="21"/>
        </w:rPr>
        <w:t>地形平均高度：</w:t>
      </w:r>
      <w:r w:rsidR="002C59BA">
        <w:rPr>
          <w:szCs w:val="21"/>
        </w:rPr>
        <w:t>取本字段为空的</w:t>
      </w:r>
      <w:proofErr w:type="gramStart"/>
      <w:r w:rsidR="002C59BA">
        <w:rPr>
          <w:szCs w:val="21"/>
        </w:rPr>
        <w:t>小区台</w:t>
      </w:r>
      <w:proofErr w:type="gramEnd"/>
      <w:r w:rsidR="002C59BA">
        <w:rPr>
          <w:szCs w:val="21"/>
        </w:rPr>
        <w:t>帐中的小区，在</w:t>
      </w:r>
      <w:r w:rsidR="002C59BA">
        <w:rPr>
          <w:szCs w:val="21"/>
        </w:rPr>
        <w:t>BSA</w:t>
      </w:r>
      <w:r w:rsidR="002C59BA">
        <w:rPr>
          <w:szCs w:val="21"/>
        </w:rPr>
        <w:t>数据表中取对应的</w:t>
      </w:r>
      <w:r w:rsidR="002C59BA">
        <w:rPr>
          <w:szCs w:val="21"/>
        </w:rPr>
        <w:t>BSA</w:t>
      </w:r>
      <w:r w:rsidR="002C59BA">
        <w:rPr>
          <w:szCs w:val="21"/>
        </w:rPr>
        <w:t>数据，</w:t>
      </w:r>
      <w:proofErr w:type="gramStart"/>
      <w:r w:rsidR="002C59BA">
        <w:rPr>
          <w:szCs w:val="21"/>
        </w:rPr>
        <w:t>用小区台</w:t>
      </w:r>
      <w:proofErr w:type="gramEnd"/>
      <w:r w:rsidR="002C59BA">
        <w:rPr>
          <w:szCs w:val="21"/>
        </w:rPr>
        <w:t>帐中的</w:t>
      </w:r>
      <w:r w:rsidR="002C59BA">
        <w:rPr>
          <w:szCs w:val="21"/>
        </w:rPr>
        <w:t>“</w:t>
      </w:r>
      <w:r w:rsidR="002C59BA">
        <w:rPr>
          <w:szCs w:val="21"/>
        </w:rPr>
        <w:t>天线总挂高</w:t>
      </w:r>
      <w:r w:rsidR="002C59BA">
        <w:rPr>
          <w:szCs w:val="21"/>
        </w:rPr>
        <w:t>”</w:t>
      </w:r>
      <w:r w:rsidR="002C59BA">
        <w:rPr>
          <w:szCs w:val="21"/>
        </w:rPr>
        <w:t>字段当成</w:t>
      </w:r>
      <w:r w:rsidR="002C59BA">
        <w:rPr>
          <w:szCs w:val="21"/>
        </w:rPr>
        <w:t>BSA</w:t>
      </w:r>
      <w:r w:rsidR="002C59BA">
        <w:rPr>
          <w:szCs w:val="21"/>
        </w:rPr>
        <w:t>数据中的</w:t>
      </w:r>
      <w:r w:rsidR="002C59BA">
        <w:rPr>
          <w:szCs w:val="21"/>
        </w:rPr>
        <w:t>“</w:t>
      </w:r>
      <w:r w:rsidR="002C59BA">
        <w:rPr>
          <w:szCs w:val="21"/>
        </w:rPr>
        <w:t>天线高度</w:t>
      </w:r>
      <w:r w:rsidR="002C59BA">
        <w:rPr>
          <w:szCs w:val="21"/>
        </w:rPr>
        <w:t>”</w:t>
      </w:r>
      <w:r w:rsidR="002C59BA">
        <w:rPr>
          <w:szCs w:val="21"/>
        </w:rPr>
        <w:t>，且</w:t>
      </w:r>
      <w:r w:rsidR="002C59BA">
        <w:rPr>
          <w:szCs w:val="21"/>
        </w:rPr>
        <w:t>MAR</w:t>
      </w:r>
      <w:r w:rsidR="002C59BA">
        <w:rPr>
          <w:szCs w:val="21"/>
        </w:rPr>
        <w:t>值取</w:t>
      </w:r>
      <w:r w:rsidR="002C59BA">
        <w:rPr>
          <w:szCs w:val="21"/>
        </w:rPr>
        <w:t>10</w:t>
      </w:r>
      <w:r w:rsidR="002C59BA">
        <w:rPr>
          <w:szCs w:val="21"/>
        </w:rPr>
        <w:t>，除</w:t>
      </w:r>
      <w:r w:rsidR="002C59BA">
        <w:rPr>
          <w:szCs w:val="21"/>
        </w:rPr>
        <w:t>5</w:t>
      </w:r>
      <w:r w:rsidR="002C59BA">
        <w:rPr>
          <w:szCs w:val="21"/>
        </w:rPr>
        <w:t>项推导字段外的其它台帐字段从</w:t>
      </w:r>
      <w:proofErr w:type="gramStart"/>
      <w:r w:rsidR="002C59BA">
        <w:rPr>
          <w:szCs w:val="21"/>
        </w:rPr>
        <w:t>小区台</w:t>
      </w:r>
      <w:proofErr w:type="gramEnd"/>
      <w:r w:rsidR="002C59BA">
        <w:rPr>
          <w:szCs w:val="21"/>
        </w:rPr>
        <w:t>帐获取；对上述数据进行</w:t>
      </w:r>
      <w:r w:rsidR="0026450F">
        <w:rPr>
          <w:szCs w:val="21"/>
        </w:rPr>
        <w:t>一次推导，得到数据中取</w:t>
      </w:r>
      <w:r w:rsidR="0026450F">
        <w:rPr>
          <w:szCs w:val="21"/>
        </w:rPr>
        <w:t>“</w:t>
      </w:r>
      <w:r w:rsidR="0026450F">
        <w:rPr>
          <w:szCs w:val="21"/>
        </w:rPr>
        <w:t>扇区中心高度</w:t>
      </w:r>
      <w:r w:rsidR="0026450F">
        <w:rPr>
          <w:szCs w:val="21"/>
        </w:rPr>
        <w:t>”</w:t>
      </w:r>
      <w:r w:rsidR="0026450F">
        <w:rPr>
          <w:szCs w:val="21"/>
        </w:rPr>
        <w:t>。此即为</w:t>
      </w:r>
      <w:r w:rsidR="0026450F">
        <w:rPr>
          <w:szCs w:val="21"/>
        </w:rPr>
        <w:t>“</w:t>
      </w:r>
      <w:r w:rsidR="0026450F">
        <w:rPr>
          <w:szCs w:val="21"/>
        </w:rPr>
        <w:t>地形平均高度</w:t>
      </w:r>
      <w:r w:rsidR="0026450F">
        <w:rPr>
          <w:szCs w:val="21"/>
        </w:rPr>
        <w:t>”</w:t>
      </w:r>
      <w:r w:rsidR="0026450F">
        <w:rPr>
          <w:szCs w:val="21"/>
        </w:rPr>
        <w:t>。</w:t>
      </w:r>
    </w:p>
    <w:p w:rsidR="00EE4691" w:rsidRDefault="0026450F" w:rsidP="000439F5">
      <w:pPr>
        <w:pStyle w:val="a3"/>
        <w:numPr>
          <w:ilvl w:val="1"/>
          <w:numId w:val="40"/>
        </w:numPr>
        <w:ind w:firstLineChars="0"/>
        <w:rPr>
          <w:szCs w:val="21"/>
        </w:rPr>
      </w:pPr>
      <w:r>
        <w:rPr>
          <w:rFonts w:hint="eastAsia"/>
          <w:szCs w:val="21"/>
        </w:rPr>
        <w:t>天线张角：</w:t>
      </w:r>
    </w:p>
    <w:p w:rsidR="00EE4691" w:rsidRDefault="00021645" w:rsidP="000439F5">
      <w:pPr>
        <w:pStyle w:val="a3"/>
        <w:numPr>
          <w:ilvl w:val="2"/>
          <w:numId w:val="40"/>
        </w:numPr>
        <w:ind w:firstLineChars="0"/>
        <w:rPr>
          <w:szCs w:val="21"/>
        </w:rPr>
      </w:pPr>
      <w:r>
        <w:rPr>
          <w:rFonts w:hint="eastAsia"/>
          <w:szCs w:val="21"/>
        </w:rPr>
        <w:t>如果“</w:t>
      </w:r>
      <w:r w:rsidRPr="00021645">
        <w:rPr>
          <w:rFonts w:hint="eastAsia"/>
          <w:szCs w:val="21"/>
        </w:rPr>
        <w:t>带室内分布系统数量</w:t>
      </w:r>
      <w:r>
        <w:rPr>
          <w:rFonts w:hint="eastAsia"/>
          <w:szCs w:val="21"/>
        </w:rPr>
        <w:t>”字段值大于</w:t>
      </w:r>
      <w:r>
        <w:rPr>
          <w:rFonts w:hint="eastAsia"/>
          <w:szCs w:val="21"/>
        </w:rPr>
        <w:t>0</w:t>
      </w:r>
      <w:r>
        <w:rPr>
          <w:rFonts w:hint="eastAsia"/>
          <w:szCs w:val="21"/>
        </w:rPr>
        <w:t>，或者“天线方向类型”为“全向”，则“天线张角”为</w:t>
      </w:r>
      <w:r>
        <w:rPr>
          <w:rFonts w:hint="eastAsia"/>
          <w:szCs w:val="21"/>
        </w:rPr>
        <w:t>360</w:t>
      </w:r>
      <w:r>
        <w:rPr>
          <w:rFonts w:hint="eastAsia"/>
          <w:szCs w:val="21"/>
        </w:rPr>
        <w:t>。</w:t>
      </w:r>
    </w:p>
    <w:p w:rsidR="00EE4691" w:rsidRDefault="00021645" w:rsidP="000439F5">
      <w:pPr>
        <w:pStyle w:val="a3"/>
        <w:numPr>
          <w:ilvl w:val="2"/>
          <w:numId w:val="40"/>
        </w:numPr>
        <w:ind w:firstLineChars="0"/>
        <w:rPr>
          <w:szCs w:val="21"/>
        </w:rPr>
      </w:pPr>
      <w:r>
        <w:rPr>
          <w:rFonts w:hint="eastAsia"/>
          <w:szCs w:val="21"/>
        </w:rPr>
        <w:t>排除一个基站下“</w:t>
      </w:r>
      <w:r w:rsidRPr="00021645">
        <w:rPr>
          <w:rFonts w:hint="eastAsia"/>
          <w:szCs w:val="21"/>
        </w:rPr>
        <w:t>带室内分布系统数量</w:t>
      </w:r>
      <w:r>
        <w:rPr>
          <w:rFonts w:hint="eastAsia"/>
          <w:szCs w:val="21"/>
        </w:rPr>
        <w:t>”字段值大于</w:t>
      </w:r>
      <w:r>
        <w:rPr>
          <w:rFonts w:hint="eastAsia"/>
          <w:szCs w:val="21"/>
        </w:rPr>
        <w:t>0</w:t>
      </w:r>
      <w:r>
        <w:rPr>
          <w:rFonts w:hint="eastAsia"/>
          <w:szCs w:val="21"/>
        </w:rPr>
        <w:t>，或者“天线方向类型”为“全向”的记录，对应剩下的扇区：</w:t>
      </w:r>
    </w:p>
    <w:p w:rsidR="00EE4691" w:rsidRDefault="00021645" w:rsidP="000439F5">
      <w:pPr>
        <w:pStyle w:val="a3"/>
        <w:numPr>
          <w:ilvl w:val="3"/>
          <w:numId w:val="40"/>
        </w:numPr>
        <w:ind w:firstLineChars="0"/>
        <w:rPr>
          <w:szCs w:val="21"/>
        </w:rPr>
      </w:pPr>
      <w:r>
        <w:rPr>
          <w:rFonts w:hint="eastAsia"/>
          <w:szCs w:val="21"/>
        </w:rPr>
        <w:t>如果只有一个扇区，则“天线张角”为</w:t>
      </w:r>
      <w:r>
        <w:rPr>
          <w:rFonts w:hint="eastAsia"/>
          <w:szCs w:val="21"/>
        </w:rPr>
        <w:t>120</w:t>
      </w:r>
      <w:r>
        <w:rPr>
          <w:rFonts w:hint="eastAsia"/>
          <w:szCs w:val="21"/>
        </w:rPr>
        <w:t>；</w:t>
      </w:r>
    </w:p>
    <w:p w:rsidR="00EE4691" w:rsidRDefault="00021645" w:rsidP="000439F5">
      <w:pPr>
        <w:pStyle w:val="a3"/>
        <w:numPr>
          <w:ilvl w:val="3"/>
          <w:numId w:val="40"/>
        </w:numPr>
        <w:ind w:firstLineChars="0"/>
        <w:rPr>
          <w:szCs w:val="21"/>
        </w:rPr>
      </w:pPr>
      <w:r>
        <w:rPr>
          <w:rFonts w:hint="eastAsia"/>
          <w:szCs w:val="21"/>
        </w:rPr>
        <w:t>如果有两个扇区，则取两个扇区天线方位角</w:t>
      </w:r>
      <w:r w:rsidR="00454508">
        <w:rPr>
          <w:rFonts w:hint="eastAsia"/>
          <w:szCs w:val="21"/>
        </w:rPr>
        <w:t>线的</w:t>
      </w:r>
      <w:r>
        <w:rPr>
          <w:rFonts w:hint="eastAsia"/>
          <w:szCs w:val="21"/>
        </w:rPr>
        <w:t>夹角（小于</w:t>
      </w:r>
      <w:r>
        <w:rPr>
          <w:rFonts w:hint="eastAsia"/>
          <w:szCs w:val="21"/>
        </w:rPr>
        <w:t>180</w:t>
      </w:r>
      <w:r>
        <w:rPr>
          <w:rFonts w:hint="eastAsia"/>
          <w:szCs w:val="21"/>
        </w:rPr>
        <w:t>度的那个夹角）与</w:t>
      </w:r>
      <w:r>
        <w:rPr>
          <w:rFonts w:hint="eastAsia"/>
          <w:szCs w:val="21"/>
        </w:rPr>
        <w:t>120</w:t>
      </w:r>
      <w:r>
        <w:rPr>
          <w:rFonts w:hint="eastAsia"/>
          <w:szCs w:val="21"/>
        </w:rPr>
        <w:t>度比较，取较大值作为这两个扇区的“天线张角”；</w:t>
      </w:r>
    </w:p>
    <w:p w:rsidR="00EE4691" w:rsidRDefault="00021645" w:rsidP="000439F5">
      <w:pPr>
        <w:pStyle w:val="a3"/>
        <w:numPr>
          <w:ilvl w:val="3"/>
          <w:numId w:val="40"/>
        </w:numPr>
        <w:ind w:firstLineChars="0"/>
        <w:rPr>
          <w:szCs w:val="21"/>
        </w:rPr>
      </w:pPr>
      <w:r>
        <w:rPr>
          <w:rFonts w:hint="eastAsia"/>
          <w:szCs w:val="21"/>
        </w:rPr>
        <w:t>如果有三个扇区和三个以上</w:t>
      </w:r>
      <w:r w:rsidR="00454508">
        <w:rPr>
          <w:rFonts w:hint="eastAsia"/>
          <w:szCs w:val="21"/>
        </w:rPr>
        <w:t>，按扇区进行“天线张角”的获取，取该扇区的天线方位角线与左右两个相邻扇区天线方位角线的夹角中的较</w:t>
      </w:r>
      <w:r w:rsidR="00454508">
        <w:rPr>
          <w:rFonts w:hint="eastAsia"/>
          <w:szCs w:val="21"/>
        </w:rPr>
        <w:lastRenderedPageBreak/>
        <w:t>大值与</w:t>
      </w:r>
      <w:r w:rsidR="00454508">
        <w:rPr>
          <w:rFonts w:hint="eastAsia"/>
          <w:szCs w:val="21"/>
        </w:rPr>
        <w:t>120</w:t>
      </w:r>
      <w:r w:rsidR="00454508">
        <w:rPr>
          <w:rFonts w:hint="eastAsia"/>
          <w:szCs w:val="21"/>
        </w:rPr>
        <w:t>比较取较大值，作为该扇区的“天线张角”。</w:t>
      </w:r>
    </w:p>
    <w:p w:rsidR="00EE4691" w:rsidRDefault="00454508" w:rsidP="000439F5">
      <w:pPr>
        <w:pStyle w:val="a3"/>
        <w:numPr>
          <w:ilvl w:val="1"/>
          <w:numId w:val="40"/>
        </w:numPr>
        <w:ind w:firstLineChars="0"/>
        <w:rPr>
          <w:szCs w:val="21"/>
        </w:rPr>
      </w:pPr>
      <w:r>
        <w:rPr>
          <w:szCs w:val="21"/>
        </w:rPr>
        <w:t>天线最大覆盖范围</w:t>
      </w:r>
      <w:r>
        <w:rPr>
          <w:szCs w:val="21"/>
        </w:rPr>
        <w:t>MAR</w:t>
      </w:r>
      <w:r>
        <w:rPr>
          <w:szCs w:val="21"/>
        </w:rPr>
        <w:t>值：</w:t>
      </w:r>
    </w:p>
    <w:p w:rsidR="00EE4691" w:rsidRDefault="00454508" w:rsidP="000439F5">
      <w:pPr>
        <w:pStyle w:val="a3"/>
        <w:numPr>
          <w:ilvl w:val="2"/>
          <w:numId w:val="40"/>
        </w:numPr>
        <w:ind w:firstLineChars="0"/>
        <w:rPr>
          <w:szCs w:val="21"/>
        </w:rPr>
      </w:pPr>
      <w:r>
        <w:rPr>
          <w:rFonts w:hint="eastAsia"/>
          <w:szCs w:val="21"/>
        </w:rPr>
        <w:t>取该扇区的邻区（物理邻区或者</w:t>
      </w:r>
      <w:r>
        <w:rPr>
          <w:rFonts w:hint="eastAsia"/>
          <w:szCs w:val="21"/>
        </w:rPr>
        <w:t>5000</w:t>
      </w:r>
      <w:r>
        <w:rPr>
          <w:rFonts w:hint="eastAsia"/>
          <w:szCs w:val="21"/>
        </w:rPr>
        <w:t>米范围内的基站的小区）；</w:t>
      </w:r>
    </w:p>
    <w:p w:rsidR="00EE4691" w:rsidRDefault="00454508" w:rsidP="000439F5">
      <w:pPr>
        <w:pStyle w:val="a3"/>
        <w:numPr>
          <w:ilvl w:val="2"/>
          <w:numId w:val="40"/>
        </w:numPr>
        <w:ind w:firstLineChars="0"/>
        <w:rPr>
          <w:szCs w:val="21"/>
        </w:rPr>
      </w:pPr>
      <w:r>
        <w:rPr>
          <w:rFonts w:hint="eastAsia"/>
          <w:szCs w:val="21"/>
        </w:rPr>
        <w:t>在这些邻区中取和该扇区覆盖类型（室内或者室外覆盖；如果“</w:t>
      </w:r>
      <w:r w:rsidRPr="00021645">
        <w:rPr>
          <w:rFonts w:hint="eastAsia"/>
          <w:szCs w:val="21"/>
        </w:rPr>
        <w:t>带室内分布系统数量</w:t>
      </w:r>
      <w:r>
        <w:rPr>
          <w:rFonts w:hint="eastAsia"/>
          <w:szCs w:val="21"/>
        </w:rPr>
        <w:t>”大于</w:t>
      </w:r>
      <w:r>
        <w:rPr>
          <w:rFonts w:hint="eastAsia"/>
          <w:szCs w:val="21"/>
        </w:rPr>
        <w:t>0</w:t>
      </w:r>
      <w:r>
        <w:rPr>
          <w:rFonts w:hint="eastAsia"/>
          <w:szCs w:val="21"/>
        </w:rPr>
        <w:t>则为室内覆盖，否则为室外覆盖）相同的扇区不为空的</w:t>
      </w:r>
      <w:r>
        <w:rPr>
          <w:rFonts w:hint="eastAsia"/>
          <w:szCs w:val="21"/>
        </w:rPr>
        <w:t>MAR</w:t>
      </w:r>
      <w:r>
        <w:rPr>
          <w:rFonts w:hint="eastAsia"/>
          <w:szCs w:val="21"/>
        </w:rPr>
        <w:t>值的平均值为该扇区的</w:t>
      </w:r>
      <w:r>
        <w:rPr>
          <w:rFonts w:hint="eastAsia"/>
          <w:szCs w:val="21"/>
        </w:rPr>
        <w:t>MAR</w:t>
      </w:r>
      <w:r>
        <w:rPr>
          <w:rFonts w:hint="eastAsia"/>
          <w:szCs w:val="21"/>
        </w:rPr>
        <w:t>值。</w:t>
      </w:r>
    </w:p>
    <w:p w:rsidR="00EE4691" w:rsidRDefault="00762A55" w:rsidP="000439F5">
      <w:pPr>
        <w:pStyle w:val="a3"/>
        <w:numPr>
          <w:ilvl w:val="0"/>
          <w:numId w:val="40"/>
        </w:numPr>
        <w:ind w:firstLineChars="0"/>
        <w:rPr>
          <w:szCs w:val="21"/>
        </w:rPr>
      </w:pPr>
      <w:r>
        <w:rPr>
          <w:rFonts w:hint="eastAsia"/>
          <w:szCs w:val="21"/>
        </w:rPr>
        <w:t>在增加</w:t>
      </w:r>
      <w:proofErr w:type="gramStart"/>
      <w:r>
        <w:rPr>
          <w:rFonts w:hint="eastAsia"/>
          <w:szCs w:val="21"/>
        </w:rPr>
        <w:t>小区台</w:t>
      </w:r>
      <w:proofErr w:type="gramEnd"/>
      <w:r>
        <w:rPr>
          <w:rFonts w:hint="eastAsia"/>
          <w:szCs w:val="21"/>
        </w:rPr>
        <w:t>帐数据时，需要判断是否出现扇区分裂。如果出现扇区分裂情况，需要自动生成数据，并填入特殊覆盖小区</w:t>
      </w:r>
      <w:r>
        <w:rPr>
          <w:rFonts w:hint="eastAsia"/>
          <w:szCs w:val="21"/>
        </w:rPr>
        <w:t>BSA</w:t>
      </w:r>
      <w:r>
        <w:rPr>
          <w:rFonts w:hint="eastAsia"/>
          <w:szCs w:val="21"/>
        </w:rPr>
        <w:t>台帐中。</w:t>
      </w:r>
    </w:p>
    <w:p w:rsidR="00EE4691" w:rsidRDefault="00762A55" w:rsidP="000439F5">
      <w:pPr>
        <w:pStyle w:val="a3"/>
        <w:ind w:left="644" w:firstLineChars="0" w:firstLine="0"/>
        <w:rPr>
          <w:szCs w:val="21"/>
        </w:rPr>
      </w:pPr>
      <w:r>
        <w:rPr>
          <w:rFonts w:hint="eastAsia"/>
          <w:szCs w:val="21"/>
        </w:rPr>
        <w:t>判断扇区分裂的方法：两条或者多条数据的扇区标识相同（属同一个城市、同一个</w:t>
      </w:r>
      <w:r>
        <w:rPr>
          <w:rFonts w:hint="eastAsia"/>
          <w:szCs w:val="21"/>
        </w:rPr>
        <w:t>BSC</w:t>
      </w:r>
      <w:r>
        <w:rPr>
          <w:rFonts w:hint="eastAsia"/>
          <w:szCs w:val="21"/>
        </w:rPr>
        <w:t>、同一个基站和同一个扇区），“射频通道”字段不一致。</w:t>
      </w:r>
    </w:p>
    <w:p w:rsidR="00EE4691" w:rsidRDefault="00733695" w:rsidP="000439F5">
      <w:pPr>
        <w:pStyle w:val="a3"/>
        <w:ind w:left="644" w:firstLineChars="0" w:firstLine="0"/>
        <w:rPr>
          <w:szCs w:val="21"/>
        </w:rPr>
      </w:pPr>
      <w:r>
        <w:rPr>
          <w:rFonts w:hint="eastAsia"/>
          <w:szCs w:val="21"/>
        </w:rPr>
        <w:t>详细映射算法参加</w:t>
      </w:r>
      <w:r>
        <w:rPr>
          <w:rFonts w:hint="eastAsia"/>
          <w:szCs w:val="21"/>
        </w:rPr>
        <w:t>2.2.4.2</w:t>
      </w:r>
    </w:p>
    <w:p w:rsidR="0046707E" w:rsidRDefault="0046707E" w:rsidP="000F51FC">
      <w:pPr>
        <w:pStyle w:val="4"/>
        <w:numPr>
          <w:ilvl w:val="3"/>
          <w:numId w:val="36"/>
        </w:numPr>
      </w:pPr>
      <w:r>
        <w:rPr>
          <w:rFonts w:hint="eastAsia"/>
        </w:rPr>
        <w:t>特殊覆盖</w:t>
      </w:r>
      <w:r w:rsidR="00271CC6">
        <w:rPr>
          <w:rFonts w:hint="eastAsia"/>
        </w:rPr>
        <w:t>小区</w:t>
      </w:r>
      <w:r>
        <w:rPr>
          <w:rFonts w:hint="eastAsia"/>
        </w:rPr>
        <w:t>BSA</w:t>
      </w:r>
      <w:r>
        <w:rPr>
          <w:rFonts w:hint="eastAsia"/>
        </w:rPr>
        <w:t>台账</w:t>
      </w:r>
    </w:p>
    <w:p w:rsidR="0046707E" w:rsidRDefault="00D222AC" w:rsidP="00D222AC">
      <w:r>
        <w:rPr>
          <w:rFonts w:hint="eastAsia"/>
        </w:rPr>
        <w:tab/>
      </w:r>
      <w:r w:rsidR="0046707E">
        <w:rPr>
          <w:rFonts w:hint="eastAsia"/>
        </w:rPr>
        <w:t>需在台账中建立“</w:t>
      </w:r>
      <w:r w:rsidR="0046707E" w:rsidRPr="00BF1484">
        <w:rPr>
          <w:rFonts w:hint="eastAsia"/>
        </w:rPr>
        <w:t>特殊覆盖</w:t>
      </w:r>
      <w:r w:rsidR="00D72A24">
        <w:rPr>
          <w:rFonts w:hint="eastAsia"/>
        </w:rPr>
        <w:t>小区</w:t>
      </w:r>
      <w:r w:rsidR="0046707E">
        <w:rPr>
          <w:rFonts w:hint="eastAsia"/>
        </w:rPr>
        <w:t>BSA</w:t>
      </w:r>
      <w:r w:rsidR="0046707E">
        <w:rPr>
          <w:rFonts w:hint="eastAsia"/>
        </w:rPr>
        <w:t>工参”，</w:t>
      </w:r>
      <w:proofErr w:type="gramStart"/>
      <w:r w:rsidR="0046707E">
        <w:rPr>
          <w:rFonts w:hint="eastAsia"/>
        </w:rPr>
        <w:t>供同</w:t>
      </w:r>
      <w:proofErr w:type="gramEnd"/>
      <w:r w:rsidR="0046707E">
        <w:rPr>
          <w:rFonts w:hint="eastAsia"/>
        </w:rPr>
        <w:t>PN</w:t>
      </w:r>
      <w:r w:rsidR="0046707E">
        <w:rPr>
          <w:rFonts w:hint="eastAsia"/>
        </w:rPr>
        <w:t>小区、扇区分裂、加挂直放站等特殊覆盖场景下，填写特殊</w:t>
      </w:r>
      <w:r w:rsidR="0046707E">
        <w:rPr>
          <w:rFonts w:hint="eastAsia"/>
        </w:rPr>
        <w:t>BSA</w:t>
      </w:r>
      <w:proofErr w:type="gramStart"/>
      <w:r w:rsidR="00D72A24">
        <w:rPr>
          <w:rFonts w:hint="eastAsia"/>
        </w:rPr>
        <w:t>小区</w:t>
      </w:r>
      <w:r w:rsidR="0046707E">
        <w:rPr>
          <w:rFonts w:hint="eastAsia"/>
        </w:rPr>
        <w:t>工参</w:t>
      </w:r>
      <w:proofErr w:type="gramEnd"/>
      <w:r w:rsidR="0046707E">
        <w:rPr>
          <w:rFonts w:hint="eastAsia"/>
        </w:rPr>
        <w:t>信息。</w:t>
      </w:r>
    </w:p>
    <w:tbl>
      <w:tblPr>
        <w:tblW w:w="8095" w:type="dxa"/>
        <w:tblInd w:w="93" w:type="dxa"/>
        <w:tblLook w:val="04A0" w:firstRow="1" w:lastRow="0" w:firstColumn="1" w:lastColumn="0" w:noHBand="0" w:noVBand="1"/>
      </w:tblPr>
      <w:tblGrid>
        <w:gridCol w:w="1150"/>
        <w:gridCol w:w="1417"/>
        <w:gridCol w:w="1417"/>
        <w:gridCol w:w="851"/>
        <w:gridCol w:w="2126"/>
        <w:gridCol w:w="1134"/>
      </w:tblGrid>
      <w:tr w:rsidR="00C158E8" w:rsidRPr="00C158E8" w:rsidTr="000439F5">
        <w:trPr>
          <w:trHeight w:val="420"/>
        </w:trPr>
        <w:tc>
          <w:tcPr>
            <w:tcW w:w="1150"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字段英文名</w:t>
            </w:r>
          </w:p>
        </w:tc>
        <w:tc>
          <w:tcPr>
            <w:tcW w:w="1417" w:type="dxa"/>
            <w:tcBorders>
              <w:top w:val="single" w:sz="4" w:space="0" w:color="auto"/>
              <w:left w:val="nil"/>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字段中文名</w:t>
            </w:r>
          </w:p>
        </w:tc>
        <w:tc>
          <w:tcPr>
            <w:tcW w:w="1417" w:type="dxa"/>
            <w:tcBorders>
              <w:top w:val="single" w:sz="4" w:space="0" w:color="auto"/>
              <w:left w:val="nil"/>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数据类型</w:t>
            </w:r>
          </w:p>
        </w:tc>
        <w:tc>
          <w:tcPr>
            <w:tcW w:w="851" w:type="dxa"/>
            <w:tcBorders>
              <w:top w:val="single" w:sz="4" w:space="0" w:color="auto"/>
              <w:left w:val="nil"/>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是否可为空</w:t>
            </w:r>
          </w:p>
        </w:tc>
        <w:tc>
          <w:tcPr>
            <w:tcW w:w="2126" w:type="dxa"/>
            <w:tcBorders>
              <w:top w:val="single" w:sz="4" w:space="0" w:color="auto"/>
              <w:left w:val="nil"/>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备注</w:t>
            </w:r>
          </w:p>
        </w:tc>
        <w:tc>
          <w:tcPr>
            <w:tcW w:w="1134" w:type="dxa"/>
            <w:tcBorders>
              <w:top w:val="single" w:sz="4" w:space="0" w:color="auto"/>
              <w:left w:val="nil"/>
              <w:bottom w:val="single" w:sz="4" w:space="0" w:color="auto"/>
              <w:right w:val="single" w:sz="4" w:space="0" w:color="auto"/>
            </w:tcBorders>
            <w:shd w:val="clear" w:color="000000" w:fill="FFC000"/>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是否唯一标识字段</w:t>
            </w:r>
          </w:p>
        </w:tc>
      </w:tr>
      <w:tr w:rsidR="00C158E8" w:rsidRPr="00C158E8" w:rsidTr="000439F5">
        <w:trPr>
          <w:trHeight w:val="27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CITY_ID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CITY_ID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必填</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是，字段1</w:t>
            </w:r>
          </w:p>
        </w:tc>
      </w:tr>
      <w:tr w:rsidR="00C158E8" w:rsidRPr="00C158E8" w:rsidTr="000439F5">
        <w:trPr>
          <w:trHeight w:val="27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BSC_ID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所属BSCID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必填</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是，字段2</w:t>
            </w:r>
          </w:p>
        </w:tc>
      </w:tr>
      <w:tr w:rsidR="00C158E8" w:rsidRPr="00C158E8" w:rsidTr="000439F5">
        <w:trPr>
          <w:trHeight w:val="84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BTS_ID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所属基站BTSID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必填</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华为中兴填BTS_ID，阿朗填CELL_ID。</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是，字段3</w:t>
            </w:r>
          </w:p>
        </w:tc>
      </w:tr>
      <w:tr w:rsidR="00C158E8" w:rsidRPr="00C158E8" w:rsidTr="000439F5">
        <w:trPr>
          <w:trHeight w:val="63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CELL_ID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厂商侧CELLID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number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必填</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华为和阿朗填CELL_ID，</w:t>
            </w:r>
            <w:proofErr w:type="gramStart"/>
            <w:r w:rsidRPr="00C158E8">
              <w:rPr>
                <w:rFonts w:ascii="宋体" w:eastAsia="宋体" w:hAnsi="宋体" w:cs="宋体" w:hint="eastAsia"/>
                <w:color w:val="000000"/>
                <w:kern w:val="0"/>
                <w:sz w:val="16"/>
                <w:szCs w:val="16"/>
              </w:rPr>
              <w:t>中兴天</w:t>
            </w:r>
            <w:proofErr w:type="gramEnd"/>
            <w:r w:rsidRPr="00C158E8">
              <w:rPr>
                <w:rFonts w:ascii="宋体" w:eastAsia="宋体" w:hAnsi="宋体" w:cs="宋体" w:hint="eastAsia"/>
                <w:color w:val="000000"/>
                <w:kern w:val="0"/>
                <w:sz w:val="16"/>
                <w:szCs w:val="16"/>
              </w:rPr>
              <w:t>BTS_ID</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是，字段4</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Sector_ID</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厂商侧sector编号</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必填</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是，字段5</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BSC_NAME</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所属BSC名称</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varchar2(32)</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可为空</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BTS_NAME</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所属基站中文名</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varchar2(200)</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可为空</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Lati</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天线纬度</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Longi</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天线经度</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Alti</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天线高度</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Loc Accu</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天线位置精度</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Orientation</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天线方向</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Antenna Opening</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天线张角</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Max Antenna Range</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天线最大覆盖范围</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lastRenderedPageBreak/>
              <w:t>Potential Repeater</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直放站信息</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FWD Calib</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FWD链路校准</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FWD Calib Accu</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FWD链路校准精度</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RTD Calib</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RTD校准</w:t>
            </w:r>
          </w:p>
        </w:tc>
        <w:tc>
          <w:tcPr>
            <w:tcW w:w="1417"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r w:rsidR="00C158E8" w:rsidRPr="00C158E8" w:rsidTr="000439F5">
        <w:trPr>
          <w:trHeight w:val="420"/>
        </w:trPr>
        <w:tc>
          <w:tcPr>
            <w:tcW w:w="1150" w:type="dxa"/>
            <w:tcBorders>
              <w:top w:val="nil"/>
              <w:left w:val="single" w:sz="4" w:space="0" w:color="auto"/>
              <w:bottom w:val="single" w:sz="4" w:space="0" w:color="auto"/>
              <w:right w:val="single" w:sz="4" w:space="0" w:color="auto"/>
            </w:tcBorders>
            <w:shd w:val="clear" w:color="auto" w:fill="auto"/>
            <w:noWrap/>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RTD Calib Accu</w:t>
            </w:r>
          </w:p>
        </w:tc>
        <w:tc>
          <w:tcPr>
            <w:tcW w:w="1417" w:type="dxa"/>
            <w:tcBorders>
              <w:top w:val="nil"/>
              <w:left w:val="nil"/>
              <w:bottom w:val="single" w:sz="4" w:space="0" w:color="auto"/>
              <w:right w:val="single" w:sz="4" w:space="0" w:color="auto"/>
            </w:tcBorders>
            <w:shd w:val="clear" w:color="auto" w:fill="auto"/>
            <w:noWrap/>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RTD校准精度</w:t>
            </w:r>
          </w:p>
        </w:tc>
        <w:tc>
          <w:tcPr>
            <w:tcW w:w="1417" w:type="dxa"/>
            <w:tcBorders>
              <w:top w:val="nil"/>
              <w:left w:val="nil"/>
              <w:bottom w:val="single" w:sz="4" w:space="0" w:color="auto"/>
              <w:right w:val="single" w:sz="4" w:space="0" w:color="auto"/>
            </w:tcBorders>
            <w:shd w:val="clear" w:color="auto" w:fill="auto"/>
            <w:noWrap/>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mumber</w:t>
            </w:r>
          </w:p>
        </w:tc>
        <w:tc>
          <w:tcPr>
            <w:tcW w:w="851"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可手工维护</w:t>
            </w:r>
          </w:p>
        </w:tc>
        <w:tc>
          <w:tcPr>
            <w:tcW w:w="2126" w:type="dxa"/>
            <w:tcBorders>
              <w:top w:val="nil"/>
              <w:left w:val="nil"/>
              <w:bottom w:val="single" w:sz="4" w:space="0" w:color="auto"/>
              <w:right w:val="single" w:sz="4" w:space="0" w:color="auto"/>
            </w:tcBorders>
            <w:shd w:val="clear" w:color="auto" w:fill="auto"/>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按BSA数据要求填写</w:t>
            </w:r>
          </w:p>
        </w:tc>
        <w:tc>
          <w:tcPr>
            <w:tcW w:w="1134" w:type="dxa"/>
            <w:tcBorders>
              <w:top w:val="nil"/>
              <w:left w:val="nil"/>
              <w:bottom w:val="single" w:sz="4" w:space="0" w:color="auto"/>
              <w:right w:val="single" w:sz="4" w:space="0" w:color="auto"/>
            </w:tcBorders>
            <w:shd w:val="clear" w:color="auto" w:fill="auto"/>
            <w:noWrap/>
            <w:vAlign w:val="center"/>
            <w:hideMark/>
          </w:tcPr>
          <w:p w:rsidR="00C158E8" w:rsidRPr="00C158E8" w:rsidRDefault="00C158E8" w:rsidP="00C158E8">
            <w:pPr>
              <w:widowControl/>
              <w:jc w:val="left"/>
              <w:rPr>
                <w:rFonts w:ascii="宋体" w:eastAsia="宋体" w:hAnsi="宋体" w:cs="宋体"/>
                <w:color w:val="000000"/>
                <w:kern w:val="0"/>
                <w:sz w:val="16"/>
                <w:szCs w:val="16"/>
              </w:rPr>
            </w:pPr>
            <w:r w:rsidRPr="00C158E8">
              <w:rPr>
                <w:rFonts w:ascii="宋体" w:eastAsia="宋体" w:hAnsi="宋体" w:cs="宋体" w:hint="eastAsia"/>
                <w:color w:val="000000"/>
                <w:kern w:val="0"/>
                <w:sz w:val="16"/>
                <w:szCs w:val="16"/>
              </w:rPr>
              <w:t xml:space="preserve">　</w:t>
            </w:r>
          </w:p>
        </w:tc>
      </w:tr>
    </w:tbl>
    <w:p w:rsidR="00C158E8" w:rsidRDefault="00C158E8" w:rsidP="00D222AC">
      <w:r>
        <w:rPr>
          <w:rFonts w:hint="eastAsia"/>
        </w:rPr>
        <w:tab/>
      </w:r>
      <w:r>
        <w:rPr>
          <w:rFonts w:hint="eastAsia"/>
        </w:rPr>
        <w:t>自动从</w:t>
      </w:r>
      <w:proofErr w:type="gramStart"/>
      <w:r>
        <w:rPr>
          <w:rFonts w:hint="eastAsia"/>
        </w:rPr>
        <w:t>小区台</w:t>
      </w:r>
      <w:proofErr w:type="gramEnd"/>
      <w:r>
        <w:rPr>
          <w:rFonts w:hint="eastAsia"/>
        </w:rPr>
        <w:t>帐映射到特殊覆盖小区</w:t>
      </w:r>
      <w:r>
        <w:rPr>
          <w:rFonts w:hint="eastAsia"/>
        </w:rPr>
        <w:t>BSA</w:t>
      </w:r>
      <w:r>
        <w:rPr>
          <w:rFonts w:hint="eastAsia"/>
        </w:rPr>
        <w:t>台帐的方法：</w:t>
      </w:r>
    </w:p>
    <w:p w:rsidR="00EE4691" w:rsidRPr="000439F5" w:rsidRDefault="00C158E8" w:rsidP="000439F5">
      <w:pPr>
        <w:pStyle w:val="a3"/>
        <w:numPr>
          <w:ilvl w:val="5"/>
          <w:numId w:val="5"/>
        </w:numPr>
        <w:ind w:firstLineChars="0"/>
      </w:pPr>
      <w:r>
        <w:rPr>
          <w:rFonts w:hint="eastAsia"/>
        </w:rPr>
        <w:t>一个小区有</w:t>
      </w:r>
      <w:r>
        <w:rPr>
          <w:rFonts w:hint="eastAsia"/>
        </w:rPr>
        <w:t>2</w:t>
      </w:r>
      <w:r>
        <w:rPr>
          <w:rFonts w:hint="eastAsia"/>
        </w:rPr>
        <w:t>条或者更多的分裂数据，在这多条数据中取一条数据的所有除</w:t>
      </w:r>
      <w:r w:rsidR="009A4612" w:rsidRPr="009A4612">
        <w:rPr>
          <w:rFonts w:hint="eastAsia"/>
          <w:szCs w:val="21"/>
        </w:rPr>
        <w:t>“</w:t>
      </w:r>
      <w:r w:rsidR="009A4612" w:rsidRPr="000439F5">
        <w:rPr>
          <w:rFonts w:ascii="宋体" w:eastAsia="宋体" w:hAnsi="宋体" w:cs="宋体" w:hint="eastAsia"/>
          <w:color w:val="000000"/>
          <w:kern w:val="0"/>
          <w:szCs w:val="21"/>
        </w:rPr>
        <w:t>天线方向”和“天线张角”外</w:t>
      </w:r>
      <w:r>
        <w:rPr>
          <w:rFonts w:ascii="宋体" w:eastAsia="宋体" w:hAnsi="宋体" w:cs="宋体" w:hint="eastAsia"/>
          <w:color w:val="000000"/>
          <w:kern w:val="0"/>
          <w:szCs w:val="21"/>
        </w:rPr>
        <w:t>的其他字段值，作为新数据的对应字段值。</w:t>
      </w:r>
    </w:p>
    <w:p w:rsidR="00EE4691" w:rsidRDefault="00C158E8" w:rsidP="000439F5">
      <w:pPr>
        <w:pStyle w:val="a3"/>
        <w:numPr>
          <w:ilvl w:val="5"/>
          <w:numId w:val="5"/>
        </w:numPr>
        <w:ind w:firstLineChars="0"/>
      </w:pPr>
      <w:r>
        <w:rPr>
          <w:rFonts w:hint="eastAsia"/>
        </w:rPr>
        <w:t>“天线方向”和“天线张角”按如下方式合并：</w:t>
      </w:r>
    </w:p>
    <w:p w:rsidR="00EE4691" w:rsidRDefault="00C158E8" w:rsidP="000439F5">
      <w:pPr>
        <w:pStyle w:val="a3"/>
        <w:numPr>
          <w:ilvl w:val="6"/>
          <w:numId w:val="5"/>
        </w:numPr>
        <w:ind w:firstLineChars="0"/>
      </w:pPr>
      <w:r>
        <w:rPr>
          <w:rFonts w:hint="eastAsia"/>
        </w:rPr>
        <w:t>如果有</w:t>
      </w:r>
      <w:r>
        <w:rPr>
          <w:rFonts w:hint="eastAsia"/>
        </w:rPr>
        <w:t>2</w:t>
      </w:r>
      <w:r>
        <w:rPr>
          <w:rFonts w:hint="eastAsia"/>
        </w:rPr>
        <w:t>条分裂数据，则“天线方向”为原始两条数据天线方向线夹角（小于</w:t>
      </w:r>
      <w:r>
        <w:rPr>
          <w:rFonts w:hint="eastAsia"/>
        </w:rPr>
        <w:t>180</w:t>
      </w:r>
      <w:r>
        <w:rPr>
          <w:rFonts w:hint="eastAsia"/>
        </w:rPr>
        <w:t>度的那个）的平分线；“天线张角”为：两个天线张角之和的</w:t>
      </w:r>
      <w:r>
        <w:rPr>
          <w:rFonts w:hint="eastAsia"/>
        </w:rPr>
        <w:t>1/2</w:t>
      </w:r>
      <w:r>
        <w:rPr>
          <w:rFonts w:hint="eastAsia"/>
        </w:rPr>
        <w:t>，加上两个方位角的夹角（小于</w:t>
      </w:r>
      <w:r>
        <w:rPr>
          <w:rFonts w:hint="eastAsia"/>
        </w:rPr>
        <w:t>180</w:t>
      </w:r>
      <w:r>
        <w:rPr>
          <w:rFonts w:hint="eastAsia"/>
        </w:rPr>
        <w:t>度的那个）。如下图所示：</w:t>
      </w:r>
    </w:p>
    <w:p w:rsidR="00EE4691" w:rsidRDefault="00581282" w:rsidP="000439F5">
      <w:pPr>
        <w:pStyle w:val="a3"/>
        <w:ind w:left="846" w:firstLineChars="0" w:firstLine="0"/>
      </w:pPr>
      <w:r w:rsidRPr="000439F5">
        <w:rPr>
          <w:rFonts w:ascii="楷体_GB2312" w:eastAsia="楷体_GB2312"/>
          <w:noProof/>
          <w:kern w:val="0"/>
          <w:sz w:val="24"/>
        </w:rPr>
        <mc:AlternateContent>
          <mc:Choice Requires="wpc">
            <w:drawing>
              <wp:inline distT="0" distB="0" distL="0" distR="0" wp14:anchorId="44417CFD" wp14:editId="1F64D0F3">
                <wp:extent cx="4105910" cy="2545080"/>
                <wp:effectExtent l="3810" t="3810" r="5080" b="3810"/>
                <wp:docPr id="51" name="画布 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30" name="Group 6"/>
                        <wpg:cNvGrpSpPr>
                          <a:grpSpLocks/>
                        </wpg:cNvGrpSpPr>
                        <wpg:grpSpPr bwMode="auto">
                          <a:xfrm rot="4162533">
                            <a:off x="2082305" y="438748"/>
                            <a:ext cx="1507903" cy="1739704"/>
                            <a:chOff x="5053" y="6908"/>
                            <a:chExt cx="2058" cy="2375"/>
                          </a:xfrm>
                        </wpg:grpSpPr>
                        <wps:wsp>
                          <wps:cNvPr id="32" name="Arc 7"/>
                          <wps:cNvSpPr>
                            <a:spLocks/>
                          </wps:cNvSpPr>
                          <wps:spPr bwMode="auto">
                            <a:xfrm rot="-2700000">
                              <a:off x="5355" y="7527"/>
                              <a:ext cx="1455" cy="1454"/>
                            </a:xfrm>
                            <a:custGeom>
                              <a:avLst/>
                              <a:gdLst>
                                <a:gd name="T0" fmla="*/ 0 w 21600"/>
                                <a:gd name="T1" fmla="*/ 0 h 21600"/>
                                <a:gd name="T2" fmla="*/ 1455 w 21600"/>
                                <a:gd name="T3" fmla="*/ 1454 h 21600"/>
                                <a:gd name="T4" fmla="*/ 0 w 21600"/>
                                <a:gd name="T5" fmla="*/ 145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AutoShape 8"/>
                          <wps:cNvCnPr>
                            <a:cxnSpLocks noChangeShapeType="1"/>
                          </wps:cNvCnPr>
                          <wps:spPr bwMode="auto">
                            <a:xfrm flipH="1">
                              <a:off x="6082"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AutoShape 9"/>
                          <wps:cNvCnPr>
                            <a:cxnSpLocks noChangeShapeType="1"/>
                          </wps:cNvCnPr>
                          <wps:spPr bwMode="auto">
                            <a:xfrm>
                              <a:off x="5053"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AutoShape 13"/>
                          <wps:cNvCnPr>
                            <a:cxnSpLocks noChangeShapeType="1"/>
                          </wps:cNvCnPr>
                          <wps:spPr bwMode="auto">
                            <a:xfrm flipV="1">
                              <a:off x="6076" y="6908"/>
                              <a:ext cx="0" cy="2373"/>
                            </a:xfrm>
                            <a:prstGeom prst="straightConnector1">
                              <a:avLst/>
                            </a:prstGeom>
                            <a:noFill/>
                            <a:ln w="317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g:wgp>
                      <wpg:wgp>
                        <wpg:cNvPr id="40" name="Group 6"/>
                        <wpg:cNvGrpSpPr>
                          <a:grpSpLocks/>
                        </wpg:cNvGrpSpPr>
                        <wpg:grpSpPr bwMode="auto">
                          <a:xfrm rot="18198083">
                            <a:off x="538202" y="274003"/>
                            <a:ext cx="1507903" cy="1739704"/>
                            <a:chOff x="5053" y="6908"/>
                            <a:chExt cx="2058" cy="2375"/>
                          </a:xfrm>
                        </wpg:grpSpPr>
                        <wps:wsp>
                          <wps:cNvPr id="41" name="Arc 7"/>
                          <wps:cNvSpPr>
                            <a:spLocks/>
                          </wps:cNvSpPr>
                          <wps:spPr bwMode="auto">
                            <a:xfrm rot="-2700000">
                              <a:off x="5355" y="7527"/>
                              <a:ext cx="1455" cy="1454"/>
                            </a:xfrm>
                            <a:custGeom>
                              <a:avLst/>
                              <a:gdLst>
                                <a:gd name="T0" fmla="*/ 0 w 21600"/>
                                <a:gd name="T1" fmla="*/ 0 h 21600"/>
                                <a:gd name="T2" fmla="*/ 1455 w 21600"/>
                                <a:gd name="T3" fmla="*/ 1454 h 21600"/>
                                <a:gd name="T4" fmla="*/ 0 w 21600"/>
                                <a:gd name="T5" fmla="*/ 145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AutoShape 8"/>
                          <wps:cNvCnPr/>
                          <wps:spPr bwMode="auto">
                            <a:xfrm flipH="1">
                              <a:off x="6082"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AutoShape 9"/>
                          <wps:cNvCnPr/>
                          <wps:spPr bwMode="auto">
                            <a:xfrm>
                              <a:off x="5053"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4" name="AutoShape 13"/>
                          <wps:cNvCnPr/>
                          <wps:spPr bwMode="auto">
                            <a:xfrm flipV="1">
                              <a:off x="6076" y="6908"/>
                              <a:ext cx="0" cy="2373"/>
                            </a:xfrm>
                            <a:prstGeom prst="straightConnector1">
                              <a:avLst/>
                            </a:prstGeom>
                            <a:noFill/>
                            <a:ln w="317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g:wgp>
                      <wps:wsp>
                        <wps:cNvPr id="45" name="直接箭头连接符 62"/>
                        <wps:cNvCnPr>
                          <a:cxnSpLocks noChangeShapeType="1"/>
                        </wps:cNvCnPr>
                        <wps:spPr bwMode="auto">
                          <a:xfrm flipV="1">
                            <a:off x="2075805" y="64517"/>
                            <a:ext cx="199500" cy="1545913"/>
                          </a:xfrm>
                          <a:prstGeom prst="straightConnector1">
                            <a:avLst/>
                          </a:prstGeom>
                          <a:noFill/>
                          <a:ln w="9525">
                            <a:solidFill>
                              <a:schemeClr val="accent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46" name="弧形 64"/>
                        <wps:cNvSpPr>
                          <a:spLocks/>
                        </wps:cNvSpPr>
                        <wps:spPr bwMode="auto">
                          <a:xfrm rot="20089198">
                            <a:off x="1288703" y="880335"/>
                            <a:ext cx="1430403" cy="1430682"/>
                          </a:xfrm>
                          <a:custGeom>
                            <a:avLst/>
                            <a:gdLst>
                              <a:gd name="T0" fmla="*/ 9338 w 1430385"/>
                              <a:gd name="T1" fmla="*/ 599997 h 1430385"/>
                              <a:gd name="T2" fmla="*/ 627123 w 1430385"/>
                              <a:gd name="T3" fmla="*/ 5442 h 1430385"/>
                              <a:gd name="T4" fmla="*/ 1371486 w 1430385"/>
                              <a:gd name="T5" fmla="*/ 430974 h 1430385"/>
                              <a:gd name="T6" fmla="*/ 1172593 w 1430385"/>
                              <a:gd name="T7" fmla="*/ 1264998 h 143038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430385" h="1430385" stroke="0">
                                <a:moveTo>
                                  <a:pt x="9338" y="599997"/>
                                </a:moveTo>
                                <a:cubicBezTo>
                                  <a:pt x="60475" y="286658"/>
                                  <a:pt x="312056" y="44538"/>
                                  <a:pt x="627123" y="5442"/>
                                </a:cubicBezTo>
                                <a:cubicBezTo>
                                  <a:pt x="942191" y="-33653"/>
                                  <a:pt x="1245318" y="139636"/>
                                  <a:pt x="1371486" y="430974"/>
                                </a:cubicBezTo>
                                <a:cubicBezTo>
                                  <a:pt x="1497654" y="722312"/>
                                  <a:pt x="1416659" y="1061951"/>
                                  <a:pt x="1172593" y="1264998"/>
                                </a:cubicBezTo>
                                <a:lnTo>
                                  <a:pt x="715193" y="715193"/>
                                </a:lnTo>
                                <a:lnTo>
                                  <a:pt x="9338" y="599997"/>
                                </a:lnTo>
                                <a:close/>
                              </a:path>
                              <a:path w="1430385" h="1430385" fill="none">
                                <a:moveTo>
                                  <a:pt x="9338" y="599997"/>
                                </a:moveTo>
                                <a:cubicBezTo>
                                  <a:pt x="60475" y="286658"/>
                                  <a:pt x="312056" y="44538"/>
                                  <a:pt x="627123" y="5442"/>
                                </a:cubicBezTo>
                                <a:cubicBezTo>
                                  <a:pt x="942191" y="-33653"/>
                                  <a:pt x="1245318" y="139636"/>
                                  <a:pt x="1371486" y="430974"/>
                                </a:cubicBezTo>
                                <a:cubicBezTo>
                                  <a:pt x="1497654" y="722312"/>
                                  <a:pt x="1416659" y="1061951"/>
                                  <a:pt x="1172593" y="1264998"/>
                                </a:cubicBezTo>
                              </a:path>
                            </a:pathLst>
                          </a:custGeom>
                          <a:noFill/>
                          <a:ln w="9525">
                            <a:solidFill>
                              <a:schemeClr val="accent1">
                                <a:lumMod val="95000"/>
                                <a:lumOff val="0"/>
                              </a:schemeClr>
                            </a:solidFill>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 name="文本框 65"/>
                        <wps:cNvSpPr txBox="1">
                          <a:spLocks noChangeArrowheads="1"/>
                        </wps:cNvSpPr>
                        <wps:spPr bwMode="auto">
                          <a:xfrm>
                            <a:off x="639002" y="530442"/>
                            <a:ext cx="629302" cy="3451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Default="009E1B19" w:rsidP="00C158E8">
                              <w:r>
                                <w:rPr>
                                  <w:rFonts w:hint="eastAsia"/>
                                </w:rPr>
                                <w:t>天线</w:t>
                              </w:r>
                              <w:r>
                                <w:rPr>
                                  <w:rFonts w:hint="eastAsia"/>
                                </w:rPr>
                                <w:t>1</w:t>
                              </w:r>
                            </w:p>
                          </w:txbxContent>
                        </wps:txbx>
                        <wps:bodyPr rot="0" vert="horz" wrap="square" lIns="91440" tIns="45720" rIns="91440" bIns="45720" anchor="t" anchorCtr="0" upright="1">
                          <a:noAutofit/>
                        </wps:bodyPr>
                      </wps:wsp>
                      <wps:wsp>
                        <wps:cNvPr id="48" name="文本框 66"/>
                        <wps:cNvSpPr txBox="1">
                          <a:spLocks noChangeArrowheads="1"/>
                        </wps:cNvSpPr>
                        <wps:spPr bwMode="auto">
                          <a:xfrm>
                            <a:off x="3477108" y="1021573"/>
                            <a:ext cx="629302" cy="3450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Default="009E1B19" w:rsidP="00C158E8">
                              <w:r>
                                <w:rPr>
                                  <w:rFonts w:hint="eastAsia"/>
                                </w:rPr>
                                <w:t>天线</w:t>
                              </w:r>
                              <w:r>
                                <w:rPr>
                                  <w:rFonts w:hint="eastAsia"/>
                                </w:rPr>
                                <w:t>1</w:t>
                              </w:r>
                            </w:p>
                          </w:txbxContent>
                        </wps:txbx>
                        <wps:bodyPr rot="0" vert="horz" wrap="square" lIns="91440" tIns="45720" rIns="91440" bIns="45720" anchor="t" anchorCtr="0" upright="1">
                          <a:noAutofit/>
                        </wps:bodyPr>
                      </wps:wsp>
                      <wps:wsp>
                        <wps:cNvPr id="49" name="文本框 67"/>
                        <wps:cNvSpPr txBox="1">
                          <a:spLocks noChangeArrowheads="1"/>
                        </wps:cNvSpPr>
                        <wps:spPr bwMode="auto">
                          <a:xfrm>
                            <a:off x="2214905" y="175847"/>
                            <a:ext cx="778002" cy="56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Default="009E1B19" w:rsidP="00C158E8">
                              <w:r>
                                <w:rPr>
                                  <w:rFonts w:hint="eastAsia"/>
                                </w:rPr>
                                <w:t>合并的天线方向角</w:t>
                              </w:r>
                            </w:p>
                          </w:txbxContent>
                        </wps:txbx>
                        <wps:bodyPr rot="0" vert="horz" wrap="square" lIns="91440" tIns="45720" rIns="91440" bIns="45720" anchor="t" anchorCtr="0" upright="1">
                          <a:noAutofit/>
                        </wps:bodyPr>
                      </wps:wsp>
                      <wps:wsp>
                        <wps:cNvPr id="50" name="文本框 68"/>
                        <wps:cNvSpPr txBox="1">
                          <a:spLocks noChangeArrowheads="1"/>
                        </wps:cNvSpPr>
                        <wps:spPr bwMode="auto">
                          <a:xfrm>
                            <a:off x="2177205" y="1493299"/>
                            <a:ext cx="865902" cy="561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Default="009E1B19" w:rsidP="00C158E8">
                              <w:r>
                                <w:rPr>
                                  <w:rFonts w:hint="eastAsia"/>
                                </w:rPr>
                                <w:t>合并的张角</w:t>
                              </w:r>
                            </w:p>
                          </w:txbxContent>
                        </wps:txbx>
                        <wps:bodyPr rot="0" vert="horz" wrap="square" lIns="91440" tIns="45720" rIns="91440" bIns="45720" anchor="t" anchorCtr="0" upright="1">
                          <a:noAutofit/>
                        </wps:bodyPr>
                      </wps:wsp>
                    </wpc:wpc>
                  </a:graphicData>
                </a:graphic>
              </wp:inline>
            </w:drawing>
          </mc:Choice>
          <mc:Fallback>
            <w:pict>
              <v:group id="画布 56" o:spid="_x0000_s1026" editas="canvas" style="width:323.3pt;height:200.4pt;mso-position-horizontal-relative:char;mso-position-vertical-relative:line" coordsize="41059,25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">
                <v:shape id="_x0000_s1027" type="#_x0000_t75" style="position:absolute;width:41059;height:25450;visibility:visible;mso-wrap-style:square">
                  <v:fill o:detectmouseclick="t"/>
                  <v:path o:connecttype="none"/>
                </v:shape>
                <v:group id="Group 6" o:spid="_x0000_s1028" style="position:absolute;left:20823;top:4387;width:15079;height:17397;rotation:4546596fd" coordorigin="5053,6908" coordsize="205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OumYrCAAAA2wAAAA8A&#10;AAAAAAAAAAAAAAAAqgIAAGRycy9kb3ducmV2LnhtbFBLBQYAAAAABAAEAPoAAACZAwAAAAA=&#10;">
                  <v:shape id="Arc 7" o:spid="_x0000_s1029" style="position:absolute;left:5355;top:7527;width:1455;height:1454;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7ZsYA&#10;AADbAAAADwAAAGRycy9kb3ducmV2LnhtbESPQWvCQBSE7wX/w/IEL6XZ1KKU6CpWVMRealoovT2y&#10;zySYfRuzq0n767uC4HGYmW+Y6bwzlbhQ40rLCp6jGARxZnXJuYKvz/XTKwjnkTVWlknBLzmYz3oP&#10;U0y0bXlPl9TnIkDYJaig8L5OpHRZQQZdZGvi4B1sY9AH2eRSN9gGuKnkMI7H0mDJYaHAmpYFZcf0&#10;bBTQ/n172vz9jHbV40dbyjdcpd8npQb9bjEB4anz9/CtvdUKXoZw/RJ+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a7ZsYAAADbAAAADwAAAAAAAAAAAAAAAACYAgAAZHJz&#10;L2Rvd25yZXYueG1sUEsFBgAAAAAEAAQA9QAAAIsDAAAAAA==&#10;" path="m-1,nfc11929,,21600,9670,21600,21600em-1,nsc11929,,21600,9670,21600,21600l,21600,-1,xe" filled="f">
                    <v:path arrowok="t" o:extrusionok="f" o:connecttype="custom" o:connectlocs="0,0;98,98;0,98" o:connectangles="0,0,0"/>
                  </v:shape>
                  <v:shapetype id="_x0000_t32" coordsize="21600,21600" o:spt="32" o:oned="t" path="m,l21600,21600e" filled="f">
                    <v:path arrowok="t" fillok="f" o:connecttype="none"/>
                    <o:lock v:ext="edit" shapetype="t"/>
                  </v:shapetype>
                  <v:shape id="AutoShape 8" o:spid="_x0000_s1030" type="#_x0000_t32" style="position:absolute;left:6082;top:8254;width:1029;height:1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NgNcQAAADbAAAADwAAAGRycy9kb3ducmV2LnhtbESPQWsCMRSE74X+h/AEL0Wza0Vka5RS&#10;EMSDUN2Dx0fyuru4edkmcV3/vSkUPA4z8w2z2gy2FT350DhWkE8zEMTamYYrBeVpO1mCCBHZYOuY&#10;FNwpwGb9+rLCwrgbf1N/jJVIEA4FKqhj7Aopg67JYpi6jjh5P85bjEn6ShqPtwS3rZxl2UJ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g2A1xAAAANsAAAAPAAAAAAAAAAAA&#10;AAAAAKECAABkcnMvZG93bnJldi54bWxQSwUGAAAAAAQABAD5AAAAkgMAAAAA&#10;"/>
                  <v:shape id="AutoShape 9" o:spid="_x0000_s1031" type="#_x0000_t32" style="position:absolute;left:5053;top:8254;width:1029;height:1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t1RcUAAADbAAAADwAAAGRycy9kb3ducmV2LnhtbESPQWsCMRSE7wX/Q3hCL6VmtVjK1iir&#10;IFTBg9v2/rp5boKbl3UTdfvvTaHgcZiZb5jZoneNuFAXrGcF41EGgrjy2nKt4Otz/fwGIkRkjY1n&#10;UvBLARbzwcMMc+2vvKdLGWuRIBxyVGBibHMpQ2XIYRj5ljh5B985jEl2tdQdXhPcNXKSZa/SoeW0&#10;YLCllaHqWJ6dgt1mvCx+jN1s9ye7m66L5lw/fSv1OOyLdxCR+ngP/7c/tIKXKfx9ST9Az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Mt1RcUAAADbAAAADwAAAAAAAAAA&#10;AAAAAAChAgAAZHJzL2Rvd25yZXYueG1sUEsFBgAAAAAEAAQA+QAAAJMDAAAAAA==&#10;"/>
                  <v:shape id="AutoShape 13" o:spid="_x0000_s1032" type="#_x0000_t32" style="position:absolute;left:6076;top:6908;width:0;height:2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4uhMUAAADbAAAADwAAAGRycy9kb3ducmV2LnhtbESPQWvCQBSE7wX/w/KE3uomFoqmriKi&#10;IhQPxoB4e80+k2D2bciuGvvru4LgcZiZb5jJrDO1uFLrKssK4kEEgji3uuJCQbZffYxAOI+ssbZM&#10;Cu7kYDbtvU0w0fbGO7qmvhABwi5BBaX3TSKly0sy6Aa2IQ7eybYGfZBtIXWLtwA3tRxG0Zc0WHFY&#10;KLGhRUn5Ob0YBc3a/ywP2Tpb7S7bebqI4uPvX6zUe7+bf4Pw1PlX+NneaAWfY3h8CT9AT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y4uhMUAAADbAAAADwAAAAAAAAAA&#10;AAAAAAChAgAAZHJzL2Rvd25yZXYueG1sUEsFBgAAAAAEAAQA+QAAAJMDAAAAAA==&#10;" strokeweight=".25pt">
                    <v:stroke dashstyle="1 1" endarrow="block"/>
                  </v:shape>
                </v:group>
                <v:group id="Group 6" o:spid="_x0000_s1033" style="position:absolute;left:5382;top:2740;width:15079;height:17397;rotation:-3715801fd" coordorigin="5053,6908" coordsize="2058,2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1Kzr8AAADbAAAADwAAAGRycy9kb3ducmV2LnhtbERPTYvCMBC9L/gfwgh7&#10;W1NFFqnGogbB08LWHvQ2NGNbbCalibX++81hwePjfW+y0bZioN43jhXMZwkI4tKZhisFxfn4tQLh&#10;A7LB1jEpeJGHbDv52GBq3JN/achDJWII+xQV1CF0qZS+rMmin7mOOHI311sMEfaVND0+Y7ht5SJJ&#10;vqXFhmNDjR0dairv+cMqcC+d7M2l4dUlv9JPrvWoC63U53TcrUEEGsNb/O8+GQXLuD5+iT9Abv8A&#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DFdSs6/AAAA2wAAAA8AAAAA&#10;AAAAAAAAAAAAqgIAAGRycy9kb3ducmV2LnhtbFBLBQYAAAAABAAEAPoAAACWAwAAAAA=&#10;">
                  <v:shape id="Arc 7" o:spid="_x0000_s1034" style="position:absolute;left:5355;top:7527;width:1455;height:1454;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WbMYA&#10;AADbAAAADwAAAGRycy9kb3ducmV2LnhtbESPQWvCQBSE74L/YXmCF2k2SpUSXcUWLWIvNS2U3h7Z&#10;ZxLMvo3ZrUn767uC4HGYmW+YxaozlbhQ40rLCsZRDII4s7rkXMHnx/bhCYTzyBory6Tglxyslv3e&#10;AhNtWz7QJfW5CBB2CSoovK8TKV1WkEEX2Zo4eEfbGPRBNrnUDbYBbio5ieOZNFhyWCiwppeCslP6&#10;YxTQ4W13fv37nu6r0XtbymfcpF9npYaDbj0H4anz9/CtvdMKHsdw/RJ+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JWbMYAAADbAAAADwAAAAAAAAAAAAAAAACYAgAAZHJz&#10;L2Rvd25yZXYueG1sUEsFBgAAAAAEAAQA9QAAAIsDAAAAAA==&#10;" path="m-1,nfc11929,,21600,9670,21600,21600em-1,nsc11929,,21600,9670,21600,21600l,21600,-1,xe" filled="f">
                    <v:path arrowok="t" o:extrusionok="f" o:connecttype="custom" o:connectlocs="0,0;98,98;0,98" o:connectangles="0,0,0"/>
                  </v:shape>
                  <v:shape id="AutoShape 8" o:spid="_x0000_s1035" type="#_x0000_t32" style="position:absolute;left:6082;top:8254;width:1029;height:1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Aup8MAAADbAAAADwAAAGRycy9kb3ducmV2LnhtbESPQYvCMBSE7wv+h/AEL8uaVhaRrlFk&#10;YWHxIKg9eHwkz7bYvNQkW+u/N8KCx2FmvmGW68G2oicfGscK8mkGglg703CloDz+fCxAhIhssHVM&#10;Cu4UYL0avS2xMO7Ge+oPsRIJwqFABXWMXSFl0DVZDFPXESfv7LzFmKSvpPF4S3DbylmWzaXFhtNC&#10;jR1916Qvhz+roNmWu7J/v0avF9v85PNwPLVaqcl42HyBiDTEV/i//WsUfM7g+SX9A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gLqfDAAAA2wAAAA8AAAAAAAAAAAAA&#10;AAAAoQIAAGRycy9kb3ducmV2LnhtbFBLBQYAAAAABAAEAPkAAACRAwAAAAA=&#10;"/>
                  <v:shape id="AutoShape 9" o:spid="_x0000_s1036" type="#_x0000_t32" style="position:absolute;left:5053;top:8254;width:1029;height:1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Gg718UAAADbAAAADwAAAGRycy9kb3ducmV2LnhtbESPQWsCMRSE7wX/Q3iCl1KzWi1lNcpW&#10;EFTwoG3vz83rJnTzst1E3f77piB4HGbmG2a+7FwtLtQG61nBaJiBIC69tlwp+HhfP72CCBFZY+2Z&#10;FPxSgOWi9zDHXPsrH+hyjJVIEA45KjAxNrmUoTTkMAx9Q5y8L986jEm2ldQtXhPc1XKcZS/SoeW0&#10;YLChlaHy+3h2Cvbb0VtxMna7O/zY/XRd1Ofq8VOpQb8rZiAidfEevrU3WsHkG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Gg718UAAADbAAAADwAAAAAAAAAA&#10;AAAAAAChAgAAZHJzL2Rvd25yZXYueG1sUEsFBgAAAAAEAAQA+QAAAJMDAAAAAA==&#10;"/>
                  <v:shape id="AutoShape 13" o:spid="_x0000_s1037" type="#_x0000_t32" style="position:absolute;left:6076;top:6908;width:0;height:2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SnyZ8YAAADbAAAADwAAAGRycy9kb3ducmV2LnhtbESPT2vCQBTE7wW/w/IKvdVNSigluoqI&#10;SqH0YAyIt9fsaxKafRuymz/66buFgsdhZn7DLNeTacRAnastK4jnEQjiwuqaSwX5af/8BsJ5ZI2N&#10;ZVJwJQfr1exhiam2Ix9pyHwpAoRdigoq79tUSldUZNDNbUscvG/bGfRBdqXUHY4Bbhr5EkWv0mDN&#10;YaHClrYVFT9ZbxS0B/+xO+eHfH/sPzfZNoovX7dYqafHabMA4Wny9/B/+10rSBL4+xJ+gF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p8mfGAAAA2wAAAA8AAAAAAAAA&#10;AAAAAAAAoQIAAGRycy9kb3ducmV2LnhtbFBLBQYAAAAABAAEAPkAAACUAwAAAAA=&#10;" strokeweight=".25pt">
                    <v:stroke dashstyle="1 1" endarrow="block"/>
                  </v:shape>
                </v:group>
                <v:shape id="直接箭头连接符 62" o:spid="_x0000_s1038" type="#_x0000_t32" style="position:absolute;left:20758;top:645;width:1995;height:154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L5XcQAAADbAAAADwAAAGRycy9kb3ducmV2LnhtbESPX2vCMBTF3wd+h3AF32bqqGNUo4hD&#10;cAgbVUF8uzbXttjclCTa7tsvg8EeD+fPjzNf9qYRD3K+tqxgMk5AEBdW11wqOB42z28gfEDW2Fgm&#10;Bd/kYbkYPM0x07bjnB77UIo4wj5DBVUIbSalLyoy6Me2JY7e1TqDIUpXSu2wi+OmkS9J8ioN1hwJ&#10;Fba0rqi47e8mQt7TfLo77S4p5auv7vJx/gzurNRo2K9mIAL14T/8195qBekUfr/EHyA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ovldxAAAANsAAAAPAAAAAAAAAAAA&#10;AAAAAKECAABkcnMvZG93bnJldi54bWxQSwUGAAAAAAQABAD5AAAAkgMAAAAA&#10;" strokecolor="#4579b8 [3044]">
                  <v:stroke endarrow="open"/>
                </v:shape>
                <v:shape id="弧形 64" o:spid="_x0000_s1039" style="position:absolute;left:12887;top:8803;width:14304;height:14307;rotation:-1650199fd;visibility:visible;mso-wrap-style:square;v-text-anchor:middle" coordsize="1430385,1430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HIe78A&#10;AADbAAAADwAAAGRycy9kb3ducmV2LnhtbESPwQrCMBBE74L/EFbwpqmiItUoogiCB7EK4m1p1rbY&#10;bEoTtf69EQSPw8y8YebLxpTiSbUrLCsY9CMQxKnVBWcKzqdtbwrCeWSNpWVS8CYHy0W7NcdY2xcf&#10;6Zn4TAQIuxgV5N5XsZQuzcmg69uKOHg3Wxv0QdaZ1DW+AtyUchhFE2mw4LCQY0XrnNJ78jAKDvsN&#10;lpfL/S0Hdjx+7BJzJTlUqttpVjMQnhr/D//aO61gNIHvl/AD5OI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cch7vwAAANsAAAAPAAAAAAAAAAAAAAAAAJgCAABkcnMvZG93bnJl&#10;di54bWxQSwUGAAAAAAQABAD1AAAAhAMAAAAA&#10;" path="m9338,599997nsc60475,286658,312056,44538,627123,5442v315068,-39095,618195,134194,744363,425532c1497654,722312,1416659,1061951,1172593,1264998l715193,715193,9338,599997xem9338,599997nfc60475,286658,312056,44538,627123,5442v315068,-39095,618195,134194,744363,425532c1497654,722312,1416659,1061951,1172593,1264998e" filled="f" strokecolor="#4579b8 [3044]">
                  <v:stroke startarrow="block" endarrow="block"/>
                  <v:path arrowok="t" o:connecttype="custom" o:connectlocs="9338,600122;627131,5443;1371503,431063;1172608,1265261" o:connectangles="0,0,0,0"/>
                </v:shape>
                <v:shapetype id="_x0000_t202" coordsize="21600,21600" o:spt="202" path="m,l,21600r21600,l21600,xe">
                  <v:stroke joinstyle="miter"/>
                  <v:path gradientshapeok="t" o:connecttype="rect"/>
                </v:shapetype>
                <v:shape id="文本框 65" o:spid="_x0000_s1040" type="#_x0000_t202" style="position:absolute;left:6390;top:5304;width:6293;height:3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2t5sUA&#10;AADbAAAADwAAAGRycy9kb3ducmV2LnhtbESPT4vCMBTE7wt+h/AEb2uqrKtUo0hBVsQ9+Ofi7dk8&#10;22LzUpuo1U+/WRA8DjPzG2Yya0wpblS7wrKCXjcCQZxaXXCmYL9bfI5AOI+ssbRMCh7kYDZtfUww&#10;1vbOG7ptfSYChF2MCnLvq1hKl+Zk0HVtRRy8k60N+iDrTOoa7wFuStmPom9psOCwkGNFSU7peXs1&#10;ClbJ4hc3x74ZPcvkZ32aV5f9YaBUp93MxyA8Nf4dfrWXWsHXEP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Ta3mxQAAANsAAAAPAAAAAAAAAAAAAAAAAJgCAABkcnMv&#10;ZG93bnJldi54bWxQSwUGAAAAAAQABAD1AAAAigMAAAAA&#10;" filled="f" stroked="f" strokeweight=".5pt">
                  <v:textbox>
                    <w:txbxContent>
                      <w:p w:rsidR="00244F85" w:rsidRDefault="00244F85" w:rsidP="00C158E8">
                        <w:r>
                          <w:rPr>
                            <w:rFonts w:hint="eastAsia"/>
                          </w:rPr>
                          <w:t>天线</w:t>
                        </w:r>
                        <w:r>
                          <w:rPr>
                            <w:rFonts w:hint="eastAsia"/>
                          </w:rPr>
                          <w:t>1</w:t>
                        </w:r>
                      </w:p>
                    </w:txbxContent>
                  </v:textbox>
                </v:shape>
                <v:shape id="文本框 66" o:spid="_x0000_s1041" type="#_x0000_t202" style="position:absolute;left:34771;top:10215;width:6293;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244F85" w:rsidRDefault="00244F85" w:rsidP="00C158E8">
                        <w:r>
                          <w:rPr>
                            <w:rFonts w:hint="eastAsia"/>
                          </w:rPr>
                          <w:t>天线</w:t>
                        </w:r>
                        <w:r>
                          <w:rPr>
                            <w:rFonts w:hint="eastAsia"/>
                          </w:rPr>
                          <w:t>1</w:t>
                        </w:r>
                      </w:p>
                    </w:txbxContent>
                  </v:textbox>
                </v:shape>
                <v:shape id="文本框 67" o:spid="_x0000_s1042" type="#_x0000_t202" style="position:absolute;left:22149;top:1758;width:7780;height:5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244F85" w:rsidRDefault="00244F85" w:rsidP="00C158E8">
                        <w:r>
                          <w:rPr>
                            <w:rFonts w:hint="eastAsia"/>
                          </w:rPr>
                          <w:t>合并的天线方向角</w:t>
                        </w:r>
                      </w:p>
                    </w:txbxContent>
                  </v:textbox>
                </v:shape>
                <v:shape id="文本框 68" o:spid="_x0000_s1043" type="#_x0000_t202" style="position:absolute;left:21772;top:14932;width:8659;height:56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244F85" w:rsidRDefault="00244F85" w:rsidP="00C158E8">
                        <w:r>
                          <w:rPr>
                            <w:rFonts w:hint="eastAsia"/>
                          </w:rPr>
                          <w:t>合并的张角</w:t>
                        </w:r>
                      </w:p>
                    </w:txbxContent>
                  </v:textbox>
                </v:shape>
                <w10:anchorlock/>
              </v:group>
            </w:pict>
          </mc:Fallback>
        </mc:AlternateContent>
      </w:r>
    </w:p>
    <w:p w:rsidR="00EE4691" w:rsidRDefault="00C158E8" w:rsidP="000439F5">
      <w:pPr>
        <w:pStyle w:val="a3"/>
        <w:numPr>
          <w:ilvl w:val="6"/>
          <w:numId w:val="5"/>
        </w:numPr>
        <w:ind w:firstLineChars="0"/>
      </w:pPr>
      <w:r>
        <w:rPr>
          <w:rFonts w:hint="eastAsia"/>
        </w:rPr>
        <w:t>如果有</w:t>
      </w:r>
      <w:r>
        <w:rPr>
          <w:rFonts w:hint="eastAsia"/>
        </w:rPr>
        <w:t>3</w:t>
      </w:r>
      <w:r>
        <w:rPr>
          <w:rFonts w:hint="eastAsia"/>
        </w:rPr>
        <w:t>条甚至跟多的分裂数据，则取</w:t>
      </w:r>
      <w:proofErr w:type="gramStart"/>
      <w:r>
        <w:rPr>
          <w:rFonts w:hint="eastAsia"/>
        </w:rPr>
        <w:t>里面值</w:t>
      </w:r>
      <w:proofErr w:type="gramEnd"/>
      <w:r>
        <w:rPr>
          <w:rFonts w:hint="eastAsia"/>
        </w:rPr>
        <w:t>最大和最小方位角和其对应的</w:t>
      </w:r>
      <w:r>
        <w:rPr>
          <w:rFonts w:hint="eastAsia"/>
        </w:rPr>
        <w:t>MAR</w:t>
      </w:r>
      <w:r>
        <w:rPr>
          <w:rFonts w:hint="eastAsia"/>
        </w:rPr>
        <w:t>值</w:t>
      </w:r>
      <w:r w:rsidR="00CD43B8">
        <w:rPr>
          <w:rFonts w:hint="eastAsia"/>
        </w:rPr>
        <w:t>：</w:t>
      </w:r>
      <w:r>
        <w:rPr>
          <w:rFonts w:hint="eastAsia"/>
        </w:rPr>
        <w:t>如果</w:t>
      </w:r>
      <w:r w:rsidR="00CD43B8">
        <w:rPr>
          <w:rFonts w:hint="eastAsia"/>
        </w:rPr>
        <w:t>这两个方位角之差小于等于</w:t>
      </w:r>
      <w:r w:rsidR="00CD43B8">
        <w:rPr>
          <w:rFonts w:hint="eastAsia"/>
        </w:rPr>
        <w:t>180</w:t>
      </w:r>
      <w:r w:rsidR="00CD43B8">
        <w:rPr>
          <w:rFonts w:hint="eastAsia"/>
        </w:rPr>
        <w:t>度，则按</w:t>
      </w:r>
      <w:r w:rsidR="00CD43B8">
        <w:rPr>
          <w:rFonts w:hint="eastAsia"/>
        </w:rPr>
        <w:t>a</w:t>
      </w:r>
      <w:r w:rsidR="00CD43B8">
        <w:rPr>
          <w:rFonts w:hint="eastAsia"/>
        </w:rPr>
        <w:t>方式合并方位角；如果这两个方位角之差大于</w:t>
      </w:r>
      <w:r w:rsidR="00CD43B8">
        <w:rPr>
          <w:rFonts w:hint="eastAsia"/>
        </w:rPr>
        <w:t>180</w:t>
      </w:r>
      <w:r w:rsidR="00CD43B8">
        <w:rPr>
          <w:rFonts w:hint="eastAsia"/>
        </w:rPr>
        <w:t>度，则合并后的方位角为</w:t>
      </w:r>
      <w:r w:rsidR="00CD43B8">
        <w:rPr>
          <w:rFonts w:hint="eastAsia"/>
        </w:rPr>
        <w:t>0</w:t>
      </w:r>
      <w:r w:rsidR="00CD43B8">
        <w:rPr>
          <w:rFonts w:hint="eastAsia"/>
        </w:rPr>
        <w:t>，张角为</w:t>
      </w:r>
      <w:r w:rsidR="00CD43B8">
        <w:rPr>
          <w:rFonts w:hint="eastAsia"/>
        </w:rPr>
        <w:t>360</w:t>
      </w:r>
      <w:r w:rsidR="00CD43B8">
        <w:rPr>
          <w:rFonts w:hint="eastAsia"/>
        </w:rPr>
        <w:t>。</w:t>
      </w:r>
    </w:p>
    <w:p w:rsidR="009534AE" w:rsidRDefault="009534AE" w:rsidP="009534AE">
      <w:pPr>
        <w:pStyle w:val="4"/>
        <w:numPr>
          <w:ilvl w:val="3"/>
          <w:numId w:val="36"/>
        </w:numPr>
      </w:pPr>
      <w:r>
        <w:rPr>
          <w:rFonts w:hint="eastAsia"/>
        </w:rPr>
        <w:t>直放站台</w:t>
      </w:r>
      <w:proofErr w:type="gramStart"/>
      <w:r>
        <w:rPr>
          <w:rFonts w:hint="eastAsia"/>
        </w:rPr>
        <w:t>账</w:t>
      </w:r>
      <w:proofErr w:type="gramEnd"/>
    </w:p>
    <w:p w:rsidR="009534AE" w:rsidRPr="009534AE" w:rsidRDefault="009534AE" w:rsidP="001163F2">
      <w:r>
        <w:t>需要在直放站台帐中增加如下字段，这些字段据手工维护。</w:t>
      </w:r>
    </w:p>
    <w:tbl>
      <w:tblPr>
        <w:tblW w:w="7386" w:type="dxa"/>
        <w:tblInd w:w="93" w:type="dxa"/>
        <w:tblLook w:val="04A0" w:firstRow="1" w:lastRow="0" w:firstColumn="1" w:lastColumn="0" w:noHBand="0" w:noVBand="1"/>
      </w:tblPr>
      <w:tblGrid>
        <w:gridCol w:w="1080"/>
        <w:gridCol w:w="1080"/>
        <w:gridCol w:w="1080"/>
        <w:gridCol w:w="1170"/>
        <w:gridCol w:w="2976"/>
      </w:tblGrid>
      <w:tr w:rsidR="009534AE" w:rsidRPr="009534AE" w:rsidTr="000439F5">
        <w:trPr>
          <w:trHeight w:val="1470"/>
        </w:trPr>
        <w:tc>
          <w:tcPr>
            <w:tcW w:w="1080" w:type="dxa"/>
            <w:tcBorders>
              <w:top w:val="single" w:sz="4" w:space="0" w:color="auto"/>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Terrain Average Height</w:t>
            </w:r>
          </w:p>
        </w:tc>
        <w:tc>
          <w:tcPr>
            <w:tcW w:w="1080" w:type="dxa"/>
            <w:tcBorders>
              <w:top w:val="single" w:sz="4" w:space="0" w:color="auto"/>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地形平均高度</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single" w:sz="4" w:space="0" w:color="auto"/>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single" w:sz="4" w:space="0" w:color="auto"/>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，用来计算“天线高度”。天线高度=</w:t>
            </w:r>
            <w:proofErr w:type="gramStart"/>
            <w:r w:rsidRPr="009534AE">
              <w:rPr>
                <w:rFonts w:ascii="宋体" w:eastAsia="宋体" w:hAnsi="宋体" w:cs="宋体" w:hint="eastAsia"/>
                <w:color w:val="000000"/>
                <w:kern w:val="0"/>
                <w:sz w:val="16"/>
                <w:szCs w:val="16"/>
              </w:rPr>
              <w:t>天线总挂高</w:t>
            </w:r>
            <w:proofErr w:type="gramEnd"/>
            <w:r w:rsidRPr="009534AE">
              <w:rPr>
                <w:rFonts w:ascii="宋体" w:eastAsia="宋体" w:hAnsi="宋体" w:cs="宋体" w:hint="eastAsia"/>
                <w:color w:val="000000"/>
                <w:kern w:val="0"/>
                <w:sz w:val="16"/>
                <w:szCs w:val="16"/>
              </w:rPr>
              <w:t>+地形平均高度。</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Antenna Loc Accu</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天线位置精度</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lastRenderedPageBreak/>
              <w:t>Antenna Opening</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天线张角</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Max Antenna Range</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天线最大覆盖范围</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FWD Calib</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FWD链路校准</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FWD Calib Accu</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FWD链路校准精度</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RTD Calib</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RTD校准</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r w:rsidR="009534AE" w:rsidRPr="009534AE" w:rsidTr="000439F5">
        <w:trPr>
          <w:trHeight w:val="630"/>
        </w:trPr>
        <w:tc>
          <w:tcPr>
            <w:tcW w:w="1080" w:type="dxa"/>
            <w:tcBorders>
              <w:top w:val="nil"/>
              <w:left w:val="single" w:sz="4" w:space="0" w:color="auto"/>
              <w:bottom w:val="single" w:sz="4" w:space="0" w:color="auto"/>
              <w:right w:val="single" w:sz="4" w:space="0" w:color="auto"/>
            </w:tcBorders>
            <w:shd w:val="clear" w:color="000000" w:fill="D9D9D9"/>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RTD Calib Accu</w:t>
            </w:r>
          </w:p>
        </w:tc>
        <w:tc>
          <w:tcPr>
            <w:tcW w:w="1080" w:type="dxa"/>
            <w:tcBorders>
              <w:top w:val="nil"/>
              <w:left w:val="nil"/>
              <w:bottom w:val="single" w:sz="4" w:space="0" w:color="auto"/>
              <w:right w:val="single" w:sz="4" w:space="0" w:color="auto"/>
            </w:tcBorders>
            <w:shd w:val="clear" w:color="000000" w:fill="FFFFFF"/>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RTD校准精度</w:t>
            </w:r>
          </w:p>
        </w:tc>
        <w:tc>
          <w:tcPr>
            <w:tcW w:w="1080" w:type="dxa"/>
            <w:tcBorders>
              <w:top w:val="nil"/>
              <w:left w:val="nil"/>
              <w:bottom w:val="single" w:sz="4" w:space="0" w:color="auto"/>
              <w:right w:val="single" w:sz="4" w:space="0" w:color="auto"/>
            </w:tcBorders>
            <w:shd w:val="clear" w:color="auto" w:fill="auto"/>
            <w:vAlign w:val="center"/>
            <w:hideMark/>
          </w:tcPr>
          <w:p w:rsidR="009534AE" w:rsidRPr="009534AE" w:rsidRDefault="009534AE" w:rsidP="009534AE">
            <w:pPr>
              <w:widowControl/>
              <w:jc w:val="center"/>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必填</w:t>
            </w:r>
          </w:p>
        </w:tc>
        <w:tc>
          <w:tcPr>
            <w:tcW w:w="1170"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数字number</w:t>
            </w:r>
          </w:p>
        </w:tc>
        <w:tc>
          <w:tcPr>
            <w:tcW w:w="2976" w:type="dxa"/>
            <w:tcBorders>
              <w:top w:val="nil"/>
              <w:left w:val="nil"/>
              <w:bottom w:val="single" w:sz="4" w:space="0" w:color="auto"/>
              <w:right w:val="single" w:sz="4" w:space="0" w:color="auto"/>
            </w:tcBorders>
            <w:shd w:val="clear" w:color="auto" w:fill="auto"/>
            <w:hideMark/>
          </w:tcPr>
          <w:p w:rsidR="009534AE" w:rsidRPr="009534AE" w:rsidRDefault="009534AE" w:rsidP="009534AE">
            <w:pPr>
              <w:widowControl/>
              <w:jc w:val="left"/>
              <w:rPr>
                <w:rFonts w:ascii="宋体" w:eastAsia="宋体" w:hAnsi="宋体" w:cs="宋体"/>
                <w:color w:val="000000"/>
                <w:kern w:val="0"/>
                <w:sz w:val="16"/>
                <w:szCs w:val="16"/>
              </w:rPr>
            </w:pPr>
            <w:r w:rsidRPr="009534AE">
              <w:rPr>
                <w:rFonts w:ascii="宋体" w:eastAsia="宋体" w:hAnsi="宋体" w:cs="宋体" w:hint="eastAsia"/>
                <w:color w:val="000000"/>
                <w:kern w:val="0"/>
                <w:sz w:val="16"/>
                <w:szCs w:val="16"/>
              </w:rPr>
              <w:t>BSA</w:t>
            </w:r>
            <w:proofErr w:type="gramStart"/>
            <w:r w:rsidRPr="009534AE">
              <w:rPr>
                <w:rFonts w:ascii="宋体" w:eastAsia="宋体" w:hAnsi="宋体" w:cs="宋体" w:hint="eastAsia"/>
                <w:color w:val="000000"/>
                <w:kern w:val="0"/>
                <w:sz w:val="16"/>
                <w:szCs w:val="16"/>
              </w:rPr>
              <w:t>工参专用</w:t>
            </w:r>
            <w:proofErr w:type="gramEnd"/>
            <w:r w:rsidRPr="009534AE">
              <w:rPr>
                <w:rFonts w:ascii="宋体" w:eastAsia="宋体" w:hAnsi="宋体" w:cs="宋体" w:hint="eastAsia"/>
                <w:color w:val="000000"/>
                <w:kern w:val="0"/>
                <w:sz w:val="16"/>
                <w:szCs w:val="16"/>
              </w:rPr>
              <w:t>，按BSA数据要求填写</w:t>
            </w:r>
          </w:p>
        </w:tc>
      </w:tr>
    </w:tbl>
    <w:p w:rsidR="001163F2" w:rsidRPr="009534AE" w:rsidRDefault="001163F2" w:rsidP="001163F2"/>
    <w:p w:rsidR="001B489A" w:rsidRDefault="001B489A" w:rsidP="000F51FC">
      <w:pPr>
        <w:pStyle w:val="3"/>
        <w:numPr>
          <w:ilvl w:val="2"/>
          <w:numId w:val="36"/>
        </w:numPr>
      </w:pPr>
      <w:r>
        <w:rPr>
          <w:rFonts w:hint="eastAsia"/>
        </w:rPr>
        <w:t>客户端</w:t>
      </w:r>
      <w:r>
        <w:rPr>
          <w:rFonts w:hint="eastAsia"/>
        </w:rPr>
        <w:t>BSA</w:t>
      </w:r>
      <w:r>
        <w:rPr>
          <w:rFonts w:hint="eastAsia"/>
        </w:rPr>
        <w:t>数据维护</w:t>
      </w:r>
    </w:p>
    <w:p w:rsidR="00030287" w:rsidRDefault="00030287" w:rsidP="00030287">
      <w:r>
        <w:rPr>
          <w:rFonts w:hint="eastAsia"/>
        </w:rPr>
        <w:t>可通过“</w:t>
      </w:r>
      <w:r>
        <w:rPr>
          <w:rFonts w:hint="eastAsia"/>
        </w:rPr>
        <w:t>BSA</w:t>
      </w:r>
      <w:r>
        <w:rPr>
          <w:rFonts w:hint="eastAsia"/>
        </w:rPr>
        <w:t>数据维护”功能修改，增加，删除</w:t>
      </w:r>
      <w:r>
        <w:rPr>
          <w:rFonts w:hint="eastAsia"/>
        </w:rPr>
        <w:t>BSA</w:t>
      </w:r>
      <w:r>
        <w:rPr>
          <w:rFonts w:hint="eastAsia"/>
        </w:rPr>
        <w:t>数据。同时自动维护伪</w:t>
      </w:r>
      <w:proofErr w:type="gramStart"/>
      <w:r>
        <w:rPr>
          <w:rFonts w:hint="eastAsia"/>
        </w:rPr>
        <w:t>基站载扇</w:t>
      </w:r>
      <w:proofErr w:type="gramEnd"/>
      <w:r>
        <w:rPr>
          <w:rFonts w:hint="eastAsia"/>
        </w:rPr>
        <w:t>BSA</w:t>
      </w:r>
      <w:r>
        <w:rPr>
          <w:rFonts w:hint="eastAsia"/>
        </w:rPr>
        <w:t>数据；修改</w:t>
      </w:r>
      <w:proofErr w:type="gramStart"/>
      <w:r>
        <w:rPr>
          <w:rFonts w:hint="eastAsia"/>
        </w:rPr>
        <w:t>小区台</w:t>
      </w:r>
      <w:proofErr w:type="gramEnd"/>
      <w:r>
        <w:rPr>
          <w:rFonts w:hint="eastAsia"/>
        </w:rPr>
        <w:t>账，修改特殊覆盖</w:t>
      </w:r>
      <w:proofErr w:type="gramStart"/>
      <w:r>
        <w:rPr>
          <w:rFonts w:hint="eastAsia"/>
        </w:rPr>
        <w:t>小区台</w:t>
      </w:r>
      <w:proofErr w:type="gramEnd"/>
      <w:r>
        <w:rPr>
          <w:rFonts w:hint="eastAsia"/>
        </w:rPr>
        <w:t>账和新增特殊覆盖</w:t>
      </w:r>
      <w:proofErr w:type="gramStart"/>
      <w:r>
        <w:rPr>
          <w:rFonts w:hint="eastAsia"/>
        </w:rPr>
        <w:t>小区台</w:t>
      </w:r>
      <w:proofErr w:type="gramEnd"/>
      <w:r>
        <w:rPr>
          <w:rFonts w:hint="eastAsia"/>
        </w:rPr>
        <w:t>账等功能。</w:t>
      </w:r>
    </w:p>
    <w:p w:rsidR="008258DA" w:rsidRDefault="00EF597F" w:rsidP="000F51FC">
      <w:pPr>
        <w:pStyle w:val="a3"/>
        <w:numPr>
          <w:ilvl w:val="0"/>
          <w:numId w:val="28"/>
        </w:numPr>
        <w:ind w:firstLineChars="0"/>
      </w:pPr>
      <w:r>
        <w:rPr>
          <w:rFonts w:hint="eastAsia"/>
        </w:rPr>
        <w:t>新增</w:t>
      </w:r>
      <w:r>
        <w:rPr>
          <w:rFonts w:hint="eastAsia"/>
        </w:rPr>
        <w:t>BSA</w:t>
      </w:r>
      <w:r>
        <w:rPr>
          <w:rFonts w:hint="eastAsia"/>
        </w:rPr>
        <w:t>数据或批量导入</w:t>
      </w:r>
      <w:r>
        <w:rPr>
          <w:rFonts w:hint="eastAsia"/>
        </w:rPr>
        <w:t>BSA</w:t>
      </w:r>
      <w:r>
        <w:rPr>
          <w:rFonts w:hint="eastAsia"/>
        </w:rPr>
        <w:t>数据：</w:t>
      </w:r>
    </w:p>
    <w:p w:rsidR="00EF597F" w:rsidRDefault="00304FB1" w:rsidP="00030287">
      <w:r>
        <w:object w:dxaOrig="6085" w:dyaOrig="11252" w14:anchorId="79B0C859">
          <v:shape id="_x0000_i1028" type="#_x0000_t75" style="width:304.3pt;height:562.85pt" o:ole="">
            <v:imagedata r:id="rId18" o:title=""/>
          </v:shape>
          <o:OLEObject Type="Embed" ProgID="Visio.Drawing.11" ShapeID="_x0000_i1028" DrawAspect="Content" ObjectID="_1431503411" r:id="rId19"/>
        </w:object>
      </w:r>
    </w:p>
    <w:p w:rsidR="00070DB2" w:rsidRDefault="001A313D" w:rsidP="000F51FC">
      <w:pPr>
        <w:pStyle w:val="a3"/>
        <w:numPr>
          <w:ilvl w:val="1"/>
          <w:numId w:val="28"/>
        </w:numPr>
        <w:ind w:firstLineChars="0"/>
      </w:pPr>
      <w:r>
        <w:rPr>
          <w:rFonts w:hint="eastAsia"/>
        </w:rPr>
        <w:t>读取用户导入的数据或者从客户端新增的数据</w:t>
      </w:r>
    </w:p>
    <w:p w:rsidR="001A313D" w:rsidRDefault="001A313D" w:rsidP="000F51FC">
      <w:pPr>
        <w:pStyle w:val="a3"/>
        <w:numPr>
          <w:ilvl w:val="1"/>
          <w:numId w:val="28"/>
        </w:numPr>
        <w:ind w:firstLineChars="0"/>
      </w:pPr>
      <w:r>
        <w:rPr>
          <w:rFonts w:hint="eastAsia"/>
        </w:rPr>
        <w:t>判断数据合法性：</w:t>
      </w:r>
    </w:p>
    <w:p w:rsidR="00CE6914" w:rsidRDefault="00CE6914" w:rsidP="000F51FC">
      <w:pPr>
        <w:pStyle w:val="a3"/>
        <w:numPr>
          <w:ilvl w:val="2"/>
          <w:numId w:val="28"/>
        </w:numPr>
        <w:ind w:firstLineChars="0"/>
      </w:pPr>
      <w:r>
        <w:rPr>
          <w:rFonts w:hint="eastAsia"/>
        </w:rPr>
        <w:t>除五项推导字段外，其它字段不应该为空。</w:t>
      </w:r>
    </w:p>
    <w:p w:rsidR="00CE6914" w:rsidRDefault="00CE6914"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CE6914" w:rsidRDefault="00CE6914" w:rsidP="000F51FC">
      <w:pPr>
        <w:pStyle w:val="a3"/>
        <w:numPr>
          <w:ilvl w:val="2"/>
          <w:numId w:val="28"/>
        </w:numPr>
        <w:ind w:firstLineChars="0"/>
      </w:pPr>
      <w:r>
        <w:rPr>
          <w:rFonts w:hint="eastAsia"/>
        </w:rPr>
        <w:t>数据中</w:t>
      </w:r>
      <w:r>
        <w:rPr>
          <w:rFonts w:hint="eastAsia"/>
        </w:rPr>
        <w:t>SID</w:t>
      </w:r>
      <w:r>
        <w:rPr>
          <w:rFonts w:hint="eastAsia"/>
        </w:rPr>
        <w:t>所属地市在客户端界面所选地市中；</w:t>
      </w:r>
    </w:p>
    <w:p w:rsidR="00CE6914" w:rsidRDefault="00CE6914"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sidR="004770CE">
        <w:rPr>
          <w:rFonts w:hint="eastAsia"/>
        </w:rPr>
        <w:t>2)</w:t>
      </w:r>
      <w:r w:rsidR="00210B52">
        <w:rPr>
          <w:rFonts w:hint="eastAsia"/>
        </w:rPr>
        <w:t>~</w:t>
      </w:r>
      <w:r w:rsidR="004B722B">
        <w:rPr>
          <w:rFonts w:hint="eastAsia"/>
        </w:rPr>
        <w:t>12</w:t>
      </w:r>
      <w:r w:rsidR="00210B52">
        <w:rPr>
          <w:rFonts w:hint="eastAsia"/>
        </w:rPr>
        <w:t>)</w:t>
      </w:r>
      <w:r>
        <w:rPr>
          <w:rFonts w:hint="eastAsia"/>
        </w:rPr>
        <w:t>项；</w:t>
      </w:r>
    </w:p>
    <w:p w:rsidR="00210B52" w:rsidRPr="00210B52" w:rsidRDefault="00210B52" w:rsidP="000F51FC">
      <w:pPr>
        <w:pStyle w:val="a3"/>
        <w:numPr>
          <w:ilvl w:val="1"/>
          <w:numId w:val="28"/>
        </w:numPr>
        <w:ind w:firstLineChars="0"/>
      </w:pPr>
      <w:r w:rsidRPr="00210B52">
        <w:rPr>
          <w:rFonts w:hint="eastAsia"/>
        </w:rPr>
        <w:lastRenderedPageBreak/>
        <w:t>如果所有检查项目都通过，则继续；</w:t>
      </w:r>
      <w:proofErr w:type="gramStart"/>
      <w:r w:rsidRPr="00210B52">
        <w:rPr>
          <w:rFonts w:hint="eastAsia"/>
        </w:rPr>
        <w:t>否则已</w:t>
      </w:r>
      <w:proofErr w:type="gramEnd"/>
      <w:r w:rsidRPr="00210B52">
        <w:rPr>
          <w:rFonts w:hint="eastAsia"/>
        </w:rPr>
        <w:t>表格文件形式提醒用户数据错误需要修改；</w:t>
      </w:r>
    </w:p>
    <w:p w:rsidR="00CE6914" w:rsidRDefault="00210B52"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w:t>
      </w:r>
      <w:proofErr w:type="gramStart"/>
      <w:r>
        <w:rPr>
          <w:rFonts w:hint="eastAsia"/>
        </w:rPr>
        <w:t>则判断</w:t>
      </w:r>
      <w:proofErr w:type="gramEnd"/>
      <w:r>
        <w:rPr>
          <w:rFonts w:hint="eastAsia"/>
        </w:rPr>
        <w:t>字段的变更情况。</w:t>
      </w:r>
    </w:p>
    <w:p w:rsidR="00210B52" w:rsidRDefault="00210B52" w:rsidP="000F51FC">
      <w:pPr>
        <w:pStyle w:val="a3"/>
        <w:numPr>
          <w:ilvl w:val="1"/>
          <w:numId w:val="28"/>
        </w:numPr>
        <w:ind w:firstLineChars="0"/>
      </w:pPr>
      <w:r>
        <w:rPr>
          <w:rFonts w:hint="eastAsia"/>
        </w:rPr>
        <w:t>分析用户添加的数据对于台</w:t>
      </w:r>
      <w:proofErr w:type="gramStart"/>
      <w:r>
        <w:rPr>
          <w:rFonts w:hint="eastAsia"/>
        </w:rPr>
        <w:t>账数据</w:t>
      </w:r>
      <w:proofErr w:type="gramEnd"/>
      <w:r>
        <w:rPr>
          <w:rFonts w:hint="eastAsia"/>
        </w:rPr>
        <w:t>的变更和对于伪基站</w:t>
      </w:r>
      <w:proofErr w:type="gramStart"/>
      <w:r>
        <w:rPr>
          <w:rFonts w:hint="eastAsia"/>
        </w:rPr>
        <w:t>载扇数据</w:t>
      </w:r>
      <w:proofErr w:type="gramEnd"/>
      <w:r>
        <w:rPr>
          <w:rFonts w:hint="eastAsia"/>
        </w:rPr>
        <w:t>的变更：</w:t>
      </w:r>
    </w:p>
    <w:p w:rsidR="00210B52" w:rsidRDefault="00210B52" w:rsidP="000F51FC">
      <w:pPr>
        <w:pStyle w:val="a3"/>
        <w:numPr>
          <w:ilvl w:val="0"/>
          <w:numId w:val="29"/>
        </w:numPr>
        <w:ind w:firstLineChars="0"/>
      </w:pPr>
      <w:r>
        <w:rPr>
          <w:rFonts w:hint="eastAsia"/>
        </w:rPr>
        <w:t>先判断导入的</w:t>
      </w:r>
      <w:r>
        <w:rPr>
          <w:rFonts w:hint="eastAsia"/>
        </w:rPr>
        <w:t>BSA</w:t>
      </w:r>
      <w:r>
        <w:rPr>
          <w:rFonts w:hint="eastAsia"/>
        </w:rPr>
        <w:t>数据是否为伪基站</w:t>
      </w:r>
      <w:r w:rsidR="00E536C5">
        <w:rPr>
          <w:rFonts w:hint="eastAsia"/>
        </w:rPr>
        <w:t>载频</w:t>
      </w:r>
      <w:r>
        <w:rPr>
          <w:rFonts w:hint="eastAsia"/>
        </w:rPr>
        <w:t>数据：如果对于数据的</w:t>
      </w:r>
      <w:r>
        <w:rPr>
          <w:rFonts w:hint="eastAsia"/>
        </w:rPr>
        <w:t>NID</w:t>
      </w:r>
      <w:r>
        <w:rPr>
          <w:rFonts w:hint="eastAsia"/>
        </w:rPr>
        <w:t>不在</w:t>
      </w:r>
      <w:r>
        <w:rPr>
          <w:rFonts w:hint="eastAsia"/>
        </w:rPr>
        <w:t>SID</w:t>
      </w:r>
      <w:proofErr w:type="gramStart"/>
      <w:r>
        <w:rPr>
          <w:rFonts w:hint="eastAsia"/>
        </w:rPr>
        <w:t>对于的</w:t>
      </w:r>
      <w:proofErr w:type="gramEnd"/>
      <w:r>
        <w:rPr>
          <w:rFonts w:hint="eastAsia"/>
        </w:rPr>
        <w:t>地市中（从网元表判断），则为伪基站；否则为正常的数据；</w:t>
      </w:r>
    </w:p>
    <w:p w:rsidR="00210B52" w:rsidRDefault="00210B52" w:rsidP="000F51FC">
      <w:pPr>
        <w:pStyle w:val="a3"/>
        <w:numPr>
          <w:ilvl w:val="0"/>
          <w:numId w:val="29"/>
        </w:numPr>
        <w:ind w:firstLineChars="0"/>
      </w:pPr>
      <w:r>
        <w:rPr>
          <w:rFonts w:hint="eastAsia"/>
        </w:rPr>
        <w:t>对于伪基站</w:t>
      </w:r>
      <w:r w:rsidR="00E536C5">
        <w:rPr>
          <w:rFonts w:hint="eastAsia"/>
        </w:rPr>
        <w:t>载频</w:t>
      </w:r>
      <w:r>
        <w:rPr>
          <w:rFonts w:hint="eastAsia"/>
        </w:rPr>
        <w:t>数据，则将此数据和伪基站</w:t>
      </w:r>
      <w:r w:rsidR="00E536C5">
        <w:rPr>
          <w:rFonts w:hint="eastAsia"/>
        </w:rPr>
        <w:t>载频</w:t>
      </w:r>
      <w:r w:rsidR="00E536C5">
        <w:rPr>
          <w:rFonts w:hint="eastAsia"/>
        </w:rPr>
        <w:t>BSA</w:t>
      </w:r>
      <w:r w:rsidR="00E536C5">
        <w:rPr>
          <w:rFonts w:hint="eastAsia"/>
        </w:rPr>
        <w:t>数据表中数据对比分析，形成新增的伪基站载频数据和修改的伪基站载频数据</w:t>
      </w:r>
      <w:r w:rsidR="00E536C5">
        <w:rPr>
          <w:rFonts w:hint="eastAsia"/>
        </w:rPr>
        <w:t>BSA</w:t>
      </w:r>
      <w:r w:rsidR="00E536C5">
        <w:rPr>
          <w:rFonts w:hint="eastAsia"/>
        </w:rPr>
        <w:t>数据全字段列表</w:t>
      </w:r>
      <w:r w:rsidR="0038742E">
        <w:rPr>
          <w:rFonts w:hint="eastAsia"/>
        </w:rPr>
        <w:t>。</w:t>
      </w:r>
    </w:p>
    <w:p w:rsidR="00E536C5" w:rsidRDefault="000A6845" w:rsidP="000F51FC">
      <w:pPr>
        <w:pStyle w:val="a3"/>
        <w:numPr>
          <w:ilvl w:val="0"/>
          <w:numId w:val="29"/>
        </w:numPr>
        <w:ind w:firstLineChars="0"/>
      </w:pPr>
      <w:r>
        <w:rPr>
          <w:rFonts w:hint="eastAsia"/>
        </w:rPr>
        <w:t>对于</w:t>
      </w:r>
      <w:r w:rsidRPr="000439F5">
        <w:rPr>
          <w:rFonts w:hint="eastAsia"/>
          <w:highlight w:val="yellow"/>
        </w:rPr>
        <w:t>非</w:t>
      </w:r>
      <w:r w:rsidR="004B722B">
        <w:rPr>
          <w:rFonts w:hint="eastAsia"/>
          <w:highlight w:val="yellow"/>
        </w:rPr>
        <w:t>伪</w:t>
      </w:r>
      <w:r w:rsidR="00581282">
        <w:rPr>
          <w:rFonts w:hint="eastAsia"/>
          <w:highlight w:val="yellow"/>
        </w:rPr>
        <w:t>基站</w:t>
      </w:r>
      <w:commentRangeStart w:id="14"/>
      <w:r w:rsidRPr="000439F5">
        <w:rPr>
          <w:rFonts w:hint="eastAsia"/>
          <w:highlight w:val="yellow"/>
        </w:rPr>
        <w:t>数据</w:t>
      </w:r>
      <w:commentRangeEnd w:id="14"/>
      <w:r w:rsidR="003B3CB0">
        <w:rPr>
          <w:rStyle w:val="a7"/>
        </w:rPr>
        <w:commentReference w:id="14"/>
      </w:r>
      <w:r>
        <w:rPr>
          <w:rFonts w:hint="eastAsia"/>
        </w:rPr>
        <w:t>，需要判断对于</w:t>
      </w:r>
      <w:proofErr w:type="gramStart"/>
      <w:r>
        <w:rPr>
          <w:rFonts w:hint="eastAsia"/>
        </w:rPr>
        <w:t>小区台</w:t>
      </w:r>
      <w:proofErr w:type="gramEnd"/>
      <w:r>
        <w:rPr>
          <w:rFonts w:hint="eastAsia"/>
        </w:rPr>
        <w:t>账和特殊覆盖</w:t>
      </w:r>
      <w:proofErr w:type="gramStart"/>
      <w:r>
        <w:rPr>
          <w:rFonts w:hint="eastAsia"/>
        </w:rPr>
        <w:t>小区台</w:t>
      </w:r>
      <w:proofErr w:type="gramEnd"/>
      <w:r>
        <w:rPr>
          <w:rFonts w:hint="eastAsia"/>
        </w:rPr>
        <w:t>账的变更：</w:t>
      </w:r>
    </w:p>
    <w:p w:rsidR="001A54F8" w:rsidRDefault="001A54F8"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w:t>
      </w:r>
      <w:proofErr w:type="gramStart"/>
      <w:r>
        <w:rPr>
          <w:rFonts w:hint="eastAsia"/>
        </w:rPr>
        <w:t>级数据</w:t>
      </w:r>
      <w:r w:rsidR="000A54BF">
        <w:rPr>
          <w:rFonts w:hint="eastAsia"/>
        </w:rPr>
        <w:t>并去掉</w:t>
      </w:r>
      <w:proofErr w:type="gramEnd"/>
      <w:r w:rsidR="000A54BF">
        <w:rPr>
          <w:rFonts w:hint="eastAsia"/>
        </w:rPr>
        <w:t>重复数据</w:t>
      </w:r>
      <w:r>
        <w:rPr>
          <w:rFonts w:hint="eastAsia"/>
        </w:rPr>
        <w:t>：</w:t>
      </w:r>
    </w:p>
    <w:tbl>
      <w:tblPr>
        <w:tblW w:w="3660" w:type="dxa"/>
        <w:tblInd w:w="2235" w:type="dxa"/>
        <w:tblLook w:val="04A0" w:firstRow="1" w:lastRow="0" w:firstColumn="1" w:lastColumn="0" w:noHBand="0" w:noVBand="1"/>
      </w:tblPr>
      <w:tblGrid>
        <w:gridCol w:w="1480"/>
        <w:gridCol w:w="2180"/>
      </w:tblGrid>
      <w:tr w:rsidR="000A54BF" w:rsidRPr="000A54BF" w:rsidTr="000A54BF">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1A54F8" w:rsidRDefault="000A54BF" w:rsidP="001A54F8">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w:t>
      </w:r>
      <w:r w:rsidR="00F16046">
        <w:rPr>
          <w:rFonts w:hint="eastAsia"/>
        </w:rPr>
        <w:t>BASE_ID</w:t>
      </w:r>
      <w:r>
        <w:rPr>
          <w:rFonts w:hint="eastAsia"/>
        </w:rPr>
        <w:t>+CARRIER_ID*65536)</w:t>
      </w:r>
      <w:r>
        <w:rPr>
          <w:rFonts w:hint="eastAsia"/>
        </w:rPr>
        <w:t>。关于</w:t>
      </w:r>
      <w:r w:rsidR="00F16046">
        <w:rPr>
          <w:rFonts w:hint="eastAsia"/>
        </w:rPr>
        <w:t>BASE_ID</w:t>
      </w:r>
      <w:r>
        <w:rPr>
          <w:rFonts w:hint="eastAsia"/>
        </w:rPr>
        <w:t>的获取方式，参见“主设备</w:t>
      </w:r>
      <w:r>
        <w:rPr>
          <w:rFonts w:hint="eastAsia"/>
        </w:rPr>
        <w:t>1X</w:t>
      </w:r>
      <w:r>
        <w:rPr>
          <w:rFonts w:hint="eastAsia"/>
        </w:rPr>
        <w:t>参数配置数据”章节中的描述。</w:t>
      </w:r>
    </w:p>
    <w:p w:rsidR="009E2A57" w:rsidRDefault="009E2A57" w:rsidP="001A54F8">
      <w:pPr>
        <w:pStyle w:val="a3"/>
        <w:ind w:left="2095" w:firstLineChars="0" w:firstLine="0"/>
      </w:pPr>
      <w:r>
        <w:rPr>
          <w:rFonts w:hint="eastAsia"/>
        </w:rPr>
        <w:t>上述表格中的数据简称为</w:t>
      </w:r>
      <w:r>
        <w:rPr>
          <w:rFonts w:hint="eastAsia"/>
        </w:rPr>
        <w:t>BSA</w:t>
      </w:r>
      <w:r>
        <w:rPr>
          <w:rFonts w:hint="eastAsia"/>
        </w:rPr>
        <w:t>工参数据。</w:t>
      </w:r>
    </w:p>
    <w:p w:rsidR="000A6845" w:rsidRDefault="000A6845" w:rsidP="000F51FC">
      <w:pPr>
        <w:pStyle w:val="a3"/>
        <w:numPr>
          <w:ilvl w:val="1"/>
          <w:numId w:val="29"/>
        </w:numPr>
        <w:ind w:firstLineChars="0"/>
      </w:pPr>
      <w:r>
        <w:rPr>
          <w:rFonts w:hint="eastAsia"/>
        </w:rPr>
        <w:lastRenderedPageBreak/>
        <w:t>先判断</w:t>
      </w:r>
      <w:r>
        <w:rPr>
          <w:rFonts w:hint="eastAsia"/>
        </w:rPr>
        <w:t>BSA</w:t>
      </w:r>
      <w:r w:rsidR="009E2A57">
        <w:rPr>
          <w:rFonts w:hint="eastAsia"/>
        </w:rPr>
        <w:t>工参</w:t>
      </w:r>
      <w:r>
        <w:rPr>
          <w:rFonts w:hint="eastAsia"/>
        </w:rPr>
        <w:t>数</w:t>
      </w:r>
      <w:proofErr w:type="gramStart"/>
      <w:r>
        <w:rPr>
          <w:rFonts w:hint="eastAsia"/>
        </w:rPr>
        <w:t>据对于的</w:t>
      </w:r>
      <w:proofErr w:type="gramEnd"/>
      <w:r>
        <w:rPr>
          <w:rFonts w:hint="eastAsia"/>
        </w:rPr>
        <w:t>小区是否在特殊覆盖</w:t>
      </w:r>
      <w:proofErr w:type="gramStart"/>
      <w:r>
        <w:rPr>
          <w:rFonts w:hint="eastAsia"/>
        </w:rPr>
        <w:t>小区台</w:t>
      </w:r>
      <w:proofErr w:type="gramEnd"/>
      <w:r>
        <w:rPr>
          <w:rFonts w:hint="eastAsia"/>
        </w:rPr>
        <w:t>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w:t>
      </w:r>
      <w:r w:rsidR="0038742E">
        <w:rPr>
          <w:rFonts w:hint="eastAsia"/>
        </w:rPr>
        <w:t>，则将其加入特殊覆盖小区</w:t>
      </w:r>
      <w:r w:rsidR="0038742E">
        <w:rPr>
          <w:rFonts w:hint="eastAsia"/>
        </w:rPr>
        <w:t>BSA</w:t>
      </w:r>
      <w:r w:rsidR="0038742E">
        <w:rPr>
          <w:rFonts w:hint="eastAsia"/>
        </w:rPr>
        <w:t>数据变更列表中。</w:t>
      </w:r>
    </w:p>
    <w:p w:rsidR="0038742E" w:rsidRDefault="0038742E" w:rsidP="000F51FC">
      <w:pPr>
        <w:pStyle w:val="a3"/>
        <w:numPr>
          <w:ilvl w:val="1"/>
          <w:numId w:val="29"/>
        </w:numPr>
        <w:ind w:firstLineChars="0"/>
      </w:pPr>
      <w:r>
        <w:rPr>
          <w:rFonts w:hint="eastAsia"/>
        </w:rPr>
        <w:t>如果</w:t>
      </w:r>
      <w:r>
        <w:rPr>
          <w:rFonts w:hint="eastAsia"/>
        </w:rPr>
        <w:t>BSA</w:t>
      </w:r>
      <w:r w:rsidR="009E2A57">
        <w:rPr>
          <w:rFonts w:hint="eastAsia"/>
        </w:rPr>
        <w:t>工参</w:t>
      </w:r>
      <w:r>
        <w:rPr>
          <w:rFonts w:hint="eastAsia"/>
        </w:rPr>
        <w:t>数据在特殊覆盖小区</w:t>
      </w:r>
      <w:r w:rsidR="001A54F8">
        <w:rPr>
          <w:rFonts w:hint="eastAsia"/>
        </w:rPr>
        <w:t>BSA</w:t>
      </w:r>
      <w:r w:rsidR="001A54F8">
        <w:rPr>
          <w:rFonts w:hint="eastAsia"/>
        </w:rPr>
        <w:t>表中不存在，</w:t>
      </w:r>
      <w:proofErr w:type="gramStart"/>
      <w:r w:rsidR="001A54F8">
        <w:rPr>
          <w:rFonts w:hint="eastAsia"/>
        </w:rPr>
        <w:t>则判断</w:t>
      </w:r>
      <w:proofErr w:type="gramEnd"/>
      <w:r w:rsidR="009E2A57">
        <w:rPr>
          <w:rFonts w:hint="eastAsia"/>
        </w:rPr>
        <w:t>BSA</w:t>
      </w:r>
      <w:r w:rsidR="009E2A57">
        <w:rPr>
          <w:rFonts w:hint="eastAsia"/>
        </w:rPr>
        <w:t>工参数据是否在</w:t>
      </w:r>
      <w:proofErr w:type="gramStart"/>
      <w:r w:rsidR="009E2A57">
        <w:rPr>
          <w:rFonts w:hint="eastAsia"/>
        </w:rPr>
        <w:t>小区台</w:t>
      </w:r>
      <w:proofErr w:type="gramEnd"/>
      <w:r w:rsidR="009E2A57">
        <w:rPr>
          <w:rFonts w:hint="eastAsia"/>
        </w:rPr>
        <w:t>账中存在。对应在</w:t>
      </w:r>
      <w:proofErr w:type="gramStart"/>
      <w:r w:rsidR="009E2A57">
        <w:rPr>
          <w:rFonts w:hint="eastAsia"/>
        </w:rPr>
        <w:t>小区台</w:t>
      </w:r>
      <w:proofErr w:type="gramEnd"/>
      <w:r w:rsidR="009E2A57">
        <w:rPr>
          <w:rFonts w:hint="eastAsia"/>
        </w:rPr>
        <w:t>账中存在的</w:t>
      </w:r>
      <w:r w:rsidR="009E2A57">
        <w:rPr>
          <w:rFonts w:hint="eastAsia"/>
        </w:rPr>
        <w:t>BSA</w:t>
      </w:r>
      <w:proofErr w:type="gramStart"/>
      <w:r w:rsidR="009E2A57">
        <w:rPr>
          <w:rFonts w:hint="eastAsia"/>
        </w:rPr>
        <w:t>工参表</w:t>
      </w:r>
      <w:proofErr w:type="gramEnd"/>
      <w:r w:rsidR="009E2A57">
        <w:rPr>
          <w:rFonts w:hint="eastAsia"/>
        </w:rPr>
        <w:t>，判断其在</w:t>
      </w:r>
      <w:proofErr w:type="gramStart"/>
      <w:r w:rsidR="009E2A57">
        <w:rPr>
          <w:rFonts w:hint="eastAsia"/>
        </w:rPr>
        <w:t>小区台</w:t>
      </w:r>
      <w:proofErr w:type="gramEnd"/>
      <w:r w:rsidR="009E2A57">
        <w:rPr>
          <w:rFonts w:hint="eastAsia"/>
        </w:rPr>
        <w:t>账中的条数，如果有多条，则将此</w:t>
      </w:r>
      <w:r w:rsidR="009E2A57">
        <w:rPr>
          <w:rFonts w:hint="eastAsia"/>
        </w:rPr>
        <w:t>BSA</w:t>
      </w:r>
      <w:r w:rsidR="009E2A57">
        <w:rPr>
          <w:rFonts w:hint="eastAsia"/>
        </w:rPr>
        <w:t>工参数</w:t>
      </w:r>
      <w:proofErr w:type="gramStart"/>
      <w:r w:rsidR="009E2A57">
        <w:rPr>
          <w:rFonts w:hint="eastAsia"/>
        </w:rPr>
        <w:t>据加入</w:t>
      </w:r>
      <w:proofErr w:type="gramEnd"/>
      <w:r w:rsidR="009E2A57">
        <w:rPr>
          <w:rFonts w:hint="eastAsia"/>
        </w:rPr>
        <w:t>特殊覆盖小区</w:t>
      </w:r>
      <w:r w:rsidR="009E2A57">
        <w:rPr>
          <w:rFonts w:hint="eastAsia"/>
        </w:rPr>
        <w:t>BSA</w:t>
      </w:r>
      <w:r w:rsidR="009E2A57">
        <w:rPr>
          <w:rFonts w:hint="eastAsia"/>
        </w:rPr>
        <w:t>数据表中；如果在</w:t>
      </w:r>
      <w:proofErr w:type="gramStart"/>
      <w:r w:rsidR="009E2A57">
        <w:rPr>
          <w:rFonts w:hint="eastAsia"/>
        </w:rPr>
        <w:t>小区台</w:t>
      </w:r>
      <w:proofErr w:type="gramEnd"/>
      <w:r w:rsidR="009E2A57">
        <w:rPr>
          <w:rFonts w:hint="eastAsia"/>
        </w:rPr>
        <w:t>账中仅有一条数据，</w:t>
      </w:r>
      <w:proofErr w:type="gramStart"/>
      <w:r w:rsidR="009E2A57">
        <w:rPr>
          <w:rFonts w:hint="eastAsia"/>
        </w:rPr>
        <w:t>则判断</w:t>
      </w:r>
      <w:proofErr w:type="gramEnd"/>
      <w:r w:rsidR="009E2A57" w:rsidRPr="009E2A57">
        <w:t>{Antenna Alti,Antenna Loc Accu,Antenna Opening,Max Antenna Range,Potential Repeater,FWD Calib,FWD Calib Accu,RTD Calib,RTD Calib Accu}</w:t>
      </w:r>
      <w:r w:rsidR="00CB58A8">
        <w:rPr>
          <w:rFonts w:hint="eastAsia"/>
        </w:rPr>
        <w:t>在</w:t>
      </w:r>
      <w:proofErr w:type="gramStart"/>
      <w:r w:rsidR="00CB58A8">
        <w:rPr>
          <w:rFonts w:hint="eastAsia"/>
        </w:rPr>
        <w:t>小区台</w:t>
      </w:r>
      <w:proofErr w:type="gramEnd"/>
      <w:r w:rsidR="00CB58A8">
        <w:rPr>
          <w:rFonts w:hint="eastAsia"/>
        </w:rPr>
        <w:t>账中是否有变更，对应有变更的</w:t>
      </w:r>
      <w:r w:rsidR="00CB58A8">
        <w:rPr>
          <w:rFonts w:hint="eastAsia"/>
        </w:rPr>
        <w:t>BSA</w:t>
      </w:r>
      <w:r w:rsidR="00CB58A8">
        <w:rPr>
          <w:rFonts w:hint="eastAsia"/>
        </w:rPr>
        <w:t>工参数据，加入</w:t>
      </w:r>
      <w:proofErr w:type="gramStart"/>
      <w:r w:rsidR="00CB58A8">
        <w:rPr>
          <w:rFonts w:hint="eastAsia"/>
        </w:rPr>
        <w:t>小区台</w:t>
      </w:r>
      <w:proofErr w:type="gramEnd"/>
      <w:r w:rsidR="00CB58A8">
        <w:rPr>
          <w:rFonts w:hint="eastAsia"/>
        </w:rPr>
        <w:t>账更新列表中。</w:t>
      </w:r>
    </w:p>
    <w:p w:rsidR="00CB58A8" w:rsidRDefault="00CB58A8" w:rsidP="00CB58A8">
      <w:pPr>
        <w:pStyle w:val="a3"/>
        <w:ind w:left="2095" w:firstLineChars="0" w:firstLine="0"/>
      </w:pPr>
    </w:p>
    <w:p w:rsidR="00E536C5" w:rsidRDefault="00CB58A8" w:rsidP="000F51FC">
      <w:pPr>
        <w:pStyle w:val="a3"/>
        <w:numPr>
          <w:ilvl w:val="0"/>
          <w:numId w:val="29"/>
        </w:numPr>
        <w:ind w:firstLineChars="0"/>
      </w:pPr>
      <w:r>
        <w:rPr>
          <w:rFonts w:hint="eastAsia"/>
        </w:rPr>
        <w:t>最终形成伪基站</w:t>
      </w:r>
      <w:proofErr w:type="gramStart"/>
      <w:r>
        <w:rPr>
          <w:rFonts w:hint="eastAsia"/>
        </w:rPr>
        <w:t>载扇数据</w:t>
      </w:r>
      <w:proofErr w:type="gramEnd"/>
      <w:r>
        <w:rPr>
          <w:rFonts w:hint="eastAsia"/>
        </w:rPr>
        <w:t>增加列表、伪基站</w:t>
      </w:r>
      <w:proofErr w:type="gramStart"/>
      <w:r>
        <w:rPr>
          <w:rFonts w:hint="eastAsia"/>
        </w:rPr>
        <w:t>载扇数据</w:t>
      </w:r>
      <w:proofErr w:type="gramEnd"/>
      <w:r>
        <w:rPr>
          <w:rFonts w:hint="eastAsia"/>
        </w:rPr>
        <w:t>更新列表、特殊覆盖小区</w:t>
      </w:r>
      <w:r>
        <w:rPr>
          <w:rFonts w:hint="eastAsia"/>
        </w:rPr>
        <w:t>BSA</w:t>
      </w:r>
      <w:r>
        <w:rPr>
          <w:rFonts w:hint="eastAsia"/>
        </w:rPr>
        <w:t>数据新增列表、特殊覆盖小区</w:t>
      </w:r>
      <w:r>
        <w:rPr>
          <w:rFonts w:hint="eastAsia"/>
        </w:rPr>
        <w:t>BSA</w:t>
      </w:r>
      <w:r>
        <w:rPr>
          <w:rFonts w:hint="eastAsia"/>
        </w:rPr>
        <w:t>数据更新列表和</w:t>
      </w:r>
      <w:proofErr w:type="gramStart"/>
      <w:r>
        <w:rPr>
          <w:rFonts w:hint="eastAsia"/>
        </w:rPr>
        <w:t>小区台</w:t>
      </w:r>
      <w:proofErr w:type="gramEnd"/>
      <w:r>
        <w:rPr>
          <w:rFonts w:hint="eastAsia"/>
        </w:rPr>
        <w:t>账更新列表。</w:t>
      </w:r>
    </w:p>
    <w:p w:rsidR="00CB58A8" w:rsidRDefault="00CB58A8"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w:t>
      </w:r>
      <w:proofErr w:type="gramStart"/>
      <w:r>
        <w:rPr>
          <w:rFonts w:hint="eastAsia"/>
        </w:rPr>
        <w:t>基站载扇</w:t>
      </w:r>
      <w:proofErr w:type="gramEnd"/>
      <w:r>
        <w:rPr>
          <w:rFonts w:hint="eastAsia"/>
        </w:rPr>
        <w:t>BSA</w:t>
      </w:r>
      <w:r>
        <w:rPr>
          <w:rFonts w:hint="eastAsia"/>
        </w:rPr>
        <w:t>数据表、特殊覆盖小区</w:t>
      </w:r>
      <w:r>
        <w:rPr>
          <w:rFonts w:hint="eastAsia"/>
        </w:rPr>
        <w:t>BSA</w:t>
      </w:r>
      <w:r>
        <w:rPr>
          <w:rFonts w:hint="eastAsia"/>
        </w:rPr>
        <w:t>表和</w:t>
      </w:r>
      <w:proofErr w:type="gramStart"/>
      <w:r>
        <w:rPr>
          <w:rFonts w:hint="eastAsia"/>
        </w:rPr>
        <w:t>小区台</w:t>
      </w:r>
      <w:proofErr w:type="gramEnd"/>
      <w:r>
        <w:rPr>
          <w:rFonts w:hint="eastAsia"/>
        </w:rPr>
        <w:t>账表中；如果用户确认不通过，则停止，交由用户修改原始</w:t>
      </w:r>
      <w:r>
        <w:rPr>
          <w:rFonts w:hint="eastAsia"/>
        </w:rPr>
        <w:t>BSA</w:t>
      </w:r>
      <w:r>
        <w:rPr>
          <w:rFonts w:hint="eastAsia"/>
        </w:rPr>
        <w:t>数据后重新导入。</w:t>
      </w:r>
    </w:p>
    <w:p w:rsidR="00CB58A8" w:rsidRDefault="00CB58A8"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EF597F" w:rsidRDefault="00EF597F" w:rsidP="000F51FC">
      <w:pPr>
        <w:pStyle w:val="a3"/>
        <w:numPr>
          <w:ilvl w:val="0"/>
          <w:numId w:val="28"/>
        </w:numPr>
        <w:ind w:firstLineChars="0"/>
      </w:pPr>
      <w:r>
        <w:rPr>
          <w:rFonts w:hint="eastAsia"/>
        </w:rPr>
        <w:t>修改</w:t>
      </w:r>
      <w:r>
        <w:rPr>
          <w:rFonts w:hint="eastAsia"/>
        </w:rPr>
        <w:t>BSA</w:t>
      </w:r>
      <w:r>
        <w:rPr>
          <w:rFonts w:hint="eastAsia"/>
        </w:rPr>
        <w:t>数据</w:t>
      </w:r>
    </w:p>
    <w:p w:rsidR="002E3427" w:rsidRDefault="002E3427" w:rsidP="002E3427">
      <w:pPr>
        <w:pStyle w:val="a3"/>
        <w:ind w:left="835" w:firstLineChars="0" w:firstLine="0"/>
      </w:pPr>
      <w:r>
        <w:rPr>
          <w:rFonts w:hint="eastAsia"/>
        </w:rPr>
        <w:t>对于非伪</w:t>
      </w:r>
      <w:proofErr w:type="gramStart"/>
      <w:r>
        <w:rPr>
          <w:rFonts w:hint="eastAsia"/>
        </w:rPr>
        <w:t>基站载扇数据</w:t>
      </w:r>
      <w:proofErr w:type="gramEnd"/>
      <w:r>
        <w:rPr>
          <w:rFonts w:hint="eastAsia"/>
        </w:rPr>
        <w:t>，用户仅能修改除（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w:t>
      </w:r>
      <w:r>
        <w:rPr>
          <w:rFonts w:hint="eastAsia"/>
        </w:rPr>
        <w:t>PN</w:t>
      </w:r>
      <w:r>
        <w:rPr>
          <w:rFonts w:hint="eastAsia"/>
        </w:rPr>
        <w:t>，</w:t>
      </w:r>
      <w:r w:rsidR="004B722B" w:rsidRPr="009229C1" w:rsidDel="004B722B">
        <w:rPr>
          <w:highlight w:val="yellow"/>
        </w:rPr>
        <w:t xml:space="preserve"> </w:t>
      </w:r>
      <w:r>
        <w:rPr>
          <w:rFonts w:hint="eastAsia"/>
        </w:rPr>
        <w:t>Switch Num</w:t>
      </w:r>
      <w:r>
        <w:rPr>
          <w:rFonts w:hint="eastAsia"/>
        </w:rPr>
        <w:t>）和五项推导外的</w:t>
      </w:r>
      <w:r>
        <w:rPr>
          <w:rFonts w:hint="eastAsia"/>
        </w:rPr>
        <w:t>BSA</w:t>
      </w:r>
      <w:r>
        <w:rPr>
          <w:rFonts w:hint="eastAsia"/>
        </w:rPr>
        <w:t>数据。</w:t>
      </w:r>
    </w:p>
    <w:p w:rsidR="002E3427" w:rsidRDefault="002E3427" w:rsidP="002E3427">
      <w:pPr>
        <w:pStyle w:val="a3"/>
        <w:ind w:left="835" w:firstLineChars="0" w:firstLine="0"/>
      </w:pPr>
      <w:r>
        <w:rPr>
          <w:rFonts w:hint="eastAsia"/>
        </w:rPr>
        <w:t>对于伪</w:t>
      </w:r>
      <w:proofErr w:type="gramStart"/>
      <w:r>
        <w:rPr>
          <w:rFonts w:hint="eastAsia"/>
        </w:rPr>
        <w:t>基站载扇数据</w:t>
      </w:r>
      <w:proofErr w:type="gramEnd"/>
      <w:r>
        <w:rPr>
          <w:rFonts w:hint="eastAsia"/>
        </w:rPr>
        <w:t>，用户仅能修改除（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）和五项推导外的</w:t>
      </w:r>
      <w:r>
        <w:rPr>
          <w:rFonts w:hint="eastAsia"/>
        </w:rPr>
        <w:t>BSA</w:t>
      </w:r>
      <w:r>
        <w:rPr>
          <w:rFonts w:hint="eastAsia"/>
        </w:rPr>
        <w:t>数据。</w:t>
      </w:r>
    </w:p>
    <w:p w:rsidR="002E3427" w:rsidRPr="002E3427" w:rsidRDefault="002E3427" w:rsidP="002E3427">
      <w:pPr>
        <w:pStyle w:val="a3"/>
        <w:ind w:left="835" w:firstLineChars="0" w:firstLine="0"/>
      </w:pPr>
    </w:p>
    <w:p w:rsidR="00EF597F" w:rsidRDefault="000C6C3E" w:rsidP="00EF597F">
      <w:pPr>
        <w:pStyle w:val="a3"/>
        <w:ind w:left="835" w:firstLineChars="0" w:firstLine="0"/>
      </w:pPr>
      <w:r>
        <w:object w:dxaOrig="6440" w:dyaOrig="11703" w14:anchorId="0E0308E1">
          <v:shape id="_x0000_i1029" type="#_x0000_t75" style="width:321.8pt;height:584.15pt" o:ole="">
            <v:imagedata r:id="rId20" o:title=""/>
          </v:shape>
          <o:OLEObject Type="Embed" ProgID="Visio.Drawing.11" ShapeID="_x0000_i1029" DrawAspect="Content" ObjectID="_1431503412" r:id="rId21"/>
        </w:object>
      </w:r>
    </w:p>
    <w:p w:rsidR="00CB58A8" w:rsidRDefault="00CB58A8" w:rsidP="000F51FC">
      <w:pPr>
        <w:pStyle w:val="a3"/>
        <w:numPr>
          <w:ilvl w:val="1"/>
          <w:numId w:val="28"/>
        </w:numPr>
        <w:ind w:firstLineChars="0"/>
      </w:pPr>
      <w:r>
        <w:rPr>
          <w:rFonts w:hint="eastAsia"/>
        </w:rPr>
        <w:t>先与原始</w:t>
      </w:r>
      <w:r>
        <w:rPr>
          <w:rFonts w:hint="eastAsia"/>
        </w:rPr>
        <w:t>BSA</w:t>
      </w:r>
      <w:r>
        <w:rPr>
          <w:rFonts w:hint="eastAsia"/>
        </w:rPr>
        <w:t>数据对比判断是否有变更，如果无变更，则提醒用户无修改；如果有变更，则继续；</w:t>
      </w:r>
    </w:p>
    <w:p w:rsidR="00CB58A8" w:rsidRDefault="00CB58A8" w:rsidP="000F51FC">
      <w:pPr>
        <w:pStyle w:val="a3"/>
        <w:numPr>
          <w:ilvl w:val="1"/>
          <w:numId w:val="28"/>
        </w:numPr>
        <w:ind w:firstLineChars="0"/>
      </w:pPr>
      <w:r>
        <w:rPr>
          <w:rFonts w:hint="eastAsia"/>
        </w:rPr>
        <w:t>判断修改合法性：</w:t>
      </w:r>
    </w:p>
    <w:p w:rsidR="00CB58A8" w:rsidRDefault="00CB58A8" w:rsidP="000F51FC">
      <w:pPr>
        <w:pStyle w:val="a3"/>
        <w:numPr>
          <w:ilvl w:val="2"/>
          <w:numId w:val="28"/>
        </w:numPr>
        <w:ind w:firstLineChars="0"/>
      </w:pPr>
      <w:r>
        <w:rPr>
          <w:rFonts w:hint="eastAsia"/>
        </w:rPr>
        <w:t>除五项推导字段外，其它字段不应该为空。</w:t>
      </w:r>
    </w:p>
    <w:p w:rsidR="00CB58A8" w:rsidRDefault="00CB58A8"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CB58A8" w:rsidRDefault="00CB58A8" w:rsidP="000F51FC">
      <w:pPr>
        <w:pStyle w:val="a3"/>
        <w:numPr>
          <w:ilvl w:val="2"/>
          <w:numId w:val="28"/>
        </w:numPr>
        <w:ind w:firstLineChars="0"/>
      </w:pPr>
      <w:r>
        <w:rPr>
          <w:rFonts w:hint="eastAsia"/>
        </w:rPr>
        <w:lastRenderedPageBreak/>
        <w:t>数据中</w:t>
      </w:r>
      <w:r>
        <w:rPr>
          <w:rFonts w:hint="eastAsia"/>
        </w:rPr>
        <w:t>SID</w:t>
      </w:r>
      <w:r>
        <w:rPr>
          <w:rFonts w:hint="eastAsia"/>
        </w:rPr>
        <w:t>所属地市在客户端界面所选地市中；</w:t>
      </w:r>
    </w:p>
    <w:p w:rsidR="00CB58A8" w:rsidRDefault="00CB58A8"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Pr>
          <w:rFonts w:hint="eastAsia"/>
        </w:rPr>
        <w:t>2)~</w:t>
      </w:r>
      <w:r w:rsidR="004B722B">
        <w:rPr>
          <w:rFonts w:hint="eastAsia"/>
        </w:rPr>
        <w:t>12</w:t>
      </w:r>
      <w:r>
        <w:rPr>
          <w:rFonts w:hint="eastAsia"/>
        </w:rPr>
        <w:t>)</w:t>
      </w:r>
      <w:r>
        <w:rPr>
          <w:rFonts w:hint="eastAsia"/>
        </w:rPr>
        <w:t>项；</w:t>
      </w:r>
    </w:p>
    <w:p w:rsidR="00CB58A8" w:rsidRPr="00210B52" w:rsidRDefault="00CB58A8" w:rsidP="000F51FC">
      <w:pPr>
        <w:pStyle w:val="a3"/>
        <w:numPr>
          <w:ilvl w:val="1"/>
          <w:numId w:val="28"/>
        </w:numPr>
        <w:ind w:firstLineChars="0"/>
      </w:pPr>
      <w:r w:rsidRPr="00210B52">
        <w:rPr>
          <w:rFonts w:hint="eastAsia"/>
        </w:rPr>
        <w:t>如果所有检查项目都通过，则继续；</w:t>
      </w:r>
      <w:proofErr w:type="gramStart"/>
      <w:r w:rsidRPr="00210B52">
        <w:rPr>
          <w:rFonts w:hint="eastAsia"/>
        </w:rPr>
        <w:t>否则已</w:t>
      </w:r>
      <w:proofErr w:type="gramEnd"/>
      <w:r w:rsidRPr="00210B52">
        <w:rPr>
          <w:rFonts w:hint="eastAsia"/>
        </w:rPr>
        <w:t>表格文件形式提醒用户数据错误需要修改；</w:t>
      </w:r>
    </w:p>
    <w:p w:rsidR="00CB58A8" w:rsidRDefault="00CB58A8"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w:t>
      </w:r>
      <w:proofErr w:type="gramStart"/>
      <w:r>
        <w:rPr>
          <w:rFonts w:hint="eastAsia"/>
        </w:rPr>
        <w:t>则判断</w:t>
      </w:r>
      <w:proofErr w:type="gramEnd"/>
      <w:r>
        <w:rPr>
          <w:rFonts w:hint="eastAsia"/>
        </w:rPr>
        <w:t>字段的变更情况。</w:t>
      </w:r>
    </w:p>
    <w:p w:rsidR="00CB58A8" w:rsidRDefault="00CB58A8" w:rsidP="000F51FC">
      <w:pPr>
        <w:pStyle w:val="a3"/>
        <w:numPr>
          <w:ilvl w:val="1"/>
          <w:numId w:val="28"/>
        </w:numPr>
        <w:ind w:firstLineChars="0"/>
      </w:pPr>
      <w:r>
        <w:rPr>
          <w:rFonts w:hint="eastAsia"/>
        </w:rPr>
        <w:t>分析用户添加的数据对于台</w:t>
      </w:r>
      <w:proofErr w:type="gramStart"/>
      <w:r>
        <w:rPr>
          <w:rFonts w:hint="eastAsia"/>
        </w:rPr>
        <w:t>账数据</w:t>
      </w:r>
      <w:proofErr w:type="gramEnd"/>
      <w:r>
        <w:rPr>
          <w:rFonts w:hint="eastAsia"/>
        </w:rPr>
        <w:t>的变更和对于伪基站</w:t>
      </w:r>
      <w:proofErr w:type="gramStart"/>
      <w:r>
        <w:rPr>
          <w:rFonts w:hint="eastAsia"/>
        </w:rPr>
        <w:t>载扇数据</w:t>
      </w:r>
      <w:proofErr w:type="gramEnd"/>
      <w:r>
        <w:rPr>
          <w:rFonts w:hint="eastAsia"/>
        </w:rPr>
        <w:t>的变更：</w:t>
      </w:r>
    </w:p>
    <w:p w:rsidR="00CB58A8" w:rsidRDefault="00CB58A8" w:rsidP="000F51FC">
      <w:pPr>
        <w:pStyle w:val="a3"/>
        <w:numPr>
          <w:ilvl w:val="0"/>
          <w:numId w:val="29"/>
        </w:numPr>
        <w:ind w:firstLineChars="0"/>
      </w:pPr>
      <w:r>
        <w:rPr>
          <w:rFonts w:hint="eastAsia"/>
        </w:rPr>
        <w:t>先判断导入的</w:t>
      </w:r>
      <w:r>
        <w:rPr>
          <w:rFonts w:hint="eastAsia"/>
        </w:rPr>
        <w:t>BSA</w:t>
      </w:r>
      <w:r>
        <w:rPr>
          <w:rFonts w:hint="eastAsia"/>
        </w:rPr>
        <w:t>数据是否为伪基站载频数据：如果对于数据的</w:t>
      </w:r>
      <w:r>
        <w:rPr>
          <w:rFonts w:hint="eastAsia"/>
        </w:rPr>
        <w:t>NID</w:t>
      </w:r>
      <w:r>
        <w:rPr>
          <w:rFonts w:hint="eastAsia"/>
        </w:rPr>
        <w:t>不在</w:t>
      </w:r>
      <w:r>
        <w:rPr>
          <w:rFonts w:hint="eastAsia"/>
        </w:rPr>
        <w:t>SID</w:t>
      </w:r>
      <w:proofErr w:type="gramStart"/>
      <w:r>
        <w:rPr>
          <w:rFonts w:hint="eastAsia"/>
        </w:rPr>
        <w:t>对于的</w:t>
      </w:r>
      <w:proofErr w:type="gramEnd"/>
      <w:r>
        <w:rPr>
          <w:rFonts w:hint="eastAsia"/>
        </w:rPr>
        <w:t>地市中（从网元表判断），则为伪基站；否则为正常的数据；</w:t>
      </w:r>
    </w:p>
    <w:p w:rsidR="00CB58A8" w:rsidRDefault="00CB58A8" w:rsidP="000F51FC">
      <w:pPr>
        <w:pStyle w:val="a3"/>
        <w:numPr>
          <w:ilvl w:val="0"/>
          <w:numId w:val="29"/>
        </w:numPr>
        <w:ind w:firstLineChars="0"/>
      </w:pPr>
      <w:r>
        <w:rPr>
          <w:rFonts w:hint="eastAsia"/>
        </w:rPr>
        <w:t>对于伪基站载频数据，则将此数据和伪基站载频</w:t>
      </w:r>
      <w:r>
        <w:rPr>
          <w:rFonts w:hint="eastAsia"/>
        </w:rPr>
        <w:t>BSA</w:t>
      </w:r>
      <w:r>
        <w:rPr>
          <w:rFonts w:hint="eastAsia"/>
        </w:rPr>
        <w:t>数据表中数据对比分析，形成新增的伪基站载频数据和修改的伪基站载频数据</w:t>
      </w:r>
      <w:r>
        <w:rPr>
          <w:rFonts w:hint="eastAsia"/>
        </w:rPr>
        <w:t>BSA</w:t>
      </w:r>
      <w:r>
        <w:rPr>
          <w:rFonts w:hint="eastAsia"/>
        </w:rPr>
        <w:t>数据全字段列表。</w:t>
      </w:r>
    </w:p>
    <w:p w:rsidR="00CB58A8" w:rsidRDefault="00CB58A8" w:rsidP="000F51FC">
      <w:pPr>
        <w:pStyle w:val="a3"/>
        <w:numPr>
          <w:ilvl w:val="0"/>
          <w:numId w:val="29"/>
        </w:numPr>
        <w:ind w:firstLineChars="0"/>
      </w:pPr>
      <w:r>
        <w:rPr>
          <w:rFonts w:hint="eastAsia"/>
        </w:rPr>
        <w:t>对于</w:t>
      </w:r>
      <w:r w:rsidRPr="000439F5">
        <w:rPr>
          <w:rFonts w:hint="eastAsia"/>
          <w:highlight w:val="yellow"/>
        </w:rPr>
        <w:t>非伪</w:t>
      </w:r>
      <w:r w:rsidR="00581282">
        <w:rPr>
          <w:rFonts w:hint="eastAsia"/>
          <w:highlight w:val="yellow"/>
        </w:rPr>
        <w:t>基站</w:t>
      </w:r>
      <w:commentRangeStart w:id="15"/>
      <w:r w:rsidRPr="000439F5">
        <w:rPr>
          <w:rFonts w:hint="eastAsia"/>
          <w:highlight w:val="yellow"/>
        </w:rPr>
        <w:t>数据</w:t>
      </w:r>
      <w:commentRangeEnd w:id="15"/>
      <w:r w:rsidR="003B3CB0">
        <w:rPr>
          <w:rStyle w:val="a7"/>
        </w:rPr>
        <w:commentReference w:id="15"/>
      </w:r>
      <w:r>
        <w:rPr>
          <w:rFonts w:hint="eastAsia"/>
        </w:rPr>
        <w:t>，需要判断对于</w:t>
      </w:r>
      <w:proofErr w:type="gramStart"/>
      <w:r>
        <w:rPr>
          <w:rFonts w:hint="eastAsia"/>
        </w:rPr>
        <w:t>小区台</w:t>
      </w:r>
      <w:proofErr w:type="gramEnd"/>
      <w:r>
        <w:rPr>
          <w:rFonts w:hint="eastAsia"/>
        </w:rPr>
        <w:t>账和特殊覆盖</w:t>
      </w:r>
      <w:proofErr w:type="gramStart"/>
      <w:r>
        <w:rPr>
          <w:rFonts w:hint="eastAsia"/>
        </w:rPr>
        <w:t>小区台</w:t>
      </w:r>
      <w:proofErr w:type="gramEnd"/>
      <w:r>
        <w:rPr>
          <w:rFonts w:hint="eastAsia"/>
        </w:rPr>
        <w:t>账的变更：</w:t>
      </w:r>
    </w:p>
    <w:p w:rsidR="00CB58A8" w:rsidRDefault="00CB58A8"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w:t>
      </w:r>
      <w:proofErr w:type="gramStart"/>
      <w:r>
        <w:rPr>
          <w:rFonts w:hint="eastAsia"/>
        </w:rPr>
        <w:t>级数据并去掉</w:t>
      </w:r>
      <w:proofErr w:type="gramEnd"/>
      <w:r>
        <w:rPr>
          <w:rFonts w:hint="eastAsia"/>
        </w:rPr>
        <w:t>重复数据：</w:t>
      </w:r>
    </w:p>
    <w:tbl>
      <w:tblPr>
        <w:tblW w:w="3660" w:type="dxa"/>
        <w:tblInd w:w="2235" w:type="dxa"/>
        <w:tblLook w:val="04A0" w:firstRow="1" w:lastRow="0" w:firstColumn="1" w:lastColumn="0" w:noHBand="0" w:noVBand="1"/>
      </w:tblPr>
      <w:tblGrid>
        <w:gridCol w:w="1480"/>
        <w:gridCol w:w="2180"/>
      </w:tblGrid>
      <w:tr w:rsidR="00CB58A8" w:rsidRPr="000A54BF" w:rsidTr="002E3427">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CB58A8" w:rsidRDefault="00CB58A8" w:rsidP="00CB58A8">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w:t>
      </w:r>
      <w:r w:rsidR="00F16046">
        <w:rPr>
          <w:rFonts w:hint="eastAsia"/>
        </w:rPr>
        <w:t>BASE_ID</w:t>
      </w:r>
      <w:r>
        <w:rPr>
          <w:rFonts w:hint="eastAsia"/>
        </w:rPr>
        <w:t>+CARRIER_ID*65536)</w:t>
      </w:r>
      <w:r>
        <w:rPr>
          <w:rFonts w:hint="eastAsia"/>
        </w:rPr>
        <w:t>。关于</w:t>
      </w:r>
      <w:r w:rsidR="00F16046">
        <w:rPr>
          <w:rFonts w:hint="eastAsia"/>
        </w:rPr>
        <w:t>BASE_ID</w:t>
      </w:r>
      <w:r>
        <w:rPr>
          <w:rFonts w:hint="eastAsia"/>
        </w:rPr>
        <w:t>的获取方式，参</w:t>
      </w:r>
      <w:r>
        <w:rPr>
          <w:rFonts w:hint="eastAsia"/>
        </w:rPr>
        <w:lastRenderedPageBreak/>
        <w:t>见“主设备</w:t>
      </w:r>
      <w:r>
        <w:rPr>
          <w:rFonts w:hint="eastAsia"/>
        </w:rPr>
        <w:t>1X</w:t>
      </w:r>
      <w:r>
        <w:rPr>
          <w:rFonts w:hint="eastAsia"/>
        </w:rPr>
        <w:t>参数配置数据”章节中的描述。</w:t>
      </w:r>
    </w:p>
    <w:p w:rsidR="00CB58A8" w:rsidRDefault="00CB58A8" w:rsidP="00CB58A8">
      <w:pPr>
        <w:pStyle w:val="a3"/>
        <w:ind w:left="2095" w:firstLineChars="0" w:firstLine="0"/>
      </w:pPr>
      <w:r>
        <w:rPr>
          <w:rFonts w:hint="eastAsia"/>
        </w:rPr>
        <w:t>上述表格中的数据简称为</w:t>
      </w:r>
      <w:r>
        <w:rPr>
          <w:rFonts w:hint="eastAsia"/>
        </w:rPr>
        <w:t>BSA</w:t>
      </w:r>
      <w:r>
        <w:rPr>
          <w:rFonts w:hint="eastAsia"/>
        </w:rPr>
        <w:t>工参数据。</w:t>
      </w:r>
    </w:p>
    <w:p w:rsidR="00CB58A8" w:rsidRDefault="00CB58A8" w:rsidP="000F51FC">
      <w:pPr>
        <w:pStyle w:val="a3"/>
        <w:numPr>
          <w:ilvl w:val="1"/>
          <w:numId w:val="29"/>
        </w:numPr>
        <w:ind w:firstLineChars="0"/>
      </w:pPr>
      <w:r>
        <w:rPr>
          <w:rFonts w:hint="eastAsia"/>
        </w:rPr>
        <w:t>先判断</w:t>
      </w:r>
      <w:r>
        <w:rPr>
          <w:rFonts w:hint="eastAsia"/>
        </w:rPr>
        <w:t>BSA</w:t>
      </w:r>
      <w:r>
        <w:rPr>
          <w:rFonts w:hint="eastAsia"/>
        </w:rPr>
        <w:t>工参数</w:t>
      </w:r>
      <w:proofErr w:type="gramStart"/>
      <w:r>
        <w:rPr>
          <w:rFonts w:hint="eastAsia"/>
        </w:rPr>
        <w:t>据对于的</w:t>
      </w:r>
      <w:proofErr w:type="gramEnd"/>
      <w:r>
        <w:rPr>
          <w:rFonts w:hint="eastAsia"/>
        </w:rPr>
        <w:t>小区是否在特殊覆盖</w:t>
      </w:r>
      <w:proofErr w:type="gramStart"/>
      <w:r>
        <w:rPr>
          <w:rFonts w:hint="eastAsia"/>
        </w:rPr>
        <w:t>小区台</w:t>
      </w:r>
      <w:proofErr w:type="gramEnd"/>
      <w:r>
        <w:rPr>
          <w:rFonts w:hint="eastAsia"/>
        </w:rPr>
        <w:t>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对应的变更情况。如果有变更，则将其加入特殊覆盖小区</w:t>
      </w:r>
      <w:r>
        <w:rPr>
          <w:rFonts w:hint="eastAsia"/>
        </w:rPr>
        <w:t>BSA</w:t>
      </w:r>
      <w:r>
        <w:rPr>
          <w:rFonts w:hint="eastAsia"/>
        </w:rPr>
        <w:t>数据变更列表中。</w:t>
      </w:r>
    </w:p>
    <w:p w:rsidR="00CB58A8" w:rsidRDefault="00CB58A8" w:rsidP="000F51FC">
      <w:pPr>
        <w:pStyle w:val="a3"/>
        <w:numPr>
          <w:ilvl w:val="1"/>
          <w:numId w:val="29"/>
        </w:numPr>
        <w:ind w:firstLineChars="0"/>
      </w:pPr>
      <w:r>
        <w:rPr>
          <w:rFonts w:hint="eastAsia"/>
        </w:rPr>
        <w:t>如果</w:t>
      </w:r>
      <w:r>
        <w:rPr>
          <w:rFonts w:hint="eastAsia"/>
        </w:rPr>
        <w:t>BSA</w:t>
      </w:r>
      <w:r>
        <w:rPr>
          <w:rFonts w:hint="eastAsia"/>
        </w:rPr>
        <w:t>工参数据在特殊覆盖小区</w:t>
      </w:r>
      <w:r>
        <w:rPr>
          <w:rFonts w:hint="eastAsia"/>
        </w:rPr>
        <w:t>BSA</w:t>
      </w:r>
      <w:r>
        <w:rPr>
          <w:rFonts w:hint="eastAsia"/>
        </w:rPr>
        <w:t>表中不存在，</w:t>
      </w:r>
      <w:proofErr w:type="gramStart"/>
      <w:r>
        <w:rPr>
          <w:rFonts w:hint="eastAsia"/>
        </w:rPr>
        <w:t>则判断</w:t>
      </w:r>
      <w:proofErr w:type="gramEnd"/>
      <w:r>
        <w:rPr>
          <w:rFonts w:hint="eastAsia"/>
        </w:rPr>
        <w:t>BSA</w:t>
      </w:r>
      <w:r>
        <w:rPr>
          <w:rFonts w:hint="eastAsia"/>
        </w:rPr>
        <w:t>工参数据是否在</w:t>
      </w:r>
      <w:proofErr w:type="gramStart"/>
      <w:r>
        <w:rPr>
          <w:rFonts w:hint="eastAsia"/>
        </w:rPr>
        <w:t>小区台</w:t>
      </w:r>
      <w:proofErr w:type="gramEnd"/>
      <w:r>
        <w:rPr>
          <w:rFonts w:hint="eastAsia"/>
        </w:rPr>
        <w:t>账中存在。对应在</w:t>
      </w:r>
      <w:proofErr w:type="gramStart"/>
      <w:r>
        <w:rPr>
          <w:rFonts w:hint="eastAsia"/>
        </w:rPr>
        <w:t>小区台</w:t>
      </w:r>
      <w:proofErr w:type="gramEnd"/>
      <w:r>
        <w:rPr>
          <w:rFonts w:hint="eastAsia"/>
        </w:rPr>
        <w:t>账中存在的</w:t>
      </w:r>
      <w:r>
        <w:rPr>
          <w:rFonts w:hint="eastAsia"/>
        </w:rPr>
        <w:t>BSA</w:t>
      </w:r>
      <w:proofErr w:type="gramStart"/>
      <w:r>
        <w:rPr>
          <w:rFonts w:hint="eastAsia"/>
        </w:rPr>
        <w:t>工参表</w:t>
      </w:r>
      <w:proofErr w:type="gramEnd"/>
      <w:r>
        <w:rPr>
          <w:rFonts w:hint="eastAsia"/>
        </w:rPr>
        <w:t>，判断其在</w:t>
      </w:r>
      <w:proofErr w:type="gramStart"/>
      <w:r>
        <w:rPr>
          <w:rFonts w:hint="eastAsia"/>
        </w:rPr>
        <w:t>小区台</w:t>
      </w:r>
      <w:proofErr w:type="gramEnd"/>
      <w:r>
        <w:rPr>
          <w:rFonts w:hint="eastAsia"/>
        </w:rPr>
        <w:t>账中的条数，如果有多条，则将此</w:t>
      </w:r>
      <w:r>
        <w:rPr>
          <w:rFonts w:hint="eastAsia"/>
        </w:rPr>
        <w:t>BSA</w:t>
      </w:r>
      <w:r>
        <w:rPr>
          <w:rFonts w:hint="eastAsia"/>
        </w:rPr>
        <w:t>工参数</w:t>
      </w:r>
      <w:proofErr w:type="gramStart"/>
      <w:r>
        <w:rPr>
          <w:rFonts w:hint="eastAsia"/>
        </w:rPr>
        <w:t>据加入</w:t>
      </w:r>
      <w:proofErr w:type="gramEnd"/>
      <w:r>
        <w:rPr>
          <w:rFonts w:hint="eastAsia"/>
        </w:rPr>
        <w:t>特殊覆盖小区</w:t>
      </w:r>
      <w:r>
        <w:rPr>
          <w:rFonts w:hint="eastAsia"/>
        </w:rPr>
        <w:t>BSA</w:t>
      </w:r>
      <w:r>
        <w:rPr>
          <w:rFonts w:hint="eastAsia"/>
        </w:rPr>
        <w:t>数据表中；如果在</w:t>
      </w:r>
      <w:proofErr w:type="gramStart"/>
      <w:r>
        <w:rPr>
          <w:rFonts w:hint="eastAsia"/>
        </w:rPr>
        <w:t>小区台</w:t>
      </w:r>
      <w:proofErr w:type="gramEnd"/>
      <w:r>
        <w:rPr>
          <w:rFonts w:hint="eastAsia"/>
        </w:rPr>
        <w:t>账中仅有一条数据，</w:t>
      </w:r>
      <w:proofErr w:type="gramStart"/>
      <w:r>
        <w:rPr>
          <w:rFonts w:hint="eastAsia"/>
        </w:rPr>
        <w:t>则判断</w:t>
      </w:r>
      <w:proofErr w:type="gramEnd"/>
      <w:r w:rsidRPr="009E2A57">
        <w:t>{Antenna Alti,Antenna Loc Accu,Antenna Opening,Max Antenna Range,Potential Repeater,FWD Calib,FWD Calib Accu,RTD Calib,RTD Calib Accu}</w:t>
      </w:r>
      <w:r>
        <w:rPr>
          <w:rFonts w:hint="eastAsia"/>
        </w:rPr>
        <w:t>在</w:t>
      </w:r>
      <w:proofErr w:type="gramStart"/>
      <w:r>
        <w:rPr>
          <w:rFonts w:hint="eastAsia"/>
        </w:rPr>
        <w:t>小区台</w:t>
      </w:r>
      <w:proofErr w:type="gramEnd"/>
      <w:r>
        <w:rPr>
          <w:rFonts w:hint="eastAsia"/>
        </w:rPr>
        <w:t>账中是否有变更，对应有变更的</w:t>
      </w:r>
      <w:r>
        <w:rPr>
          <w:rFonts w:hint="eastAsia"/>
        </w:rPr>
        <w:t>BSA</w:t>
      </w:r>
      <w:r>
        <w:rPr>
          <w:rFonts w:hint="eastAsia"/>
        </w:rPr>
        <w:t>工参数据，加入</w:t>
      </w:r>
      <w:proofErr w:type="gramStart"/>
      <w:r>
        <w:rPr>
          <w:rFonts w:hint="eastAsia"/>
        </w:rPr>
        <w:t>小区台</w:t>
      </w:r>
      <w:proofErr w:type="gramEnd"/>
      <w:r>
        <w:rPr>
          <w:rFonts w:hint="eastAsia"/>
        </w:rPr>
        <w:t>账更新列表中。</w:t>
      </w:r>
    </w:p>
    <w:p w:rsidR="00CB58A8" w:rsidRDefault="00CB58A8" w:rsidP="00CB58A8">
      <w:pPr>
        <w:pStyle w:val="a3"/>
        <w:ind w:left="2095" w:firstLineChars="0" w:firstLine="0"/>
      </w:pPr>
    </w:p>
    <w:p w:rsidR="00CB58A8" w:rsidRDefault="00CB58A8" w:rsidP="000F51FC">
      <w:pPr>
        <w:pStyle w:val="a3"/>
        <w:numPr>
          <w:ilvl w:val="0"/>
          <w:numId w:val="29"/>
        </w:numPr>
        <w:ind w:firstLineChars="0"/>
      </w:pPr>
      <w:r>
        <w:rPr>
          <w:rFonts w:hint="eastAsia"/>
        </w:rPr>
        <w:t>最终形成伪基站</w:t>
      </w:r>
      <w:proofErr w:type="gramStart"/>
      <w:r>
        <w:rPr>
          <w:rFonts w:hint="eastAsia"/>
        </w:rPr>
        <w:t>载扇数据</w:t>
      </w:r>
      <w:proofErr w:type="gramEnd"/>
      <w:r>
        <w:rPr>
          <w:rFonts w:hint="eastAsia"/>
        </w:rPr>
        <w:t>增加列表、伪基站</w:t>
      </w:r>
      <w:proofErr w:type="gramStart"/>
      <w:r>
        <w:rPr>
          <w:rFonts w:hint="eastAsia"/>
        </w:rPr>
        <w:t>载扇数据</w:t>
      </w:r>
      <w:proofErr w:type="gramEnd"/>
      <w:r>
        <w:rPr>
          <w:rFonts w:hint="eastAsia"/>
        </w:rPr>
        <w:t>更新列表、特殊覆盖小区</w:t>
      </w:r>
      <w:r>
        <w:rPr>
          <w:rFonts w:hint="eastAsia"/>
        </w:rPr>
        <w:t>BSA</w:t>
      </w:r>
      <w:r>
        <w:rPr>
          <w:rFonts w:hint="eastAsia"/>
        </w:rPr>
        <w:t>数据新增列表、特殊覆盖小区</w:t>
      </w:r>
      <w:r>
        <w:rPr>
          <w:rFonts w:hint="eastAsia"/>
        </w:rPr>
        <w:t>BSA</w:t>
      </w:r>
      <w:r>
        <w:rPr>
          <w:rFonts w:hint="eastAsia"/>
        </w:rPr>
        <w:t>数据更新列表和</w:t>
      </w:r>
      <w:proofErr w:type="gramStart"/>
      <w:r>
        <w:rPr>
          <w:rFonts w:hint="eastAsia"/>
        </w:rPr>
        <w:t>小区台</w:t>
      </w:r>
      <w:proofErr w:type="gramEnd"/>
      <w:r>
        <w:rPr>
          <w:rFonts w:hint="eastAsia"/>
        </w:rPr>
        <w:t>账更新列表。</w:t>
      </w:r>
    </w:p>
    <w:p w:rsidR="00CB58A8" w:rsidRDefault="00CB58A8"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w:t>
      </w:r>
      <w:proofErr w:type="gramStart"/>
      <w:r>
        <w:rPr>
          <w:rFonts w:hint="eastAsia"/>
        </w:rPr>
        <w:t>基站载扇</w:t>
      </w:r>
      <w:proofErr w:type="gramEnd"/>
      <w:r>
        <w:rPr>
          <w:rFonts w:hint="eastAsia"/>
        </w:rPr>
        <w:t>BSA</w:t>
      </w:r>
      <w:r>
        <w:rPr>
          <w:rFonts w:hint="eastAsia"/>
        </w:rPr>
        <w:t>数据表、特殊覆盖小区</w:t>
      </w:r>
      <w:r>
        <w:rPr>
          <w:rFonts w:hint="eastAsia"/>
        </w:rPr>
        <w:t>BSA</w:t>
      </w:r>
      <w:r>
        <w:rPr>
          <w:rFonts w:hint="eastAsia"/>
        </w:rPr>
        <w:t>表和</w:t>
      </w:r>
      <w:proofErr w:type="gramStart"/>
      <w:r>
        <w:rPr>
          <w:rFonts w:hint="eastAsia"/>
        </w:rPr>
        <w:t>小区台</w:t>
      </w:r>
      <w:proofErr w:type="gramEnd"/>
      <w:r>
        <w:rPr>
          <w:rFonts w:hint="eastAsia"/>
        </w:rPr>
        <w:t>账表中；如果用户确认不通过，则停止，交由用户修改原始</w:t>
      </w:r>
      <w:r>
        <w:rPr>
          <w:rFonts w:hint="eastAsia"/>
        </w:rPr>
        <w:t>BSA</w:t>
      </w:r>
      <w:r>
        <w:rPr>
          <w:rFonts w:hint="eastAsia"/>
        </w:rPr>
        <w:t>数据后重新导入。</w:t>
      </w:r>
    </w:p>
    <w:p w:rsidR="00CB58A8" w:rsidRDefault="00CB58A8"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CB58A8" w:rsidRPr="00CB58A8" w:rsidRDefault="00CB58A8" w:rsidP="00EF597F">
      <w:pPr>
        <w:pStyle w:val="a3"/>
        <w:ind w:left="835" w:firstLineChars="0" w:firstLine="0"/>
      </w:pPr>
    </w:p>
    <w:p w:rsidR="00EF597F" w:rsidRDefault="00EF597F" w:rsidP="000F51FC">
      <w:pPr>
        <w:pStyle w:val="a3"/>
        <w:numPr>
          <w:ilvl w:val="0"/>
          <w:numId w:val="28"/>
        </w:numPr>
        <w:ind w:firstLineChars="0"/>
      </w:pPr>
      <w:r>
        <w:rPr>
          <w:rFonts w:hint="eastAsia"/>
        </w:rPr>
        <w:t>删除</w:t>
      </w:r>
      <w:r>
        <w:rPr>
          <w:rFonts w:hint="eastAsia"/>
        </w:rPr>
        <w:t>BSA</w:t>
      </w:r>
      <w:r>
        <w:rPr>
          <w:rFonts w:hint="eastAsia"/>
        </w:rPr>
        <w:t>数据</w:t>
      </w:r>
    </w:p>
    <w:p w:rsidR="00BC0B29" w:rsidRDefault="003A34DE" w:rsidP="000F2A2C">
      <w:pPr>
        <w:pStyle w:val="a3"/>
        <w:ind w:left="835" w:firstLineChars="0" w:firstLine="0"/>
      </w:pPr>
      <w:r>
        <w:rPr>
          <w:rFonts w:hint="eastAsia"/>
        </w:rPr>
        <w:t>用户可在客户端功能“</w:t>
      </w:r>
      <w:r>
        <w:rPr>
          <w:rFonts w:hint="eastAsia"/>
        </w:rPr>
        <w:t>BSA</w:t>
      </w:r>
      <w:r>
        <w:rPr>
          <w:rFonts w:hint="eastAsia"/>
        </w:rPr>
        <w:t>数据维护”上选择单条或者多条数据删除。删除时需经用户确认后才进行。</w:t>
      </w:r>
    </w:p>
    <w:p w:rsidR="000F2A2C" w:rsidRPr="000F2A2C" w:rsidRDefault="000F2A2C" w:rsidP="000F2A2C">
      <w:pPr>
        <w:widowControl/>
        <w:ind w:firstLineChars="200" w:firstLine="420"/>
        <w:jc w:val="left"/>
      </w:pPr>
      <w:r w:rsidRPr="000F2A2C">
        <w:rPr>
          <w:rFonts w:hint="eastAsia"/>
        </w:rPr>
        <w:t>4)</w:t>
      </w:r>
      <w:r>
        <w:rPr>
          <w:rFonts w:hint="eastAsia"/>
        </w:rPr>
        <w:t xml:space="preserve">  </w:t>
      </w:r>
      <w:r w:rsidRPr="000F2A2C">
        <w:rPr>
          <w:rFonts w:hint="eastAsia"/>
        </w:rPr>
        <w:t>以下</w:t>
      </w:r>
      <w:r w:rsidRPr="000F2A2C">
        <w:t>13</w:t>
      </w:r>
      <w:r w:rsidRPr="000F2A2C">
        <w:t>个字段中除五项推导，其余字段均可修改，五项推导字段不可修改，即：</w:t>
      </w:r>
    </w:p>
    <w:p w:rsidR="000F2A2C" w:rsidRPr="000F2A2C" w:rsidRDefault="000F2A2C" w:rsidP="000F2A2C">
      <w:pPr>
        <w:widowControl/>
        <w:jc w:val="left"/>
      </w:pPr>
      <w:r w:rsidRPr="000F2A2C">
        <w:t>1.</w:t>
      </w:r>
      <w:r w:rsidRPr="000F2A2C">
        <w:t>下表中</w:t>
      </w:r>
      <w:r w:rsidR="009261EA">
        <w:rPr>
          <w:rFonts w:hint="eastAsia"/>
        </w:rPr>
        <w:t>8</w:t>
      </w:r>
      <w:r w:rsidR="009261EA">
        <w:rPr>
          <w:rFonts w:hint="eastAsia"/>
        </w:rPr>
        <w:t>个</w:t>
      </w:r>
      <w:r w:rsidRPr="000F2A2C">
        <w:t>染红字段可以修改，染黄字段不可以修改！</w:t>
      </w:r>
    </w:p>
    <w:p w:rsidR="000F2A2C" w:rsidRPr="000F2A2C" w:rsidRDefault="000F2A2C" w:rsidP="000F2A2C">
      <w:pPr>
        <w:widowControl/>
        <w:jc w:val="left"/>
      </w:pPr>
      <w:r w:rsidRPr="000F2A2C">
        <w:t>2.</w:t>
      </w:r>
      <w:r w:rsidR="009261EA">
        <w:rPr>
          <w:rFonts w:hint="eastAsia"/>
        </w:rPr>
        <w:t>8</w:t>
      </w:r>
      <w:r w:rsidR="009261EA">
        <w:rPr>
          <w:rFonts w:hint="eastAsia"/>
        </w:rPr>
        <w:t>个可修改</w:t>
      </w:r>
      <w:proofErr w:type="gramStart"/>
      <w:r w:rsidR="009261EA">
        <w:rPr>
          <w:rFonts w:hint="eastAsia"/>
        </w:rPr>
        <w:t>字段</w:t>
      </w:r>
      <w:r w:rsidRPr="000F2A2C">
        <w:t>台</w:t>
      </w:r>
      <w:proofErr w:type="gramEnd"/>
      <w:r w:rsidRPr="000F2A2C">
        <w:t>账和</w:t>
      </w:r>
      <w:r w:rsidRPr="000F2A2C">
        <w:t>BSA</w:t>
      </w:r>
      <w:r w:rsidRPr="000F2A2C">
        <w:t>数据维护均可以修改</w:t>
      </w:r>
      <w:r>
        <w:rPr>
          <w:rFonts w:hint="eastAsia"/>
        </w:rPr>
        <w:t>,</w:t>
      </w:r>
      <w:r>
        <w:rPr>
          <w:rFonts w:hint="eastAsia"/>
        </w:rPr>
        <w:t>修改后同步到另一方</w:t>
      </w:r>
      <w:r>
        <w:rPr>
          <w:rFonts w:hint="eastAsia"/>
        </w:rPr>
        <w:t>,</w:t>
      </w:r>
      <w:r>
        <w:rPr>
          <w:rFonts w:hint="eastAsia"/>
        </w:rPr>
        <w:t>数据呈现以最后一次修改为准</w:t>
      </w:r>
    </w:p>
    <w:p w:rsidR="000F2A2C" w:rsidRDefault="000F2A2C" w:rsidP="000F2A2C">
      <w:pPr>
        <w:widowControl/>
        <w:jc w:val="left"/>
      </w:pPr>
      <w:r w:rsidRPr="000F2A2C">
        <w:t>3.</w:t>
      </w:r>
      <w:r w:rsidRPr="000F2A2C">
        <w:t>以下字段</w:t>
      </w:r>
      <w:proofErr w:type="gramStart"/>
      <w:r w:rsidRPr="000F2A2C">
        <w:t>浩</w:t>
      </w:r>
      <w:proofErr w:type="gramEnd"/>
      <w:r w:rsidRPr="000F2A2C">
        <w:t>盈</w:t>
      </w:r>
      <w:r w:rsidR="009261EA">
        <w:rPr>
          <w:rFonts w:hint="eastAsia"/>
        </w:rPr>
        <w:t>不做呈现</w:t>
      </w:r>
      <w:r w:rsidR="009261EA">
        <w:rPr>
          <w:rFonts w:hint="eastAsia"/>
        </w:rPr>
        <w:t>,</w:t>
      </w:r>
      <w:r w:rsidR="009261EA">
        <w:rPr>
          <w:rFonts w:hint="eastAsia"/>
        </w:rPr>
        <w:t>只</w:t>
      </w:r>
      <w:proofErr w:type="gramStart"/>
      <w:r w:rsidR="009261EA">
        <w:rPr>
          <w:rFonts w:hint="eastAsia"/>
        </w:rPr>
        <w:t>在优网呈现</w:t>
      </w:r>
      <w:proofErr w:type="gramEnd"/>
      <w:r w:rsidR="009261EA">
        <w:rPr>
          <w:rFonts w:hint="eastAsia"/>
        </w:rPr>
        <w:t>和维护</w:t>
      </w:r>
    </w:p>
    <w:p w:rsidR="003A2904" w:rsidRDefault="003A2904" w:rsidP="000F2A2C">
      <w:pPr>
        <w:widowControl/>
        <w:jc w:val="left"/>
      </w:pPr>
      <w:r>
        <w:rPr>
          <w:rFonts w:hint="eastAsia"/>
        </w:rPr>
        <w:t>4.</w:t>
      </w:r>
      <w:r>
        <w:rPr>
          <w:rFonts w:hint="eastAsia"/>
        </w:rPr>
        <w:t>下表中所示天线高度、天线最大覆盖范围、</w:t>
      </w:r>
      <w:r>
        <w:rPr>
          <w:rFonts w:hint="eastAsia"/>
        </w:rPr>
        <w:t>PN</w:t>
      </w:r>
      <w:r>
        <w:rPr>
          <w:rFonts w:hint="eastAsia"/>
        </w:rPr>
        <w:t>增量默认初始值算法变更，变更详情见下表。</w:t>
      </w:r>
    </w:p>
    <w:tbl>
      <w:tblPr>
        <w:tblW w:w="11220" w:type="dxa"/>
        <w:tblInd w:w="93" w:type="dxa"/>
        <w:tblLook w:val="04A0" w:firstRow="1" w:lastRow="0" w:firstColumn="1" w:lastColumn="0" w:noHBand="0" w:noVBand="1"/>
      </w:tblPr>
      <w:tblGrid>
        <w:gridCol w:w="1900"/>
        <w:gridCol w:w="2020"/>
        <w:gridCol w:w="1080"/>
        <w:gridCol w:w="1520"/>
        <w:gridCol w:w="4700"/>
      </w:tblGrid>
      <w:tr w:rsidR="003A2904" w:rsidRPr="003A2904" w:rsidTr="003A2904">
        <w:trPr>
          <w:trHeight w:val="285"/>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mp;#24494" w:eastAsia="宋体" w:hAnsi="&amp;#24494" w:cs="宋体" w:hint="eastAsia"/>
                <w:color w:val="000080"/>
                <w:kern w:val="0"/>
                <w:sz w:val="22"/>
              </w:rPr>
            </w:pPr>
            <w:r w:rsidRPr="003A2904">
              <w:rPr>
                <w:rFonts w:ascii="&amp;#24494" w:eastAsia="宋体" w:hAnsi="&amp;#24494" w:cs="宋体"/>
                <w:color w:val="000080"/>
                <w:kern w:val="0"/>
                <w:sz w:val="22"/>
              </w:rPr>
              <w:t xml:space="preserve">　</w:t>
            </w:r>
          </w:p>
        </w:tc>
        <w:tc>
          <w:tcPr>
            <w:tcW w:w="2020" w:type="dxa"/>
            <w:tcBorders>
              <w:top w:val="single" w:sz="4" w:space="0" w:color="auto"/>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初始值来源</w:t>
            </w:r>
          </w:p>
        </w:tc>
        <w:tc>
          <w:tcPr>
            <w:tcW w:w="1520" w:type="dxa"/>
            <w:tcBorders>
              <w:top w:val="single" w:sz="4" w:space="0" w:color="auto"/>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以前算法</w:t>
            </w:r>
          </w:p>
        </w:tc>
        <w:tc>
          <w:tcPr>
            <w:tcW w:w="4700" w:type="dxa"/>
            <w:tcBorders>
              <w:top w:val="single" w:sz="4" w:space="0" w:color="auto"/>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修改算法</w:t>
            </w:r>
          </w:p>
        </w:tc>
      </w:tr>
      <w:tr w:rsidR="003A2904" w:rsidRPr="003A2904" w:rsidTr="003A2904">
        <w:trPr>
          <w:trHeight w:val="495"/>
        </w:trPr>
        <w:tc>
          <w:tcPr>
            <w:tcW w:w="1900" w:type="dxa"/>
            <w:vMerge w:val="restart"/>
            <w:tcBorders>
              <w:top w:val="nil"/>
              <w:left w:val="single" w:sz="4" w:space="0" w:color="auto"/>
              <w:bottom w:val="single" w:sz="4" w:space="0" w:color="000000"/>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天线高度</w:t>
            </w:r>
          </w:p>
        </w:tc>
        <w:tc>
          <w:tcPr>
            <w:tcW w:w="2020" w:type="dxa"/>
            <w:vMerge w:val="restart"/>
            <w:tcBorders>
              <w:top w:val="nil"/>
              <w:left w:val="single" w:sz="4" w:space="0" w:color="auto"/>
              <w:bottom w:val="single" w:sz="4" w:space="0" w:color="000000"/>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Antenna Alti</w:t>
            </w:r>
          </w:p>
        </w:tc>
        <w:tc>
          <w:tcPr>
            <w:tcW w:w="1080" w:type="dxa"/>
            <w:vMerge w:val="restart"/>
            <w:tcBorders>
              <w:top w:val="nil"/>
              <w:left w:val="single" w:sz="4" w:space="0" w:color="auto"/>
              <w:bottom w:val="single" w:sz="4" w:space="0" w:color="000000"/>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计算</w:t>
            </w:r>
          </w:p>
        </w:tc>
        <w:tc>
          <w:tcPr>
            <w:tcW w:w="1520" w:type="dxa"/>
            <w:vMerge w:val="restart"/>
            <w:tcBorders>
              <w:top w:val="nil"/>
              <w:left w:val="single" w:sz="4" w:space="0" w:color="auto"/>
              <w:bottom w:val="single" w:sz="4" w:space="0" w:color="000000"/>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附近基站平均值</w:t>
            </w:r>
          </w:p>
        </w:tc>
        <w:tc>
          <w:tcPr>
            <w:tcW w:w="4700" w:type="dxa"/>
            <w:vMerge w:val="restart"/>
            <w:tcBorders>
              <w:top w:val="nil"/>
              <w:left w:val="single" w:sz="4" w:space="0" w:color="auto"/>
              <w:bottom w:val="single" w:sz="4" w:space="0" w:color="000000"/>
              <w:right w:val="single" w:sz="4" w:space="0" w:color="auto"/>
            </w:tcBorders>
            <w:shd w:val="clear" w:color="auto" w:fill="auto"/>
            <w:vAlign w:val="center"/>
            <w:hideMark/>
          </w:tcPr>
          <w:p w:rsidR="003A2904" w:rsidRPr="003A2904" w:rsidRDefault="003A2904" w:rsidP="003A2904">
            <w:pPr>
              <w:widowControl/>
              <w:jc w:val="center"/>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天线高度</w:t>
            </w:r>
            <w:r w:rsidRPr="003A2904">
              <w:rPr>
                <w:rFonts w:ascii="Arial" w:eastAsia="宋体" w:hAnsi="Arial" w:cs="Arial"/>
                <w:color w:val="000000"/>
                <w:kern w:val="0"/>
                <w:sz w:val="20"/>
                <w:szCs w:val="20"/>
              </w:rPr>
              <w:t>=</w:t>
            </w:r>
            <w:proofErr w:type="gramStart"/>
            <w:r w:rsidRPr="003A2904">
              <w:rPr>
                <w:rFonts w:ascii="宋体" w:eastAsia="宋体" w:hAnsi="宋体" w:cs="宋体" w:hint="eastAsia"/>
                <w:color w:val="000000"/>
                <w:kern w:val="0"/>
                <w:sz w:val="20"/>
                <w:szCs w:val="20"/>
              </w:rPr>
              <w:t>无线工参</w:t>
            </w:r>
            <w:proofErr w:type="gramEnd"/>
            <w:r w:rsidRPr="003A2904">
              <w:rPr>
                <w:rFonts w:ascii="宋体" w:eastAsia="宋体" w:hAnsi="宋体" w:cs="宋体" w:hint="eastAsia"/>
                <w:color w:val="000000"/>
                <w:kern w:val="0"/>
                <w:sz w:val="20"/>
                <w:szCs w:val="20"/>
              </w:rPr>
              <w:t>天线高度（天线距地面高度）</w:t>
            </w:r>
            <w:r w:rsidRPr="003A2904">
              <w:rPr>
                <w:rFonts w:ascii="Arial" w:eastAsia="宋体" w:hAnsi="Arial" w:cs="Arial"/>
                <w:color w:val="000000"/>
                <w:kern w:val="0"/>
                <w:sz w:val="20"/>
                <w:szCs w:val="20"/>
              </w:rPr>
              <w:t>+</w:t>
            </w:r>
            <w:r w:rsidRPr="003A2904">
              <w:rPr>
                <w:rFonts w:ascii="宋体" w:eastAsia="宋体" w:hAnsi="宋体" w:cs="宋体" w:hint="eastAsia"/>
                <w:color w:val="000000"/>
                <w:kern w:val="0"/>
                <w:sz w:val="20"/>
                <w:szCs w:val="20"/>
              </w:rPr>
              <w:t>地形高度，其中地形高度需利用</w:t>
            </w:r>
            <w:r w:rsidRPr="003A2904">
              <w:rPr>
                <w:rFonts w:ascii="Arial" w:eastAsia="宋体" w:hAnsi="Arial" w:cs="Arial"/>
                <w:color w:val="000000"/>
                <w:kern w:val="0"/>
                <w:sz w:val="20"/>
                <w:szCs w:val="20"/>
              </w:rPr>
              <w:t>snapcell</w:t>
            </w:r>
            <w:r w:rsidRPr="003A2904">
              <w:rPr>
                <w:rFonts w:ascii="宋体" w:eastAsia="宋体" w:hAnsi="宋体" w:cs="宋体" w:hint="eastAsia"/>
                <w:color w:val="000000"/>
                <w:kern w:val="0"/>
                <w:sz w:val="20"/>
                <w:szCs w:val="20"/>
              </w:rPr>
              <w:t>五项推导实现：根据天线经纬度，设置</w:t>
            </w:r>
            <w:r w:rsidRPr="003A2904">
              <w:rPr>
                <w:rFonts w:ascii="Arial" w:eastAsia="宋体" w:hAnsi="Arial" w:cs="Arial"/>
                <w:color w:val="000000"/>
                <w:kern w:val="0"/>
                <w:sz w:val="20"/>
                <w:szCs w:val="20"/>
              </w:rPr>
              <w:t>MAR</w:t>
            </w:r>
            <w:r w:rsidRPr="003A2904">
              <w:rPr>
                <w:rFonts w:ascii="宋体" w:eastAsia="宋体" w:hAnsi="宋体" w:cs="宋体" w:hint="eastAsia"/>
                <w:color w:val="000000"/>
                <w:kern w:val="0"/>
                <w:sz w:val="20"/>
                <w:szCs w:val="20"/>
              </w:rPr>
              <w:t>为</w:t>
            </w:r>
            <w:r w:rsidRPr="003A2904">
              <w:rPr>
                <w:rFonts w:ascii="Arial" w:eastAsia="宋体" w:hAnsi="Arial" w:cs="Arial"/>
                <w:color w:val="000000"/>
                <w:kern w:val="0"/>
                <w:sz w:val="20"/>
                <w:szCs w:val="20"/>
              </w:rPr>
              <w:t>10</w:t>
            </w:r>
            <w:r w:rsidRPr="003A2904">
              <w:rPr>
                <w:rFonts w:ascii="宋体" w:eastAsia="宋体" w:hAnsi="宋体" w:cs="宋体" w:hint="eastAsia"/>
                <w:color w:val="000000"/>
                <w:kern w:val="0"/>
                <w:sz w:val="20"/>
                <w:szCs w:val="20"/>
              </w:rPr>
              <w:t>米先进行一次五项推导，以推导获得的地形平均高度（</w:t>
            </w:r>
            <w:r w:rsidRPr="003A2904">
              <w:rPr>
                <w:rFonts w:ascii="Arial" w:eastAsia="宋体" w:hAnsi="Arial" w:cs="Arial"/>
                <w:color w:val="000000"/>
                <w:kern w:val="0"/>
                <w:sz w:val="20"/>
                <w:szCs w:val="20"/>
              </w:rPr>
              <w:t>P</w:t>
            </w:r>
            <w:r w:rsidRPr="003A2904">
              <w:rPr>
                <w:rFonts w:ascii="宋体" w:eastAsia="宋体" w:hAnsi="宋体" w:cs="宋体" w:hint="eastAsia"/>
                <w:color w:val="000000"/>
                <w:kern w:val="0"/>
                <w:sz w:val="20"/>
                <w:szCs w:val="20"/>
              </w:rPr>
              <w:t>列）作为地形高度，加上从工参数</w:t>
            </w:r>
            <w:proofErr w:type="gramStart"/>
            <w:r w:rsidRPr="003A2904">
              <w:rPr>
                <w:rFonts w:ascii="宋体" w:eastAsia="宋体" w:hAnsi="宋体" w:cs="宋体" w:hint="eastAsia"/>
                <w:color w:val="000000"/>
                <w:kern w:val="0"/>
                <w:sz w:val="20"/>
                <w:szCs w:val="20"/>
              </w:rPr>
              <w:t>据获得</w:t>
            </w:r>
            <w:proofErr w:type="gramEnd"/>
            <w:r w:rsidRPr="003A2904">
              <w:rPr>
                <w:rFonts w:ascii="宋体" w:eastAsia="宋体" w:hAnsi="宋体" w:cs="宋体" w:hint="eastAsia"/>
                <w:color w:val="000000"/>
                <w:kern w:val="0"/>
                <w:sz w:val="20"/>
                <w:szCs w:val="20"/>
              </w:rPr>
              <w:t>的天线距地面高度，实现天线海拔高度（每个新加站进行一次五</w:t>
            </w:r>
            <w:r w:rsidRPr="003A2904">
              <w:rPr>
                <w:rFonts w:ascii="宋体" w:eastAsia="宋体" w:hAnsi="宋体" w:cs="宋体" w:hint="eastAsia"/>
                <w:color w:val="000000"/>
                <w:kern w:val="0"/>
                <w:sz w:val="20"/>
                <w:szCs w:val="20"/>
              </w:rPr>
              <w:lastRenderedPageBreak/>
              <w:t>项推导，得出一个地形高度）</w:t>
            </w:r>
          </w:p>
        </w:tc>
      </w:tr>
      <w:tr w:rsidR="003A2904" w:rsidRPr="003A2904" w:rsidTr="003A2904">
        <w:trPr>
          <w:trHeight w:val="1005"/>
        </w:trPr>
        <w:tc>
          <w:tcPr>
            <w:tcW w:w="190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b/>
                <w:bCs/>
                <w:color w:val="000080"/>
                <w:kern w:val="0"/>
                <w:sz w:val="22"/>
              </w:rPr>
            </w:pPr>
          </w:p>
        </w:tc>
        <w:tc>
          <w:tcPr>
            <w:tcW w:w="202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Calibri" w:eastAsia="宋体" w:hAnsi="Calibri" w:cs="Calibri"/>
                <w:color w:val="00008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c>
          <w:tcPr>
            <w:tcW w:w="152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c>
          <w:tcPr>
            <w:tcW w:w="470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r>
      <w:tr w:rsidR="003A2904" w:rsidRPr="003A2904" w:rsidTr="003A2904">
        <w:trPr>
          <w:trHeight w:val="480"/>
        </w:trPr>
        <w:tc>
          <w:tcPr>
            <w:tcW w:w="190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b/>
                <w:bCs/>
                <w:color w:val="000080"/>
                <w:kern w:val="0"/>
                <w:sz w:val="22"/>
              </w:rPr>
            </w:pPr>
          </w:p>
        </w:tc>
        <w:tc>
          <w:tcPr>
            <w:tcW w:w="202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Calibri" w:eastAsia="宋体" w:hAnsi="Calibri" w:cs="Calibri"/>
                <w:color w:val="000080"/>
                <w:kern w:val="0"/>
                <w:sz w:val="22"/>
              </w:rPr>
            </w:pPr>
          </w:p>
        </w:tc>
        <w:tc>
          <w:tcPr>
            <w:tcW w:w="108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c>
          <w:tcPr>
            <w:tcW w:w="152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c>
          <w:tcPr>
            <w:tcW w:w="4700" w:type="dxa"/>
            <w:vMerge/>
            <w:tcBorders>
              <w:top w:val="nil"/>
              <w:left w:val="single" w:sz="4" w:space="0" w:color="auto"/>
              <w:bottom w:val="single" w:sz="4" w:space="0" w:color="000000"/>
              <w:right w:val="single" w:sz="4" w:space="0" w:color="auto"/>
            </w:tcBorders>
            <w:vAlign w:val="center"/>
            <w:hideMark/>
          </w:tcPr>
          <w:p w:rsidR="003A2904" w:rsidRPr="003A2904" w:rsidRDefault="003A2904" w:rsidP="003A2904">
            <w:pPr>
              <w:widowControl/>
              <w:jc w:val="left"/>
              <w:rPr>
                <w:rFonts w:ascii="宋体" w:eastAsia="宋体" w:hAnsi="宋体" w:cs="宋体"/>
                <w:color w:val="000000"/>
                <w:kern w:val="0"/>
                <w:sz w:val="20"/>
                <w:szCs w:val="20"/>
              </w:rPr>
            </w:pP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lastRenderedPageBreak/>
              <w:t>天线位置精度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Antenna Loc Accu</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默认值</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right"/>
              <w:rPr>
                <w:rFonts w:ascii="Arial" w:eastAsia="宋体" w:hAnsi="Arial" w:cs="Arial"/>
                <w:color w:val="000000"/>
                <w:kern w:val="0"/>
                <w:sz w:val="20"/>
                <w:szCs w:val="20"/>
              </w:rPr>
            </w:pPr>
            <w:r w:rsidRPr="003A2904">
              <w:rPr>
                <w:rFonts w:ascii="Arial" w:eastAsia="宋体" w:hAnsi="Arial" w:cs="Arial"/>
                <w:color w:val="000000"/>
                <w:kern w:val="0"/>
                <w:sz w:val="20"/>
                <w:szCs w:val="20"/>
              </w:rPr>
              <w:t>300</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FF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扇区中心纬度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Sector Center Lati</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FF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扇区中心经度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Sector Center Longi</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FF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扇区中心高度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Sector Center Alti</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天线张角</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 xml:space="preserve">Antenna Opening </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默认值</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right"/>
              <w:rPr>
                <w:rFonts w:ascii="Arial" w:eastAsia="宋体" w:hAnsi="Arial" w:cs="Arial"/>
                <w:color w:val="000000"/>
                <w:kern w:val="0"/>
                <w:sz w:val="20"/>
                <w:szCs w:val="20"/>
              </w:rPr>
            </w:pPr>
            <w:r w:rsidRPr="003A2904">
              <w:rPr>
                <w:rFonts w:ascii="Arial" w:eastAsia="宋体" w:hAnsi="Arial" w:cs="Arial"/>
                <w:color w:val="000000"/>
                <w:kern w:val="0"/>
                <w:sz w:val="20"/>
                <w:szCs w:val="20"/>
              </w:rPr>
              <w:t>360</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54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天线最大覆盖范围</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 xml:space="preserve">Max Antenna Range </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默认值</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right"/>
              <w:rPr>
                <w:rFonts w:ascii="Arial" w:eastAsia="宋体" w:hAnsi="Arial" w:cs="Arial"/>
                <w:color w:val="000000"/>
                <w:kern w:val="0"/>
                <w:sz w:val="20"/>
                <w:szCs w:val="20"/>
              </w:rPr>
            </w:pPr>
            <w:r w:rsidRPr="003A2904">
              <w:rPr>
                <w:rFonts w:ascii="Arial" w:eastAsia="宋体" w:hAnsi="Arial" w:cs="Arial"/>
                <w:color w:val="000000"/>
                <w:kern w:val="0"/>
                <w:sz w:val="20"/>
                <w:szCs w:val="20"/>
              </w:rPr>
              <w:t>500</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室分：</w:t>
            </w:r>
            <w:r w:rsidRPr="003A2904">
              <w:rPr>
                <w:rFonts w:ascii="Arial" w:eastAsia="宋体" w:hAnsi="Arial" w:cs="Arial"/>
                <w:color w:val="000000"/>
                <w:kern w:val="0"/>
                <w:sz w:val="20"/>
                <w:szCs w:val="20"/>
              </w:rPr>
              <w:t>200</w:t>
            </w:r>
            <w:r w:rsidRPr="003A2904">
              <w:rPr>
                <w:rFonts w:ascii="宋体" w:eastAsia="宋体" w:hAnsi="宋体" w:cs="宋体" w:hint="eastAsia"/>
                <w:color w:val="000000"/>
                <w:kern w:val="0"/>
                <w:sz w:val="20"/>
                <w:szCs w:val="20"/>
              </w:rPr>
              <w:t>，</w:t>
            </w:r>
            <w:proofErr w:type="gramStart"/>
            <w:r w:rsidRPr="003A2904">
              <w:rPr>
                <w:rFonts w:ascii="宋体" w:eastAsia="宋体" w:hAnsi="宋体" w:cs="宋体" w:hint="eastAsia"/>
                <w:color w:val="000000"/>
                <w:kern w:val="0"/>
                <w:sz w:val="20"/>
                <w:szCs w:val="20"/>
              </w:rPr>
              <w:t>非室分周围宏站</w:t>
            </w:r>
            <w:proofErr w:type="gramEnd"/>
            <w:r w:rsidRPr="003A2904">
              <w:rPr>
                <w:rFonts w:ascii="宋体" w:eastAsia="宋体" w:hAnsi="宋体" w:cs="宋体" w:hint="eastAsia"/>
                <w:color w:val="000000"/>
                <w:kern w:val="0"/>
                <w:sz w:val="20"/>
                <w:szCs w:val="20"/>
              </w:rPr>
              <w:t>平均</w:t>
            </w:r>
          </w:p>
        </w:tc>
      </w:tr>
      <w:tr w:rsidR="003A2904" w:rsidRPr="003A2904" w:rsidTr="003A2904">
        <w:trPr>
          <w:trHeight w:val="600"/>
        </w:trPr>
        <w:tc>
          <w:tcPr>
            <w:tcW w:w="1900" w:type="dxa"/>
            <w:tcBorders>
              <w:top w:val="nil"/>
              <w:left w:val="single" w:sz="4" w:space="0" w:color="auto"/>
              <w:bottom w:val="single" w:sz="4" w:space="0" w:color="auto"/>
              <w:right w:val="single" w:sz="4" w:space="0" w:color="auto"/>
            </w:tcBorders>
            <w:shd w:val="clear" w:color="000000" w:fill="FFFF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地形平均高度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Terrain Average Height</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600"/>
        </w:trPr>
        <w:tc>
          <w:tcPr>
            <w:tcW w:w="1900" w:type="dxa"/>
            <w:tcBorders>
              <w:top w:val="nil"/>
              <w:left w:val="single" w:sz="4" w:space="0" w:color="auto"/>
              <w:bottom w:val="single" w:sz="4" w:space="0" w:color="auto"/>
              <w:right w:val="single" w:sz="4" w:space="0" w:color="auto"/>
            </w:tcBorders>
            <w:shd w:val="clear" w:color="000000" w:fill="FFFF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地形高度标准偏差</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Terrain Height Standard Deviation</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直放站信息</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Potential Repeater</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默认值</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right"/>
              <w:rPr>
                <w:rFonts w:ascii="Arial" w:eastAsia="宋体" w:hAnsi="Arial" w:cs="Arial"/>
                <w:color w:val="000000"/>
                <w:kern w:val="0"/>
                <w:sz w:val="20"/>
                <w:szCs w:val="20"/>
              </w:rPr>
            </w:pPr>
            <w:r w:rsidRPr="003A2904">
              <w:rPr>
                <w:rFonts w:ascii="Arial" w:eastAsia="宋体" w:hAnsi="Arial" w:cs="Arial"/>
                <w:color w:val="000000"/>
                <w:kern w:val="0"/>
                <w:sz w:val="20"/>
                <w:szCs w:val="20"/>
              </w:rPr>
              <w:t>0</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Arial" w:eastAsia="宋体" w:hAnsi="Arial" w:cs="Arial"/>
                <w:color w:val="000000"/>
                <w:kern w:val="0"/>
                <w:sz w:val="20"/>
                <w:szCs w:val="20"/>
              </w:rPr>
            </w:pPr>
            <w:r w:rsidRPr="003A2904">
              <w:rPr>
                <w:rFonts w:ascii="Arial" w:eastAsia="宋体" w:hAnsi="Arial" w:cs="Arial"/>
                <w:color w:val="000000"/>
                <w:kern w:val="0"/>
                <w:sz w:val="20"/>
                <w:szCs w:val="20"/>
              </w:rPr>
              <w:t xml:space="preserve">　</w:t>
            </w:r>
          </w:p>
        </w:tc>
      </w:tr>
      <w:tr w:rsidR="003A2904" w:rsidRPr="003A2904" w:rsidTr="003A2904">
        <w:trPr>
          <w:trHeight w:val="30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PN增量</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PN Increment</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默认值</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right"/>
              <w:rPr>
                <w:rFonts w:ascii="Arial" w:eastAsia="宋体" w:hAnsi="Arial" w:cs="Arial"/>
                <w:color w:val="000000"/>
                <w:kern w:val="0"/>
                <w:sz w:val="20"/>
                <w:szCs w:val="20"/>
              </w:rPr>
            </w:pPr>
            <w:r w:rsidRPr="003A2904">
              <w:rPr>
                <w:rFonts w:ascii="Arial" w:eastAsia="宋体" w:hAnsi="Arial" w:cs="Arial"/>
                <w:color w:val="000000"/>
                <w:kern w:val="0"/>
                <w:sz w:val="20"/>
                <w:szCs w:val="20"/>
              </w:rPr>
              <w:t>1</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本站邻区的站的PNINC的最大公约数</w:t>
            </w:r>
          </w:p>
        </w:tc>
      </w:tr>
      <w:tr w:rsidR="003A2904" w:rsidRPr="003A2904" w:rsidTr="003A2904">
        <w:trPr>
          <w:trHeight w:val="48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FWD链路校准</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 xml:space="preserve">FWD Calib </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计算</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附近基站参数平均值</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 xml:space="preserve">　</w:t>
            </w:r>
          </w:p>
        </w:tc>
      </w:tr>
      <w:tr w:rsidR="003A2904" w:rsidRPr="003A2904" w:rsidTr="003A2904">
        <w:trPr>
          <w:trHeight w:val="540"/>
        </w:trPr>
        <w:tc>
          <w:tcPr>
            <w:tcW w:w="1900" w:type="dxa"/>
            <w:tcBorders>
              <w:top w:val="nil"/>
              <w:left w:val="single" w:sz="4" w:space="0" w:color="auto"/>
              <w:bottom w:val="single" w:sz="4" w:space="0" w:color="auto"/>
              <w:right w:val="single" w:sz="4" w:space="0" w:color="auto"/>
            </w:tcBorders>
            <w:shd w:val="clear" w:color="000000" w:fill="FF0000"/>
            <w:vAlign w:val="center"/>
            <w:hideMark/>
          </w:tcPr>
          <w:p w:rsidR="003A2904" w:rsidRPr="003A2904" w:rsidRDefault="003A2904" w:rsidP="003A2904">
            <w:pPr>
              <w:widowControl/>
              <w:jc w:val="left"/>
              <w:rPr>
                <w:rFonts w:ascii="宋体" w:eastAsia="宋体" w:hAnsi="宋体" w:cs="宋体"/>
                <w:b/>
                <w:bCs/>
                <w:color w:val="000080"/>
                <w:kern w:val="0"/>
                <w:sz w:val="22"/>
              </w:rPr>
            </w:pPr>
            <w:r w:rsidRPr="003A2904">
              <w:rPr>
                <w:rFonts w:ascii="宋体" w:eastAsia="宋体" w:hAnsi="宋体" w:cs="宋体" w:hint="eastAsia"/>
                <w:b/>
                <w:bCs/>
                <w:color w:val="000080"/>
                <w:kern w:val="0"/>
                <w:sz w:val="22"/>
              </w:rPr>
              <w:t>FWD链路校准精度</w:t>
            </w:r>
          </w:p>
        </w:tc>
        <w:tc>
          <w:tcPr>
            <w:tcW w:w="20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Calibri" w:eastAsia="宋体" w:hAnsi="Calibri" w:cs="Calibri"/>
                <w:color w:val="000080"/>
                <w:kern w:val="0"/>
                <w:sz w:val="22"/>
              </w:rPr>
            </w:pPr>
            <w:r w:rsidRPr="003A2904">
              <w:rPr>
                <w:rFonts w:ascii="Calibri" w:eastAsia="宋体" w:hAnsi="Calibri" w:cs="Calibri"/>
                <w:color w:val="000080"/>
                <w:kern w:val="0"/>
                <w:sz w:val="22"/>
              </w:rPr>
              <w:t xml:space="preserve">FWD Calib Accu </w:t>
            </w:r>
          </w:p>
        </w:tc>
        <w:tc>
          <w:tcPr>
            <w:tcW w:w="108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计算</w:t>
            </w:r>
          </w:p>
        </w:tc>
        <w:tc>
          <w:tcPr>
            <w:tcW w:w="152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附近基站参数平均值</w:t>
            </w:r>
          </w:p>
        </w:tc>
        <w:tc>
          <w:tcPr>
            <w:tcW w:w="4700" w:type="dxa"/>
            <w:tcBorders>
              <w:top w:val="nil"/>
              <w:left w:val="nil"/>
              <w:bottom w:val="single" w:sz="4" w:space="0" w:color="auto"/>
              <w:right w:val="single" w:sz="4" w:space="0" w:color="auto"/>
            </w:tcBorders>
            <w:shd w:val="clear" w:color="auto" w:fill="auto"/>
            <w:vAlign w:val="center"/>
            <w:hideMark/>
          </w:tcPr>
          <w:p w:rsidR="003A2904" w:rsidRPr="003A2904" w:rsidRDefault="003A2904" w:rsidP="003A2904">
            <w:pPr>
              <w:widowControl/>
              <w:jc w:val="left"/>
              <w:rPr>
                <w:rFonts w:ascii="宋体" w:eastAsia="宋体" w:hAnsi="宋体" w:cs="宋体"/>
                <w:color w:val="000000"/>
                <w:kern w:val="0"/>
                <w:sz w:val="20"/>
                <w:szCs w:val="20"/>
              </w:rPr>
            </w:pPr>
            <w:r w:rsidRPr="003A2904">
              <w:rPr>
                <w:rFonts w:ascii="宋体" w:eastAsia="宋体" w:hAnsi="宋体" w:cs="宋体" w:hint="eastAsia"/>
                <w:color w:val="000000"/>
                <w:kern w:val="0"/>
                <w:sz w:val="20"/>
                <w:szCs w:val="20"/>
              </w:rPr>
              <w:t xml:space="preserve">　</w:t>
            </w:r>
          </w:p>
        </w:tc>
      </w:tr>
    </w:tbl>
    <w:p w:rsidR="003A2904" w:rsidRPr="000F2A2C" w:rsidRDefault="003A2904" w:rsidP="000F2A2C">
      <w:pPr>
        <w:widowControl/>
        <w:jc w:val="left"/>
      </w:pPr>
    </w:p>
    <w:p w:rsidR="000F2A2C" w:rsidRDefault="000F2A2C" w:rsidP="000F2A2C">
      <w:r>
        <w:rPr>
          <w:rFonts w:hint="eastAsia"/>
        </w:rPr>
        <w:t xml:space="preserve">     </w:t>
      </w:r>
      <w:r w:rsidRPr="000F2A2C">
        <w:rPr>
          <w:rFonts w:hint="eastAsia"/>
          <w:highlight w:val="red"/>
        </w:rPr>
        <w:t>5)</w:t>
      </w:r>
      <w:r w:rsidRPr="000F2A2C">
        <w:rPr>
          <w:rFonts w:hint="eastAsia"/>
          <w:highlight w:val="red"/>
        </w:rPr>
        <w:t>江苏个性化</w:t>
      </w:r>
      <w:r>
        <w:rPr>
          <w:rFonts w:hint="eastAsia"/>
        </w:rPr>
        <w:t>:</w:t>
      </w:r>
    </w:p>
    <w:p w:rsidR="000F2A2C" w:rsidRPr="000F2A2C" w:rsidRDefault="000F2A2C" w:rsidP="000F2A2C">
      <w:r>
        <w:rPr>
          <w:rFonts w:hint="eastAsia"/>
        </w:rPr>
        <w:t xml:space="preserve">    </w:t>
      </w:r>
      <w:r w:rsidRPr="000F2A2C">
        <w:rPr>
          <w:rFonts w:hint="eastAsia"/>
          <w:highlight w:val="red"/>
        </w:rPr>
        <w:t>针对五项推导字段</w:t>
      </w:r>
      <w:r w:rsidRPr="000F2A2C">
        <w:rPr>
          <w:rFonts w:hint="eastAsia"/>
          <w:highlight w:val="red"/>
        </w:rPr>
        <w:t>,</w:t>
      </w:r>
      <w:r w:rsidRPr="000F2A2C">
        <w:rPr>
          <w:rFonts w:hint="eastAsia"/>
          <w:highlight w:val="red"/>
        </w:rPr>
        <w:t>江苏后续会提供一部分五项推导值</w:t>
      </w:r>
      <w:r w:rsidRPr="000F2A2C">
        <w:rPr>
          <w:rFonts w:hint="eastAsia"/>
          <w:highlight w:val="red"/>
        </w:rPr>
        <w:t>,</w:t>
      </w:r>
      <w:r w:rsidRPr="000F2A2C">
        <w:rPr>
          <w:rFonts w:hint="eastAsia"/>
          <w:highlight w:val="red"/>
        </w:rPr>
        <w:t>这部分数据的五项推导值在</w:t>
      </w:r>
      <w:r w:rsidRPr="000F2A2C">
        <w:rPr>
          <w:rFonts w:hint="eastAsia"/>
          <w:highlight w:val="red"/>
        </w:rPr>
        <w:t>BSA</w:t>
      </w:r>
      <w:r w:rsidRPr="000F2A2C">
        <w:rPr>
          <w:rFonts w:hint="eastAsia"/>
          <w:highlight w:val="red"/>
        </w:rPr>
        <w:t>和台</w:t>
      </w:r>
      <w:proofErr w:type="gramStart"/>
      <w:r w:rsidRPr="000F2A2C">
        <w:rPr>
          <w:rFonts w:hint="eastAsia"/>
          <w:highlight w:val="red"/>
        </w:rPr>
        <w:t>账以及</w:t>
      </w:r>
      <w:proofErr w:type="gramEnd"/>
      <w:r w:rsidRPr="000F2A2C">
        <w:rPr>
          <w:rFonts w:hint="eastAsia"/>
          <w:highlight w:val="red"/>
        </w:rPr>
        <w:t>集团上报时</w:t>
      </w:r>
      <w:r w:rsidRPr="000F2A2C">
        <w:rPr>
          <w:rFonts w:hint="eastAsia"/>
          <w:highlight w:val="red"/>
        </w:rPr>
        <w:t>,</w:t>
      </w:r>
      <w:r w:rsidRPr="000F2A2C">
        <w:rPr>
          <w:rFonts w:hint="eastAsia"/>
          <w:highlight w:val="red"/>
        </w:rPr>
        <w:t>呈现</w:t>
      </w:r>
      <w:proofErr w:type="gramStart"/>
      <w:r w:rsidRPr="000F2A2C">
        <w:rPr>
          <w:rFonts w:hint="eastAsia"/>
          <w:highlight w:val="red"/>
        </w:rPr>
        <w:t>此固定</w:t>
      </w:r>
      <w:proofErr w:type="gramEnd"/>
      <w:r w:rsidRPr="000F2A2C">
        <w:rPr>
          <w:rFonts w:hint="eastAsia"/>
          <w:highlight w:val="red"/>
        </w:rPr>
        <w:t>值</w:t>
      </w:r>
      <w:r w:rsidRPr="000F2A2C">
        <w:rPr>
          <w:rFonts w:hint="eastAsia"/>
          <w:highlight w:val="red"/>
        </w:rPr>
        <w:t>,</w:t>
      </w:r>
      <w:r w:rsidRPr="000F2A2C">
        <w:rPr>
          <w:rFonts w:hint="eastAsia"/>
          <w:highlight w:val="red"/>
        </w:rPr>
        <w:t>不呈现五项推导值</w:t>
      </w:r>
      <w:r w:rsidRPr="000F2A2C">
        <w:rPr>
          <w:rFonts w:hint="eastAsia"/>
          <w:highlight w:val="red"/>
        </w:rPr>
        <w:t>.</w:t>
      </w:r>
    </w:p>
    <w:p w:rsidR="001B489A" w:rsidRDefault="001B489A" w:rsidP="000F51FC">
      <w:pPr>
        <w:pStyle w:val="3"/>
        <w:numPr>
          <w:ilvl w:val="2"/>
          <w:numId w:val="36"/>
        </w:numPr>
      </w:pPr>
      <w:r>
        <w:rPr>
          <w:rFonts w:hint="eastAsia"/>
        </w:rPr>
        <w:t>GIS</w:t>
      </w:r>
      <w:r>
        <w:rPr>
          <w:rFonts w:hint="eastAsia"/>
        </w:rPr>
        <w:t>上修改</w:t>
      </w:r>
      <w:r>
        <w:rPr>
          <w:rFonts w:hint="eastAsia"/>
        </w:rPr>
        <w:t>BSA</w:t>
      </w:r>
      <w:r>
        <w:rPr>
          <w:rFonts w:hint="eastAsia"/>
        </w:rPr>
        <w:t>数据</w:t>
      </w:r>
    </w:p>
    <w:p w:rsidR="00651D64" w:rsidRDefault="00651D64" w:rsidP="00651D64">
      <w:r>
        <w:rPr>
          <w:rFonts w:hint="eastAsia"/>
        </w:rPr>
        <w:tab/>
      </w:r>
      <w:r>
        <w:rPr>
          <w:rFonts w:hint="eastAsia"/>
        </w:rPr>
        <w:t>可通过客户端功能“定位日志</w:t>
      </w:r>
      <w:r>
        <w:rPr>
          <w:rFonts w:hint="eastAsia"/>
        </w:rPr>
        <w:t>GIS</w:t>
      </w:r>
      <w:r>
        <w:rPr>
          <w:rFonts w:hint="eastAsia"/>
        </w:rPr>
        <w:t>分析”功能的</w:t>
      </w:r>
      <w:r>
        <w:rPr>
          <w:rFonts w:hint="eastAsia"/>
        </w:rPr>
        <w:t>GIS</w:t>
      </w:r>
      <w:r>
        <w:rPr>
          <w:rFonts w:hint="eastAsia"/>
        </w:rPr>
        <w:t>功能修改</w:t>
      </w:r>
      <w:r>
        <w:rPr>
          <w:rFonts w:hint="eastAsia"/>
        </w:rPr>
        <w:t>BSA</w:t>
      </w:r>
      <w:r>
        <w:rPr>
          <w:rFonts w:hint="eastAsia"/>
        </w:rPr>
        <w:t>数据。</w:t>
      </w:r>
    </w:p>
    <w:p w:rsidR="00651D64" w:rsidRDefault="00651D64" w:rsidP="00651D64">
      <w:r>
        <w:rPr>
          <w:rFonts w:hint="eastAsia"/>
        </w:rPr>
        <w:tab/>
      </w:r>
      <w:r>
        <w:rPr>
          <w:rFonts w:hint="eastAsia"/>
        </w:rPr>
        <w:t>对于非伪</w:t>
      </w:r>
      <w:proofErr w:type="gramStart"/>
      <w:r>
        <w:rPr>
          <w:rFonts w:hint="eastAsia"/>
        </w:rPr>
        <w:t>基站载扇数据</w:t>
      </w:r>
      <w:proofErr w:type="gramEnd"/>
      <w:r>
        <w:rPr>
          <w:rFonts w:hint="eastAsia"/>
        </w:rPr>
        <w:t>，用户仅能修改除（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w:t>
      </w:r>
      <w:r>
        <w:rPr>
          <w:rFonts w:hint="eastAsia"/>
        </w:rPr>
        <w:t>PN</w:t>
      </w:r>
      <w:r>
        <w:rPr>
          <w:rFonts w:hint="eastAsia"/>
        </w:rPr>
        <w:t>，</w:t>
      </w:r>
      <w:r>
        <w:rPr>
          <w:rFonts w:hint="eastAsia"/>
        </w:rPr>
        <w:t>PN_</w:t>
      </w:r>
      <w:commentRangeStart w:id="16"/>
      <w:r>
        <w:rPr>
          <w:rFonts w:hint="eastAsia"/>
        </w:rPr>
        <w:t>INC</w:t>
      </w:r>
      <w:commentRangeEnd w:id="16"/>
      <w:r w:rsidR="003B3CB0">
        <w:rPr>
          <w:rStyle w:val="a7"/>
        </w:rPr>
        <w:commentReference w:id="16"/>
      </w:r>
      <w:r>
        <w:rPr>
          <w:rFonts w:hint="eastAsia"/>
        </w:rPr>
        <w:t>，</w:t>
      </w:r>
      <w:r>
        <w:rPr>
          <w:rFonts w:hint="eastAsia"/>
        </w:rPr>
        <w:t>Switch Num</w:t>
      </w:r>
      <w:r>
        <w:rPr>
          <w:rFonts w:hint="eastAsia"/>
        </w:rPr>
        <w:t>）和五项推导外的</w:t>
      </w:r>
      <w:r>
        <w:rPr>
          <w:rFonts w:hint="eastAsia"/>
        </w:rPr>
        <w:t>BSA</w:t>
      </w:r>
      <w:r>
        <w:rPr>
          <w:rFonts w:hint="eastAsia"/>
        </w:rPr>
        <w:t>数据。</w:t>
      </w:r>
    </w:p>
    <w:p w:rsidR="00651D64" w:rsidRDefault="00651D64" w:rsidP="00651D64">
      <w:r>
        <w:rPr>
          <w:rFonts w:hint="eastAsia"/>
        </w:rPr>
        <w:tab/>
      </w:r>
      <w:r>
        <w:rPr>
          <w:rFonts w:hint="eastAsia"/>
        </w:rPr>
        <w:t>对于伪</w:t>
      </w:r>
      <w:proofErr w:type="gramStart"/>
      <w:r>
        <w:rPr>
          <w:rFonts w:hint="eastAsia"/>
        </w:rPr>
        <w:t>基站载扇数据</w:t>
      </w:r>
      <w:proofErr w:type="gramEnd"/>
      <w:r>
        <w:rPr>
          <w:rFonts w:hint="eastAsia"/>
        </w:rPr>
        <w:t>，用户仅能修改除（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）和五项推导外的</w:t>
      </w:r>
      <w:r>
        <w:rPr>
          <w:rFonts w:hint="eastAsia"/>
        </w:rPr>
        <w:t>BSA</w:t>
      </w:r>
      <w:r>
        <w:rPr>
          <w:rFonts w:hint="eastAsia"/>
        </w:rPr>
        <w:t>数据。</w:t>
      </w:r>
    </w:p>
    <w:p w:rsidR="00651D64" w:rsidRPr="002E3427" w:rsidRDefault="00651D64" w:rsidP="00651D64">
      <w:pPr>
        <w:pStyle w:val="a3"/>
        <w:ind w:left="835" w:firstLineChars="0" w:firstLine="0"/>
      </w:pPr>
    </w:p>
    <w:p w:rsidR="00651D64" w:rsidRDefault="00651D64" w:rsidP="00651D64">
      <w:pPr>
        <w:pStyle w:val="a3"/>
        <w:ind w:left="835" w:firstLineChars="0" w:firstLine="0"/>
      </w:pPr>
      <w:r>
        <w:object w:dxaOrig="6440" w:dyaOrig="11703" w14:anchorId="25784DAC">
          <v:shape id="_x0000_i1030" type="#_x0000_t75" style="width:321.8pt;height:584.15pt" o:ole="">
            <v:imagedata r:id="rId20" o:title=""/>
          </v:shape>
          <o:OLEObject Type="Embed" ProgID="Visio.Drawing.11" ShapeID="_x0000_i1030" DrawAspect="Content" ObjectID="_1431503413" r:id="rId22"/>
        </w:object>
      </w:r>
    </w:p>
    <w:p w:rsidR="00651D64" w:rsidRDefault="00651D64" w:rsidP="000F51FC">
      <w:pPr>
        <w:pStyle w:val="a3"/>
        <w:numPr>
          <w:ilvl w:val="1"/>
          <w:numId w:val="28"/>
        </w:numPr>
        <w:ind w:firstLineChars="0"/>
      </w:pPr>
      <w:r>
        <w:rPr>
          <w:rFonts w:hint="eastAsia"/>
        </w:rPr>
        <w:t>先与原始</w:t>
      </w:r>
      <w:r>
        <w:rPr>
          <w:rFonts w:hint="eastAsia"/>
        </w:rPr>
        <w:t>BSA</w:t>
      </w:r>
      <w:r>
        <w:rPr>
          <w:rFonts w:hint="eastAsia"/>
        </w:rPr>
        <w:t>数据对比判断是否有变更，如果无变更，则提醒用户无修改；如果有变更，则继续；</w:t>
      </w:r>
    </w:p>
    <w:p w:rsidR="00651D64" w:rsidRDefault="00651D64" w:rsidP="000F51FC">
      <w:pPr>
        <w:pStyle w:val="a3"/>
        <w:numPr>
          <w:ilvl w:val="1"/>
          <w:numId w:val="28"/>
        </w:numPr>
        <w:ind w:firstLineChars="0"/>
      </w:pPr>
      <w:r>
        <w:rPr>
          <w:rFonts w:hint="eastAsia"/>
        </w:rPr>
        <w:t>判断修改合法性：</w:t>
      </w:r>
    </w:p>
    <w:p w:rsidR="00651D64" w:rsidRDefault="00651D64" w:rsidP="000F51FC">
      <w:pPr>
        <w:pStyle w:val="a3"/>
        <w:numPr>
          <w:ilvl w:val="2"/>
          <w:numId w:val="28"/>
        </w:numPr>
        <w:ind w:firstLineChars="0"/>
      </w:pPr>
      <w:r>
        <w:rPr>
          <w:rFonts w:hint="eastAsia"/>
        </w:rPr>
        <w:t>除五项推导字段外，其它字段不应该为空。</w:t>
      </w:r>
    </w:p>
    <w:p w:rsidR="00651D64" w:rsidRDefault="00651D64"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651D64" w:rsidRDefault="00651D64" w:rsidP="000F51FC">
      <w:pPr>
        <w:pStyle w:val="a3"/>
        <w:numPr>
          <w:ilvl w:val="2"/>
          <w:numId w:val="28"/>
        </w:numPr>
        <w:ind w:firstLineChars="0"/>
      </w:pPr>
      <w:r>
        <w:rPr>
          <w:rFonts w:hint="eastAsia"/>
        </w:rPr>
        <w:lastRenderedPageBreak/>
        <w:t>数据中</w:t>
      </w:r>
      <w:r>
        <w:rPr>
          <w:rFonts w:hint="eastAsia"/>
        </w:rPr>
        <w:t>SID</w:t>
      </w:r>
      <w:r>
        <w:rPr>
          <w:rFonts w:hint="eastAsia"/>
        </w:rPr>
        <w:t>所属地市在客户端界面所选地市中；</w:t>
      </w:r>
    </w:p>
    <w:p w:rsidR="00651D64" w:rsidRDefault="00651D64"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Pr>
          <w:rFonts w:hint="eastAsia"/>
        </w:rPr>
        <w:t>2)~</w:t>
      </w:r>
      <w:r w:rsidR="004B722B">
        <w:rPr>
          <w:rFonts w:hint="eastAsia"/>
        </w:rPr>
        <w:t>12</w:t>
      </w:r>
      <w:r>
        <w:rPr>
          <w:rFonts w:hint="eastAsia"/>
        </w:rPr>
        <w:t>)</w:t>
      </w:r>
      <w:r>
        <w:rPr>
          <w:rFonts w:hint="eastAsia"/>
        </w:rPr>
        <w:t>项；</w:t>
      </w:r>
    </w:p>
    <w:p w:rsidR="00651D64" w:rsidRPr="00210B52" w:rsidRDefault="00651D64" w:rsidP="000F51FC">
      <w:pPr>
        <w:pStyle w:val="a3"/>
        <w:numPr>
          <w:ilvl w:val="1"/>
          <w:numId w:val="28"/>
        </w:numPr>
        <w:ind w:firstLineChars="0"/>
      </w:pPr>
      <w:r w:rsidRPr="00210B52">
        <w:rPr>
          <w:rFonts w:hint="eastAsia"/>
        </w:rPr>
        <w:t>如果所有检查项目都通过，则继续；</w:t>
      </w:r>
      <w:proofErr w:type="gramStart"/>
      <w:r w:rsidRPr="00210B52">
        <w:rPr>
          <w:rFonts w:hint="eastAsia"/>
        </w:rPr>
        <w:t>否则已</w:t>
      </w:r>
      <w:proofErr w:type="gramEnd"/>
      <w:r w:rsidRPr="00210B52">
        <w:rPr>
          <w:rFonts w:hint="eastAsia"/>
        </w:rPr>
        <w:t>表格文件形式提醒用户数据错误需要修改；</w:t>
      </w:r>
    </w:p>
    <w:p w:rsidR="00651D64" w:rsidRDefault="00651D64"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w:t>
      </w:r>
      <w:proofErr w:type="gramStart"/>
      <w:r>
        <w:rPr>
          <w:rFonts w:hint="eastAsia"/>
        </w:rPr>
        <w:t>则判断</w:t>
      </w:r>
      <w:proofErr w:type="gramEnd"/>
      <w:r>
        <w:rPr>
          <w:rFonts w:hint="eastAsia"/>
        </w:rPr>
        <w:t>字段的变更情况。</w:t>
      </w:r>
    </w:p>
    <w:p w:rsidR="00651D64" w:rsidRDefault="00651D64" w:rsidP="000F51FC">
      <w:pPr>
        <w:pStyle w:val="a3"/>
        <w:numPr>
          <w:ilvl w:val="1"/>
          <w:numId w:val="28"/>
        </w:numPr>
        <w:ind w:firstLineChars="0"/>
      </w:pPr>
      <w:r>
        <w:rPr>
          <w:rFonts w:hint="eastAsia"/>
        </w:rPr>
        <w:t>分析用户添加的数据对于台</w:t>
      </w:r>
      <w:proofErr w:type="gramStart"/>
      <w:r>
        <w:rPr>
          <w:rFonts w:hint="eastAsia"/>
        </w:rPr>
        <w:t>账数据</w:t>
      </w:r>
      <w:proofErr w:type="gramEnd"/>
      <w:r>
        <w:rPr>
          <w:rFonts w:hint="eastAsia"/>
        </w:rPr>
        <w:t>的变更和对于伪基站</w:t>
      </w:r>
      <w:proofErr w:type="gramStart"/>
      <w:r>
        <w:rPr>
          <w:rFonts w:hint="eastAsia"/>
        </w:rPr>
        <w:t>载扇数据</w:t>
      </w:r>
      <w:proofErr w:type="gramEnd"/>
      <w:r>
        <w:rPr>
          <w:rFonts w:hint="eastAsia"/>
        </w:rPr>
        <w:t>的变更：</w:t>
      </w:r>
    </w:p>
    <w:p w:rsidR="00651D64" w:rsidRDefault="00651D64" w:rsidP="000F51FC">
      <w:pPr>
        <w:pStyle w:val="a3"/>
        <w:numPr>
          <w:ilvl w:val="0"/>
          <w:numId w:val="29"/>
        </w:numPr>
        <w:ind w:firstLineChars="0"/>
      </w:pPr>
      <w:r>
        <w:rPr>
          <w:rFonts w:hint="eastAsia"/>
        </w:rPr>
        <w:t>先判断导入的</w:t>
      </w:r>
      <w:r>
        <w:rPr>
          <w:rFonts w:hint="eastAsia"/>
        </w:rPr>
        <w:t>BSA</w:t>
      </w:r>
      <w:r>
        <w:rPr>
          <w:rFonts w:hint="eastAsia"/>
        </w:rPr>
        <w:t>数据是否为伪基站载频数据：如果对于数据的</w:t>
      </w:r>
      <w:r>
        <w:rPr>
          <w:rFonts w:hint="eastAsia"/>
        </w:rPr>
        <w:t>NID</w:t>
      </w:r>
      <w:r>
        <w:rPr>
          <w:rFonts w:hint="eastAsia"/>
        </w:rPr>
        <w:t>不在</w:t>
      </w:r>
      <w:r>
        <w:rPr>
          <w:rFonts w:hint="eastAsia"/>
        </w:rPr>
        <w:t>SID</w:t>
      </w:r>
      <w:proofErr w:type="gramStart"/>
      <w:r>
        <w:rPr>
          <w:rFonts w:hint="eastAsia"/>
        </w:rPr>
        <w:t>对于的</w:t>
      </w:r>
      <w:proofErr w:type="gramEnd"/>
      <w:r>
        <w:rPr>
          <w:rFonts w:hint="eastAsia"/>
        </w:rPr>
        <w:t>地市中（从网元表判断），则为伪基站；否则为正常的数据；</w:t>
      </w:r>
    </w:p>
    <w:p w:rsidR="00651D64" w:rsidRDefault="00651D64" w:rsidP="000F51FC">
      <w:pPr>
        <w:pStyle w:val="a3"/>
        <w:numPr>
          <w:ilvl w:val="0"/>
          <w:numId w:val="29"/>
        </w:numPr>
        <w:ind w:firstLineChars="0"/>
      </w:pPr>
      <w:r>
        <w:rPr>
          <w:rFonts w:hint="eastAsia"/>
        </w:rPr>
        <w:t>对于伪基站载频数据，则将此数据和伪基站载频</w:t>
      </w:r>
      <w:r>
        <w:rPr>
          <w:rFonts w:hint="eastAsia"/>
        </w:rPr>
        <w:t>BSA</w:t>
      </w:r>
      <w:r>
        <w:rPr>
          <w:rFonts w:hint="eastAsia"/>
        </w:rPr>
        <w:t>数据表中数据对比分析，形成新增的伪基站载频数据和修改的伪基站载频数据</w:t>
      </w:r>
      <w:r>
        <w:rPr>
          <w:rFonts w:hint="eastAsia"/>
        </w:rPr>
        <w:t>BSA</w:t>
      </w:r>
      <w:r>
        <w:rPr>
          <w:rFonts w:hint="eastAsia"/>
        </w:rPr>
        <w:t>数据全字段列表。</w:t>
      </w:r>
    </w:p>
    <w:p w:rsidR="00651D64" w:rsidRDefault="00651D64" w:rsidP="000F51FC">
      <w:pPr>
        <w:pStyle w:val="a3"/>
        <w:numPr>
          <w:ilvl w:val="0"/>
          <w:numId w:val="29"/>
        </w:numPr>
        <w:ind w:firstLineChars="0"/>
      </w:pPr>
      <w:r>
        <w:rPr>
          <w:rFonts w:hint="eastAsia"/>
        </w:rPr>
        <w:t>对于</w:t>
      </w:r>
      <w:r w:rsidRPr="000439F5">
        <w:rPr>
          <w:rFonts w:hint="eastAsia"/>
          <w:highlight w:val="yellow"/>
        </w:rPr>
        <w:t>非伪</w:t>
      </w:r>
      <w:r w:rsidR="00581282">
        <w:rPr>
          <w:rFonts w:hint="eastAsia"/>
          <w:highlight w:val="yellow"/>
        </w:rPr>
        <w:t>基站</w:t>
      </w:r>
      <w:commentRangeStart w:id="17"/>
      <w:r w:rsidRPr="000439F5">
        <w:rPr>
          <w:rFonts w:hint="eastAsia"/>
          <w:highlight w:val="yellow"/>
        </w:rPr>
        <w:t>数据</w:t>
      </w:r>
      <w:commentRangeEnd w:id="17"/>
      <w:r w:rsidR="003B3CB0">
        <w:rPr>
          <w:rStyle w:val="a7"/>
        </w:rPr>
        <w:commentReference w:id="17"/>
      </w:r>
      <w:r>
        <w:rPr>
          <w:rFonts w:hint="eastAsia"/>
        </w:rPr>
        <w:t>，需要判断对于</w:t>
      </w:r>
      <w:proofErr w:type="gramStart"/>
      <w:r>
        <w:rPr>
          <w:rFonts w:hint="eastAsia"/>
        </w:rPr>
        <w:t>小区台</w:t>
      </w:r>
      <w:proofErr w:type="gramEnd"/>
      <w:r>
        <w:rPr>
          <w:rFonts w:hint="eastAsia"/>
        </w:rPr>
        <w:t>账和特殊覆盖</w:t>
      </w:r>
      <w:proofErr w:type="gramStart"/>
      <w:r>
        <w:rPr>
          <w:rFonts w:hint="eastAsia"/>
        </w:rPr>
        <w:t>小区台</w:t>
      </w:r>
      <w:proofErr w:type="gramEnd"/>
      <w:r>
        <w:rPr>
          <w:rFonts w:hint="eastAsia"/>
        </w:rPr>
        <w:t>账的变更：</w:t>
      </w:r>
    </w:p>
    <w:p w:rsidR="00651D64" w:rsidRDefault="00651D64"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w:t>
      </w:r>
      <w:proofErr w:type="gramStart"/>
      <w:r>
        <w:rPr>
          <w:rFonts w:hint="eastAsia"/>
        </w:rPr>
        <w:t>级数据并去掉</w:t>
      </w:r>
      <w:proofErr w:type="gramEnd"/>
      <w:r>
        <w:rPr>
          <w:rFonts w:hint="eastAsia"/>
        </w:rPr>
        <w:t>重复数据：</w:t>
      </w:r>
    </w:p>
    <w:tbl>
      <w:tblPr>
        <w:tblW w:w="3660" w:type="dxa"/>
        <w:tblInd w:w="2235" w:type="dxa"/>
        <w:tblLook w:val="04A0" w:firstRow="1" w:lastRow="0" w:firstColumn="1" w:lastColumn="0" w:noHBand="0" w:noVBand="1"/>
      </w:tblPr>
      <w:tblGrid>
        <w:gridCol w:w="1480"/>
        <w:gridCol w:w="2180"/>
      </w:tblGrid>
      <w:tr w:rsidR="00651D64" w:rsidRPr="000A54BF" w:rsidTr="006C30F6">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651D64" w:rsidRDefault="00651D64" w:rsidP="00651D64">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w:t>
      </w:r>
      <w:r w:rsidR="00F16046">
        <w:rPr>
          <w:rFonts w:hint="eastAsia"/>
        </w:rPr>
        <w:t>BASE_ID</w:t>
      </w:r>
      <w:r>
        <w:rPr>
          <w:rFonts w:hint="eastAsia"/>
        </w:rPr>
        <w:t>+CARRIER_ID*65536)</w:t>
      </w:r>
      <w:r>
        <w:rPr>
          <w:rFonts w:hint="eastAsia"/>
        </w:rPr>
        <w:t>。关于</w:t>
      </w:r>
      <w:r w:rsidR="00F16046">
        <w:rPr>
          <w:rFonts w:hint="eastAsia"/>
        </w:rPr>
        <w:t>BASE_ID</w:t>
      </w:r>
      <w:r>
        <w:rPr>
          <w:rFonts w:hint="eastAsia"/>
        </w:rPr>
        <w:t>的获取方式，参</w:t>
      </w:r>
      <w:r>
        <w:rPr>
          <w:rFonts w:hint="eastAsia"/>
        </w:rPr>
        <w:lastRenderedPageBreak/>
        <w:t>见“主设备</w:t>
      </w:r>
      <w:r>
        <w:rPr>
          <w:rFonts w:hint="eastAsia"/>
        </w:rPr>
        <w:t>1X</w:t>
      </w:r>
      <w:r>
        <w:rPr>
          <w:rFonts w:hint="eastAsia"/>
        </w:rPr>
        <w:t>参数配置数据”章节中的描述。</w:t>
      </w:r>
    </w:p>
    <w:p w:rsidR="00651D64" w:rsidRDefault="00651D64" w:rsidP="00651D64">
      <w:pPr>
        <w:pStyle w:val="a3"/>
        <w:ind w:left="2095" w:firstLineChars="0" w:firstLine="0"/>
      </w:pPr>
      <w:r>
        <w:rPr>
          <w:rFonts w:hint="eastAsia"/>
        </w:rPr>
        <w:t>上述表格中的数据简称为</w:t>
      </w:r>
      <w:r>
        <w:rPr>
          <w:rFonts w:hint="eastAsia"/>
        </w:rPr>
        <w:t>BSA</w:t>
      </w:r>
      <w:r>
        <w:rPr>
          <w:rFonts w:hint="eastAsia"/>
        </w:rPr>
        <w:t>工参数据。</w:t>
      </w:r>
    </w:p>
    <w:p w:rsidR="00651D64" w:rsidRDefault="00651D64" w:rsidP="000F51FC">
      <w:pPr>
        <w:pStyle w:val="a3"/>
        <w:numPr>
          <w:ilvl w:val="1"/>
          <w:numId w:val="29"/>
        </w:numPr>
        <w:ind w:firstLineChars="0"/>
      </w:pPr>
      <w:r>
        <w:rPr>
          <w:rFonts w:hint="eastAsia"/>
        </w:rPr>
        <w:t>先判断</w:t>
      </w:r>
      <w:r>
        <w:rPr>
          <w:rFonts w:hint="eastAsia"/>
        </w:rPr>
        <w:t>BSA</w:t>
      </w:r>
      <w:r>
        <w:rPr>
          <w:rFonts w:hint="eastAsia"/>
        </w:rPr>
        <w:t>工参数</w:t>
      </w:r>
      <w:proofErr w:type="gramStart"/>
      <w:r>
        <w:rPr>
          <w:rFonts w:hint="eastAsia"/>
        </w:rPr>
        <w:t>据对于的</w:t>
      </w:r>
      <w:proofErr w:type="gramEnd"/>
      <w:r>
        <w:rPr>
          <w:rFonts w:hint="eastAsia"/>
        </w:rPr>
        <w:t>小区是否在特殊覆盖</w:t>
      </w:r>
      <w:proofErr w:type="gramStart"/>
      <w:r>
        <w:rPr>
          <w:rFonts w:hint="eastAsia"/>
        </w:rPr>
        <w:t>小区台</w:t>
      </w:r>
      <w:proofErr w:type="gramEnd"/>
      <w:r>
        <w:rPr>
          <w:rFonts w:hint="eastAsia"/>
        </w:rPr>
        <w:t>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对应的变更情况。如果有变更，则将其加入特殊覆盖小区</w:t>
      </w:r>
      <w:r>
        <w:rPr>
          <w:rFonts w:hint="eastAsia"/>
        </w:rPr>
        <w:t>BSA</w:t>
      </w:r>
      <w:r>
        <w:rPr>
          <w:rFonts w:hint="eastAsia"/>
        </w:rPr>
        <w:t>数据变更列表中。</w:t>
      </w:r>
    </w:p>
    <w:p w:rsidR="00651D64" w:rsidRDefault="00651D64" w:rsidP="000F51FC">
      <w:pPr>
        <w:pStyle w:val="a3"/>
        <w:numPr>
          <w:ilvl w:val="1"/>
          <w:numId w:val="29"/>
        </w:numPr>
        <w:ind w:firstLineChars="0"/>
      </w:pPr>
      <w:r>
        <w:rPr>
          <w:rFonts w:hint="eastAsia"/>
        </w:rPr>
        <w:t>如果</w:t>
      </w:r>
      <w:r>
        <w:rPr>
          <w:rFonts w:hint="eastAsia"/>
        </w:rPr>
        <w:t>BSA</w:t>
      </w:r>
      <w:r>
        <w:rPr>
          <w:rFonts w:hint="eastAsia"/>
        </w:rPr>
        <w:t>工参数据在特殊覆盖小区</w:t>
      </w:r>
      <w:r>
        <w:rPr>
          <w:rFonts w:hint="eastAsia"/>
        </w:rPr>
        <w:t>BSA</w:t>
      </w:r>
      <w:r>
        <w:rPr>
          <w:rFonts w:hint="eastAsia"/>
        </w:rPr>
        <w:t>表中不存在，</w:t>
      </w:r>
      <w:proofErr w:type="gramStart"/>
      <w:r>
        <w:rPr>
          <w:rFonts w:hint="eastAsia"/>
        </w:rPr>
        <w:t>则判断</w:t>
      </w:r>
      <w:proofErr w:type="gramEnd"/>
      <w:r>
        <w:rPr>
          <w:rFonts w:hint="eastAsia"/>
        </w:rPr>
        <w:t>BSA</w:t>
      </w:r>
      <w:r>
        <w:rPr>
          <w:rFonts w:hint="eastAsia"/>
        </w:rPr>
        <w:t>工参数据是否在</w:t>
      </w:r>
      <w:proofErr w:type="gramStart"/>
      <w:r>
        <w:rPr>
          <w:rFonts w:hint="eastAsia"/>
        </w:rPr>
        <w:t>小区台</w:t>
      </w:r>
      <w:proofErr w:type="gramEnd"/>
      <w:r>
        <w:rPr>
          <w:rFonts w:hint="eastAsia"/>
        </w:rPr>
        <w:t>账中存在。对应在</w:t>
      </w:r>
      <w:proofErr w:type="gramStart"/>
      <w:r>
        <w:rPr>
          <w:rFonts w:hint="eastAsia"/>
        </w:rPr>
        <w:t>小区台</w:t>
      </w:r>
      <w:proofErr w:type="gramEnd"/>
      <w:r>
        <w:rPr>
          <w:rFonts w:hint="eastAsia"/>
        </w:rPr>
        <w:t>账中存在的</w:t>
      </w:r>
      <w:r>
        <w:rPr>
          <w:rFonts w:hint="eastAsia"/>
        </w:rPr>
        <w:t>BSA</w:t>
      </w:r>
      <w:proofErr w:type="gramStart"/>
      <w:r>
        <w:rPr>
          <w:rFonts w:hint="eastAsia"/>
        </w:rPr>
        <w:t>工参表</w:t>
      </w:r>
      <w:proofErr w:type="gramEnd"/>
      <w:r>
        <w:rPr>
          <w:rFonts w:hint="eastAsia"/>
        </w:rPr>
        <w:t>，判断其在</w:t>
      </w:r>
      <w:proofErr w:type="gramStart"/>
      <w:r>
        <w:rPr>
          <w:rFonts w:hint="eastAsia"/>
        </w:rPr>
        <w:t>小区台</w:t>
      </w:r>
      <w:proofErr w:type="gramEnd"/>
      <w:r>
        <w:rPr>
          <w:rFonts w:hint="eastAsia"/>
        </w:rPr>
        <w:t>账中的条数，如果有多条，则将此</w:t>
      </w:r>
      <w:r>
        <w:rPr>
          <w:rFonts w:hint="eastAsia"/>
        </w:rPr>
        <w:t>BSA</w:t>
      </w:r>
      <w:r>
        <w:rPr>
          <w:rFonts w:hint="eastAsia"/>
        </w:rPr>
        <w:t>工参数</w:t>
      </w:r>
      <w:proofErr w:type="gramStart"/>
      <w:r>
        <w:rPr>
          <w:rFonts w:hint="eastAsia"/>
        </w:rPr>
        <w:t>据加入</w:t>
      </w:r>
      <w:proofErr w:type="gramEnd"/>
      <w:r>
        <w:rPr>
          <w:rFonts w:hint="eastAsia"/>
        </w:rPr>
        <w:t>特殊覆盖小区</w:t>
      </w:r>
      <w:r>
        <w:rPr>
          <w:rFonts w:hint="eastAsia"/>
        </w:rPr>
        <w:t>BSA</w:t>
      </w:r>
      <w:r>
        <w:rPr>
          <w:rFonts w:hint="eastAsia"/>
        </w:rPr>
        <w:t>数据表中；如果在</w:t>
      </w:r>
      <w:proofErr w:type="gramStart"/>
      <w:r>
        <w:rPr>
          <w:rFonts w:hint="eastAsia"/>
        </w:rPr>
        <w:t>小区台</w:t>
      </w:r>
      <w:proofErr w:type="gramEnd"/>
      <w:r>
        <w:rPr>
          <w:rFonts w:hint="eastAsia"/>
        </w:rPr>
        <w:t>账中仅有一条数据，</w:t>
      </w:r>
      <w:proofErr w:type="gramStart"/>
      <w:r>
        <w:rPr>
          <w:rFonts w:hint="eastAsia"/>
        </w:rPr>
        <w:t>则判断</w:t>
      </w:r>
      <w:proofErr w:type="gramEnd"/>
      <w:r w:rsidRPr="009E2A57">
        <w:t>{Antenna Alti,Antenna Loc Accu,Antenna Opening,Max Antenna Range,Potential Repeater,FWD Calib,FWD Calib Accu,RTD Calib,RTD Calib Accu}</w:t>
      </w:r>
      <w:r>
        <w:rPr>
          <w:rFonts w:hint="eastAsia"/>
        </w:rPr>
        <w:t>在</w:t>
      </w:r>
      <w:proofErr w:type="gramStart"/>
      <w:r>
        <w:rPr>
          <w:rFonts w:hint="eastAsia"/>
        </w:rPr>
        <w:t>小区台</w:t>
      </w:r>
      <w:proofErr w:type="gramEnd"/>
      <w:r>
        <w:rPr>
          <w:rFonts w:hint="eastAsia"/>
        </w:rPr>
        <w:t>账中是否有变更，对应有变更的</w:t>
      </w:r>
      <w:r>
        <w:rPr>
          <w:rFonts w:hint="eastAsia"/>
        </w:rPr>
        <w:t>BSA</w:t>
      </w:r>
      <w:r>
        <w:rPr>
          <w:rFonts w:hint="eastAsia"/>
        </w:rPr>
        <w:t>工参数据，加入</w:t>
      </w:r>
      <w:proofErr w:type="gramStart"/>
      <w:r>
        <w:rPr>
          <w:rFonts w:hint="eastAsia"/>
        </w:rPr>
        <w:t>小区台</w:t>
      </w:r>
      <w:proofErr w:type="gramEnd"/>
      <w:r>
        <w:rPr>
          <w:rFonts w:hint="eastAsia"/>
        </w:rPr>
        <w:t>账更新列表中。</w:t>
      </w:r>
    </w:p>
    <w:p w:rsidR="00651D64" w:rsidRDefault="00651D64" w:rsidP="00651D64">
      <w:pPr>
        <w:pStyle w:val="a3"/>
        <w:ind w:left="2095" w:firstLineChars="0" w:firstLine="0"/>
      </w:pPr>
    </w:p>
    <w:p w:rsidR="00651D64" w:rsidRDefault="00651D64" w:rsidP="000F51FC">
      <w:pPr>
        <w:pStyle w:val="a3"/>
        <w:numPr>
          <w:ilvl w:val="0"/>
          <w:numId w:val="29"/>
        </w:numPr>
        <w:ind w:firstLineChars="0"/>
      </w:pPr>
      <w:r>
        <w:rPr>
          <w:rFonts w:hint="eastAsia"/>
        </w:rPr>
        <w:t>最终形成伪基站</w:t>
      </w:r>
      <w:proofErr w:type="gramStart"/>
      <w:r>
        <w:rPr>
          <w:rFonts w:hint="eastAsia"/>
        </w:rPr>
        <w:t>载扇数据</w:t>
      </w:r>
      <w:proofErr w:type="gramEnd"/>
      <w:r>
        <w:rPr>
          <w:rFonts w:hint="eastAsia"/>
        </w:rPr>
        <w:t>增加列表、伪基站</w:t>
      </w:r>
      <w:proofErr w:type="gramStart"/>
      <w:r>
        <w:rPr>
          <w:rFonts w:hint="eastAsia"/>
        </w:rPr>
        <w:t>载扇数据</w:t>
      </w:r>
      <w:proofErr w:type="gramEnd"/>
      <w:r>
        <w:rPr>
          <w:rFonts w:hint="eastAsia"/>
        </w:rPr>
        <w:t>更新列表、特殊覆盖小区</w:t>
      </w:r>
      <w:r>
        <w:rPr>
          <w:rFonts w:hint="eastAsia"/>
        </w:rPr>
        <w:t>BSA</w:t>
      </w:r>
      <w:r>
        <w:rPr>
          <w:rFonts w:hint="eastAsia"/>
        </w:rPr>
        <w:t>数据新增列表、特殊覆盖小区</w:t>
      </w:r>
      <w:r>
        <w:rPr>
          <w:rFonts w:hint="eastAsia"/>
        </w:rPr>
        <w:t>BSA</w:t>
      </w:r>
      <w:r>
        <w:rPr>
          <w:rFonts w:hint="eastAsia"/>
        </w:rPr>
        <w:t>数据更新列表和</w:t>
      </w:r>
      <w:proofErr w:type="gramStart"/>
      <w:r>
        <w:rPr>
          <w:rFonts w:hint="eastAsia"/>
        </w:rPr>
        <w:t>小区台</w:t>
      </w:r>
      <w:proofErr w:type="gramEnd"/>
      <w:r>
        <w:rPr>
          <w:rFonts w:hint="eastAsia"/>
        </w:rPr>
        <w:t>账更新列表。</w:t>
      </w:r>
    </w:p>
    <w:p w:rsidR="00651D64" w:rsidRDefault="00651D64"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w:t>
      </w:r>
      <w:proofErr w:type="gramStart"/>
      <w:r>
        <w:rPr>
          <w:rFonts w:hint="eastAsia"/>
        </w:rPr>
        <w:t>基站载扇</w:t>
      </w:r>
      <w:proofErr w:type="gramEnd"/>
      <w:r>
        <w:rPr>
          <w:rFonts w:hint="eastAsia"/>
        </w:rPr>
        <w:t>BSA</w:t>
      </w:r>
      <w:r>
        <w:rPr>
          <w:rFonts w:hint="eastAsia"/>
        </w:rPr>
        <w:t>数据表、特殊覆盖小区</w:t>
      </w:r>
      <w:r>
        <w:rPr>
          <w:rFonts w:hint="eastAsia"/>
        </w:rPr>
        <w:t>BSA</w:t>
      </w:r>
      <w:r>
        <w:rPr>
          <w:rFonts w:hint="eastAsia"/>
        </w:rPr>
        <w:t>表和</w:t>
      </w:r>
      <w:proofErr w:type="gramStart"/>
      <w:r>
        <w:rPr>
          <w:rFonts w:hint="eastAsia"/>
        </w:rPr>
        <w:t>小区台</w:t>
      </w:r>
      <w:proofErr w:type="gramEnd"/>
      <w:r>
        <w:rPr>
          <w:rFonts w:hint="eastAsia"/>
        </w:rPr>
        <w:t>账表中；如果用户确认不通过，则停止，交由用户修改原始</w:t>
      </w:r>
      <w:r>
        <w:rPr>
          <w:rFonts w:hint="eastAsia"/>
        </w:rPr>
        <w:t>BSA</w:t>
      </w:r>
      <w:r>
        <w:rPr>
          <w:rFonts w:hint="eastAsia"/>
        </w:rPr>
        <w:t>数据后重新导入。</w:t>
      </w:r>
    </w:p>
    <w:p w:rsidR="00651D64" w:rsidRDefault="00651D64"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651D64" w:rsidRPr="00CB58A8" w:rsidRDefault="00651D64" w:rsidP="00651D64">
      <w:pPr>
        <w:pStyle w:val="a3"/>
        <w:ind w:left="835" w:firstLineChars="0" w:firstLine="0"/>
      </w:pPr>
    </w:p>
    <w:p w:rsidR="00651D64" w:rsidRPr="00651D64" w:rsidRDefault="00651D64" w:rsidP="00651D64"/>
    <w:p w:rsidR="00FC0D4E" w:rsidRDefault="001A35CE" w:rsidP="000F51FC">
      <w:pPr>
        <w:pStyle w:val="2"/>
        <w:numPr>
          <w:ilvl w:val="1"/>
          <w:numId w:val="36"/>
        </w:numPr>
      </w:pPr>
      <w:r>
        <w:rPr>
          <w:rFonts w:hint="eastAsia"/>
        </w:rPr>
        <w:t>前台功能</w:t>
      </w:r>
    </w:p>
    <w:p w:rsidR="001A35CE" w:rsidRDefault="001A35CE" w:rsidP="001A35CE">
      <w:r>
        <w:rPr>
          <w:rFonts w:hint="eastAsia"/>
        </w:rPr>
        <w:t>客户端主要涉及到台</w:t>
      </w:r>
      <w:proofErr w:type="gramStart"/>
      <w:r>
        <w:rPr>
          <w:rFonts w:hint="eastAsia"/>
        </w:rPr>
        <w:t>账修改</w:t>
      </w:r>
      <w:proofErr w:type="gramEnd"/>
      <w:r>
        <w:rPr>
          <w:rFonts w:hint="eastAsia"/>
        </w:rPr>
        <w:t>和新增的“</w:t>
      </w:r>
      <w:r>
        <w:rPr>
          <w:rFonts w:hint="eastAsia"/>
        </w:rPr>
        <w:t>BSA</w:t>
      </w:r>
      <w:r w:rsidR="00B12147">
        <w:rPr>
          <w:rFonts w:hint="eastAsia"/>
        </w:rPr>
        <w:t>数据</w:t>
      </w:r>
      <w:r>
        <w:rPr>
          <w:rFonts w:hint="eastAsia"/>
        </w:rPr>
        <w:t>维护”功能。其中“</w:t>
      </w:r>
      <w:r>
        <w:rPr>
          <w:rFonts w:hint="eastAsia"/>
        </w:rPr>
        <w:t>BSA</w:t>
      </w:r>
      <w:r w:rsidR="00B12147">
        <w:rPr>
          <w:rFonts w:hint="eastAsia"/>
        </w:rPr>
        <w:t>数据</w:t>
      </w:r>
      <w:r>
        <w:rPr>
          <w:rFonts w:hint="eastAsia"/>
        </w:rPr>
        <w:t>维护”功能与目前的“自动生成</w:t>
      </w:r>
      <w:r>
        <w:rPr>
          <w:rFonts w:hint="eastAsia"/>
        </w:rPr>
        <w:t>BSA</w:t>
      </w:r>
      <w:r>
        <w:rPr>
          <w:rFonts w:hint="eastAsia"/>
        </w:rPr>
        <w:t>报表”功能有冲突。两个功能分别对应两种</w:t>
      </w:r>
      <w:r>
        <w:rPr>
          <w:rFonts w:hint="eastAsia"/>
        </w:rPr>
        <w:t>BSA</w:t>
      </w:r>
      <w:r>
        <w:rPr>
          <w:rFonts w:hint="eastAsia"/>
        </w:rPr>
        <w:t>数据维护方式，两者只能二选</w:t>
      </w:r>
      <w:proofErr w:type="gramStart"/>
      <w:r>
        <w:rPr>
          <w:rFonts w:hint="eastAsia"/>
        </w:rPr>
        <w:t>一</w:t>
      </w:r>
      <w:proofErr w:type="gramEnd"/>
      <w:r>
        <w:rPr>
          <w:rFonts w:hint="eastAsia"/>
        </w:rPr>
        <w:t>。</w:t>
      </w:r>
    </w:p>
    <w:p w:rsidR="00B12147" w:rsidRDefault="00B12147" w:rsidP="000F51FC">
      <w:pPr>
        <w:pStyle w:val="3"/>
        <w:numPr>
          <w:ilvl w:val="2"/>
          <w:numId w:val="36"/>
        </w:numPr>
      </w:pPr>
      <w:r>
        <w:rPr>
          <w:rFonts w:hint="eastAsia"/>
        </w:rPr>
        <w:t>台账功能</w:t>
      </w:r>
    </w:p>
    <w:p w:rsidR="00B12147" w:rsidRDefault="00720B5D" w:rsidP="00B12147">
      <w:r>
        <w:rPr>
          <w:rFonts w:hint="eastAsia"/>
        </w:rPr>
        <w:t>台账中需扩展</w:t>
      </w:r>
      <w:proofErr w:type="gramStart"/>
      <w:r>
        <w:rPr>
          <w:rFonts w:hint="eastAsia"/>
        </w:rPr>
        <w:t>小区台</w:t>
      </w:r>
      <w:proofErr w:type="gramEnd"/>
      <w:r>
        <w:rPr>
          <w:rFonts w:hint="eastAsia"/>
        </w:rPr>
        <w:t>账的字段，建立一个新台账“特殊覆盖</w:t>
      </w:r>
      <w:r w:rsidR="00D72A24">
        <w:rPr>
          <w:rFonts w:hint="eastAsia"/>
        </w:rPr>
        <w:t>小区</w:t>
      </w:r>
      <w:r>
        <w:rPr>
          <w:rFonts w:hint="eastAsia"/>
        </w:rPr>
        <w:t>BSA</w:t>
      </w:r>
      <w:r>
        <w:rPr>
          <w:rFonts w:hint="eastAsia"/>
        </w:rPr>
        <w:t>数据”。</w:t>
      </w:r>
    </w:p>
    <w:p w:rsidR="00720B5D" w:rsidRDefault="00720B5D" w:rsidP="00B12147">
      <w:proofErr w:type="gramStart"/>
      <w:r>
        <w:rPr>
          <w:rFonts w:hint="eastAsia"/>
        </w:rPr>
        <w:t>小区台</w:t>
      </w:r>
      <w:proofErr w:type="gramEnd"/>
      <w:r>
        <w:rPr>
          <w:rFonts w:hint="eastAsia"/>
        </w:rPr>
        <w:t>账中扩展的字段为：</w:t>
      </w:r>
    </w:p>
    <w:tbl>
      <w:tblPr>
        <w:tblW w:w="3843" w:type="dxa"/>
        <w:tblInd w:w="93" w:type="dxa"/>
        <w:tblLook w:val="04A0" w:firstRow="1" w:lastRow="0" w:firstColumn="1" w:lastColumn="0" w:noHBand="0" w:noVBand="1"/>
      </w:tblPr>
      <w:tblGrid>
        <w:gridCol w:w="1420"/>
        <w:gridCol w:w="1540"/>
        <w:gridCol w:w="883"/>
      </w:tblGrid>
      <w:tr w:rsidR="00720B5D" w:rsidRPr="00720B5D" w:rsidTr="00720B5D">
        <w:trPr>
          <w:trHeight w:val="27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Alti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天线高度</w:t>
            </w:r>
          </w:p>
        </w:tc>
        <w:tc>
          <w:tcPr>
            <w:tcW w:w="883" w:type="dxa"/>
            <w:tcBorders>
              <w:top w:val="single" w:sz="4" w:space="0" w:color="auto"/>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Loc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天线位置精度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Opening</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天线张角</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Max Antenna Range</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天线最大覆盖范围</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lastRenderedPageBreak/>
              <w:t>Potential Repeater</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直放站信息</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 Calib</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FWD链路校准</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 Calib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FWD链路校准精度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 Calib</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RTD校准</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 Calib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RTD校准精度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bl>
    <w:p w:rsidR="00720B5D" w:rsidRDefault="00D72A24" w:rsidP="00B12147">
      <w:r>
        <w:rPr>
          <w:rFonts w:hint="eastAsia"/>
        </w:rPr>
        <w:t>特殊覆盖小区</w:t>
      </w:r>
      <w:r w:rsidR="00720B5D">
        <w:rPr>
          <w:rFonts w:hint="eastAsia"/>
        </w:rPr>
        <w:t>BSA</w:t>
      </w:r>
      <w:r w:rsidR="00720B5D">
        <w:rPr>
          <w:rFonts w:hint="eastAsia"/>
        </w:rPr>
        <w:t>数据的字段</w:t>
      </w:r>
      <w:r w:rsidR="00A16D43">
        <w:rPr>
          <w:rFonts w:hint="eastAsia"/>
        </w:rPr>
        <w:t>：</w:t>
      </w:r>
    </w:p>
    <w:tbl>
      <w:tblPr>
        <w:tblW w:w="9923" w:type="dxa"/>
        <w:tblInd w:w="-459" w:type="dxa"/>
        <w:tblLook w:val="04A0" w:firstRow="1" w:lastRow="0" w:firstColumn="1" w:lastColumn="0" w:noHBand="0" w:noVBand="1"/>
      </w:tblPr>
      <w:tblGrid>
        <w:gridCol w:w="1818"/>
        <w:gridCol w:w="1660"/>
        <w:gridCol w:w="1386"/>
        <w:gridCol w:w="1080"/>
        <w:gridCol w:w="2278"/>
        <w:gridCol w:w="1701"/>
      </w:tblGrid>
      <w:tr w:rsidR="003656A7" w:rsidRPr="001163F2" w:rsidTr="006C30F6">
        <w:trPr>
          <w:trHeight w:val="270"/>
        </w:trPr>
        <w:tc>
          <w:tcPr>
            <w:tcW w:w="1818"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字段英文名</w:t>
            </w:r>
          </w:p>
        </w:tc>
        <w:tc>
          <w:tcPr>
            <w:tcW w:w="1660"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字段中文名</w:t>
            </w:r>
          </w:p>
        </w:tc>
        <w:tc>
          <w:tcPr>
            <w:tcW w:w="1386"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数据类型</w:t>
            </w:r>
          </w:p>
        </w:tc>
        <w:tc>
          <w:tcPr>
            <w:tcW w:w="1080"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是否可为空</w:t>
            </w:r>
          </w:p>
        </w:tc>
        <w:tc>
          <w:tcPr>
            <w:tcW w:w="2278"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备注</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是否唯一标识字段</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是，字段1</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是，字段2</w:t>
            </w:r>
          </w:p>
        </w:tc>
      </w:tr>
      <w:tr w:rsidR="003656A7" w:rsidRPr="001163F2" w:rsidTr="006C30F6">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所属基站BTSID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华为中兴填BTS_ID，阿朗填CELL_ID。</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是，字段3</w:t>
            </w:r>
          </w:p>
        </w:tc>
      </w:tr>
      <w:tr w:rsidR="003656A7" w:rsidRPr="001163F2" w:rsidTr="006C30F6">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CELL_ID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厂商侧CELLID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华为和阿朗填CELL_ID，</w:t>
            </w:r>
            <w:proofErr w:type="gramStart"/>
            <w:r w:rsidRPr="001163F2">
              <w:rPr>
                <w:rFonts w:ascii="宋体" w:eastAsia="宋体" w:hAnsi="宋体" w:cs="宋体" w:hint="eastAsia"/>
                <w:color w:val="000000"/>
                <w:kern w:val="0"/>
                <w:sz w:val="18"/>
                <w:szCs w:val="18"/>
              </w:rPr>
              <w:t>中兴天</w:t>
            </w:r>
            <w:proofErr w:type="gramEnd"/>
            <w:r w:rsidRPr="001163F2">
              <w:rPr>
                <w:rFonts w:ascii="宋体" w:eastAsia="宋体" w:hAnsi="宋体" w:cs="宋体" w:hint="eastAsia"/>
                <w:color w:val="000000"/>
                <w:kern w:val="0"/>
                <w:sz w:val="18"/>
                <w:szCs w:val="18"/>
              </w:rPr>
              <w:t>BTS_ID</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是，字段4</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Sector_ID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厂商侧sector编号</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是，字段5</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BSC_NAME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所属BSC名称</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varchar2(32)</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BTS_NAME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所属基站中文名</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varchar2(200)</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Extend BID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Lati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天线纬度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Longi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天线经度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Alti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天线高度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Loc Accu</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天线位置精度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Orientation</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天线方向</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Opening</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天线张角</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Max Antenna Range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天线最大覆盖范围</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按BSA数据要求填写，即MAR值</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Potential Repeater</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直放站信息</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 Accu</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FWD链路校准精度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 Accu</w:t>
            </w:r>
          </w:p>
        </w:tc>
        <w:tc>
          <w:tcPr>
            <w:tcW w:w="1660"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RTD校准精度</w:t>
            </w:r>
          </w:p>
        </w:tc>
        <w:tc>
          <w:tcPr>
            <w:tcW w:w="1386"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bl>
    <w:p w:rsidR="00991564" w:rsidRPr="003656A7" w:rsidRDefault="00991564" w:rsidP="00B12147"/>
    <w:p w:rsidR="00556861" w:rsidRPr="00720B5D" w:rsidRDefault="003656A7" w:rsidP="00B12147">
      <w:r>
        <w:rPr>
          <w:rFonts w:hint="eastAsia"/>
        </w:rPr>
        <w:t>特殊覆盖小区</w:t>
      </w:r>
      <w:r>
        <w:rPr>
          <w:rFonts w:hint="eastAsia"/>
        </w:rPr>
        <w:t>BSA</w:t>
      </w:r>
      <w:proofErr w:type="gramStart"/>
      <w:r w:rsidR="000148DE">
        <w:rPr>
          <w:rFonts w:hint="eastAsia"/>
        </w:rPr>
        <w:t>数据台账供</w:t>
      </w:r>
      <w:proofErr w:type="gramEnd"/>
      <w:r w:rsidR="000148DE">
        <w:rPr>
          <w:rFonts w:hint="eastAsia"/>
        </w:rPr>
        <w:t>与目前的</w:t>
      </w:r>
      <w:proofErr w:type="gramStart"/>
      <w:r w:rsidR="000148DE">
        <w:rPr>
          <w:rFonts w:hint="eastAsia"/>
        </w:rPr>
        <w:t>小区台账功能</w:t>
      </w:r>
      <w:proofErr w:type="gramEnd"/>
      <w:r w:rsidR="000148DE">
        <w:rPr>
          <w:rFonts w:hint="eastAsia"/>
        </w:rPr>
        <w:t>操作方式一致。</w:t>
      </w:r>
    </w:p>
    <w:p w:rsidR="00B12147" w:rsidRDefault="00B12147" w:rsidP="000F51FC">
      <w:pPr>
        <w:pStyle w:val="3"/>
        <w:numPr>
          <w:ilvl w:val="2"/>
          <w:numId w:val="36"/>
        </w:numPr>
      </w:pPr>
      <w:r>
        <w:rPr>
          <w:rFonts w:hint="eastAsia"/>
        </w:rPr>
        <w:t>BSA</w:t>
      </w:r>
      <w:r>
        <w:rPr>
          <w:rFonts w:hint="eastAsia"/>
        </w:rPr>
        <w:t>数据维护</w:t>
      </w:r>
    </w:p>
    <w:p w:rsidR="00B12147" w:rsidRDefault="00B12147" w:rsidP="00B12147">
      <w:r>
        <w:rPr>
          <w:rFonts w:hint="eastAsia"/>
        </w:rPr>
        <w:tab/>
      </w:r>
      <w:r>
        <w:rPr>
          <w:rFonts w:hint="eastAsia"/>
        </w:rPr>
        <w:t>本功能包含</w:t>
      </w:r>
      <w:r w:rsidR="007E1CC5">
        <w:rPr>
          <w:rFonts w:hint="eastAsia"/>
        </w:rPr>
        <w:t>如下几个</w:t>
      </w:r>
      <w:r w:rsidR="003A1669">
        <w:rPr>
          <w:rFonts w:hint="eastAsia"/>
        </w:rPr>
        <w:t>个</w:t>
      </w:r>
      <w:r w:rsidR="0033520C">
        <w:rPr>
          <w:rFonts w:hint="eastAsia"/>
        </w:rPr>
        <w:t>功能：</w:t>
      </w:r>
      <w:r>
        <w:rPr>
          <w:rFonts w:hint="eastAsia"/>
        </w:rPr>
        <w:t>BSA</w:t>
      </w:r>
      <w:r>
        <w:rPr>
          <w:rFonts w:hint="eastAsia"/>
        </w:rPr>
        <w:t>数据</w:t>
      </w:r>
      <w:r w:rsidR="0033520C">
        <w:rPr>
          <w:rFonts w:hint="eastAsia"/>
        </w:rPr>
        <w:t>管理</w:t>
      </w:r>
      <w:r>
        <w:rPr>
          <w:rFonts w:hint="eastAsia"/>
        </w:rPr>
        <w:t>，</w:t>
      </w:r>
      <w:r w:rsidR="0033520C">
        <w:rPr>
          <w:rFonts w:hint="eastAsia"/>
        </w:rPr>
        <w:t>伪</w:t>
      </w:r>
      <w:proofErr w:type="gramStart"/>
      <w:r w:rsidR="0033520C">
        <w:rPr>
          <w:rFonts w:hint="eastAsia"/>
        </w:rPr>
        <w:t>基站载扇数据管理</w:t>
      </w:r>
      <w:proofErr w:type="gramEnd"/>
      <w:r w:rsidR="0033520C">
        <w:rPr>
          <w:rFonts w:hint="eastAsia"/>
        </w:rPr>
        <w:t>、</w:t>
      </w:r>
      <w:r w:rsidR="003A1669">
        <w:rPr>
          <w:rFonts w:hint="eastAsia"/>
        </w:rPr>
        <w:t>核查</w:t>
      </w:r>
      <w:r w:rsidR="003A1669">
        <w:rPr>
          <w:rFonts w:hint="eastAsia"/>
        </w:rPr>
        <w:t>BSA</w:t>
      </w:r>
      <w:r w:rsidR="003A1669">
        <w:rPr>
          <w:rFonts w:hint="eastAsia"/>
        </w:rPr>
        <w:t>数据</w:t>
      </w:r>
      <w:r w:rsidR="007E1CC5">
        <w:rPr>
          <w:rFonts w:hint="eastAsia"/>
        </w:rPr>
        <w:t>、</w:t>
      </w:r>
      <w:r w:rsidR="003A1669">
        <w:rPr>
          <w:rFonts w:hint="eastAsia"/>
        </w:rPr>
        <w:t>查询从</w:t>
      </w:r>
      <w:r w:rsidR="003A1669">
        <w:rPr>
          <w:rFonts w:hint="eastAsia"/>
        </w:rPr>
        <w:t>PDE</w:t>
      </w:r>
      <w:r w:rsidR="003A1669">
        <w:rPr>
          <w:rFonts w:hint="eastAsia"/>
        </w:rPr>
        <w:t>服务器上导出的</w:t>
      </w:r>
      <w:r w:rsidR="007E1CC5">
        <w:rPr>
          <w:rFonts w:hint="eastAsia"/>
        </w:rPr>
        <w:t>数据和</w:t>
      </w:r>
      <w:r w:rsidR="007E1CC5">
        <w:rPr>
          <w:rFonts w:hint="eastAsia"/>
        </w:rPr>
        <w:t>BSA</w:t>
      </w:r>
      <w:r w:rsidR="007E1CC5">
        <w:rPr>
          <w:rFonts w:hint="eastAsia"/>
        </w:rPr>
        <w:t>数据维护提醒设置。</w:t>
      </w:r>
    </w:p>
    <w:p w:rsidR="007E1CC5" w:rsidRDefault="007E1CC5" w:rsidP="000F51FC">
      <w:pPr>
        <w:pStyle w:val="a3"/>
        <w:numPr>
          <w:ilvl w:val="0"/>
          <w:numId w:val="31"/>
        </w:numPr>
        <w:ind w:firstLineChars="0"/>
      </w:pPr>
      <w:r>
        <w:rPr>
          <w:rFonts w:hint="eastAsia"/>
        </w:rPr>
        <w:lastRenderedPageBreak/>
        <w:t>BSA</w:t>
      </w:r>
      <w:r>
        <w:rPr>
          <w:rFonts w:hint="eastAsia"/>
        </w:rPr>
        <w:t>数据管理：包括界面上的“所有</w:t>
      </w:r>
      <w:r>
        <w:rPr>
          <w:rFonts w:hint="eastAsia"/>
        </w:rPr>
        <w:t>BSA</w:t>
      </w:r>
      <w:r>
        <w:rPr>
          <w:rFonts w:hint="eastAsia"/>
        </w:rPr>
        <w:t>数据”和“有为空的数据”两个功能，主要提供</w:t>
      </w:r>
      <w:r>
        <w:rPr>
          <w:rFonts w:hint="eastAsia"/>
        </w:rPr>
        <w:t>BSA</w:t>
      </w:r>
      <w:r>
        <w:rPr>
          <w:rFonts w:hint="eastAsia"/>
        </w:rPr>
        <w:t>数据的查询和维护功能。</w:t>
      </w:r>
    </w:p>
    <w:p w:rsidR="007E1CC5" w:rsidRDefault="007E1CC5" w:rsidP="000F51FC">
      <w:pPr>
        <w:pStyle w:val="a3"/>
        <w:numPr>
          <w:ilvl w:val="0"/>
          <w:numId w:val="31"/>
        </w:numPr>
        <w:ind w:firstLineChars="0"/>
      </w:pPr>
      <w:r>
        <w:rPr>
          <w:rFonts w:hint="eastAsia"/>
        </w:rPr>
        <w:t>伪</w:t>
      </w:r>
      <w:proofErr w:type="gramStart"/>
      <w:r>
        <w:rPr>
          <w:rFonts w:hint="eastAsia"/>
        </w:rPr>
        <w:t>基站载扇数据</w:t>
      </w:r>
      <w:proofErr w:type="gramEnd"/>
      <w:r>
        <w:rPr>
          <w:rFonts w:hint="eastAsia"/>
        </w:rPr>
        <w:t>：提供伪</w:t>
      </w:r>
      <w:proofErr w:type="gramStart"/>
      <w:r>
        <w:rPr>
          <w:rFonts w:hint="eastAsia"/>
        </w:rPr>
        <w:t>基站载扇</w:t>
      </w:r>
      <w:proofErr w:type="gramEnd"/>
      <w:r>
        <w:rPr>
          <w:rFonts w:hint="eastAsia"/>
        </w:rPr>
        <w:t>BSA</w:t>
      </w:r>
      <w:r>
        <w:rPr>
          <w:rFonts w:hint="eastAsia"/>
        </w:rPr>
        <w:t>数据维护和查询功能。</w:t>
      </w:r>
    </w:p>
    <w:p w:rsidR="007E1CC5" w:rsidRDefault="007E1CC5" w:rsidP="000F51FC">
      <w:pPr>
        <w:pStyle w:val="a3"/>
        <w:numPr>
          <w:ilvl w:val="0"/>
          <w:numId w:val="31"/>
        </w:numPr>
        <w:ind w:firstLineChars="0"/>
      </w:pPr>
      <w:r>
        <w:rPr>
          <w:rFonts w:hint="eastAsia"/>
        </w:rPr>
        <w:t>核查</w:t>
      </w:r>
      <w:r>
        <w:rPr>
          <w:rFonts w:hint="eastAsia"/>
        </w:rPr>
        <w:t>BSA</w:t>
      </w:r>
      <w:r>
        <w:rPr>
          <w:rFonts w:hint="eastAsia"/>
        </w:rPr>
        <w:t>数据：提供</w:t>
      </w:r>
      <w:r>
        <w:rPr>
          <w:rFonts w:hint="eastAsia"/>
        </w:rPr>
        <w:t>BSA</w:t>
      </w:r>
      <w:r>
        <w:rPr>
          <w:rFonts w:hint="eastAsia"/>
        </w:rPr>
        <w:t>数据核查功能。</w:t>
      </w:r>
    </w:p>
    <w:p w:rsidR="007E1CC5" w:rsidRDefault="007E1CC5" w:rsidP="000F51FC">
      <w:pPr>
        <w:pStyle w:val="a3"/>
        <w:numPr>
          <w:ilvl w:val="0"/>
          <w:numId w:val="31"/>
        </w:numPr>
        <w:ind w:firstLineChars="0"/>
      </w:pPr>
      <w:r>
        <w:rPr>
          <w:rFonts w:hint="eastAsia"/>
        </w:rPr>
        <w:t>查询从</w:t>
      </w:r>
      <w:r>
        <w:rPr>
          <w:rFonts w:hint="eastAsia"/>
        </w:rPr>
        <w:t>PDe</w:t>
      </w:r>
      <w:r>
        <w:rPr>
          <w:rFonts w:hint="eastAsia"/>
        </w:rPr>
        <w:t>服务器上导出的数据：可查询出从</w:t>
      </w:r>
      <w:r>
        <w:rPr>
          <w:rFonts w:hint="eastAsia"/>
        </w:rPr>
        <w:t>PDE</w:t>
      </w:r>
      <w:r>
        <w:rPr>
          <w:rFonts w:hint="eastAsia"/>
        </w:rPr>
        <w:t>服务器上采集的本省和相邻省份的</w:t>
      </w:r>
      <w:r>
        <w:rPr>
          <w:rFonts w:hint="eastAsia"/>
        </w:rPr>
        <w:t>BSA</w:t>
      </w:r>
      <w:r>
        <w:rPr>
          <w:rFonts w:hint="eastAsia"/>
        </w:rPr>
        <w:t>导出数据。</w:t>
      </w:r>
    </w:p>
    <w:p w:rsidR="007E1CC5" w:rsidRPr="007E1CC5" w:rsidRDefault="007E1CC5" w:rsidP="000F51FC">
      <w:pPr>
        <w:pStyle w:val="a3"/>
        <w:numPr>
          <w:ilvl w:val="0"/>
          <w:numId w:val="31"/>
        </w:numPr>
        <w:ind w:firstLineChars="0"/>
      </w:pPr>
      <w:r>
        <w:rPr>
          <w:rFonts w:hint="eastAsia"/>
        </w:rPr>
        <w:t>BSA</w:t>
      </w:r>
      <w:r>
        <w:rPr>
          <w:rFonts w:hint="eastAsia"/>
        </w:rPr>
        <w:t>数据维护提醒设置：从定位日志获取的</w:t>
      </w:r>
      <w:r>
        <w:rPr>
          <w:rFonts w:hint="eastAsia"/>
        </w:rPr>
        <w:t>BS</w:t>
      </w:r>
      <w:r>
        <w:rPr>
          <w:rFonts w:hint="eastAsia"/>
        </w:rPr>
        <w:t>查找失败和从参数配置获取的</w:t>
      </w:r>
      <w:r>
        <w:rPr>
          <w:rFonts w:hint="eastAsia"/>
        </w:rPr>
        <w:t>1X</w:t>
      </w:r>
      <w:r>
        <w:rPr>
          <w:rFonts w:hint="eastAsia"/>
        </w:rPr>
        <w:t>载扇，经台账和伪基站</w:t>
      </w:r>
      <w:proofErr w:type="gramStart"/>
      <w:r>
        <w:rPr>
          <w:rFonts w:hint="eastAsia"/>
        </w:rPr>
        <w:t>载扇数据</w:t>
      </w:r>
      <w:proofErr w:type="gramEnd"/>
      <w:r>
        <w:rPr>
          <w:rFonts w:hint="eastAsia"/>
        </w:rPr>
        <w:t>维护后，还有为空记录的</w:t>
      </w:r>
      <w:r>
        <w:rPr>
          <w:rFonts w:hint="eastAsia"/>
        </w:rPr>
        <w:t>BSA</w:t>
      </w:r>
      <w:r>
        <w:rPr>
          <w:rFonts w:hint="eastAsia"/>
        </w:rPr>
        <w:t>数据，可设置通过邮件或者短信的方式通知相关人员维护。</w:t>
      </w:r>
    </w:p>
    <w:p w:rsidR="00B12147" w:rsidRDefault="00B12147" w:rsidP="000F51FC">
      <w:pPr>
        <w:pStyle w:val="4"/>
        <w:numPr>
          <w:ilvl w:val="3"/>
          <w:numId w:val="36"/>
        </w:numPr>
      </w:pPr>
      <w:r>
        <w:rPr>
          <w:rFonts w:hint="eastAsia"/>
        </w:rPr>
        <w:t>BSA</w:t>
      </w:r>
      <w:r>
        <w:rPr>
          <w:rFonts w:hint="eastAsia"/>
        </w:rPr>
        <w:t>数据</w:t>
      </w:r>
      <w:r w:rsidR="0033520C">
        <w:rPr>
          <w:rFonts w:hint="eastAsia"/>
        </w:rPr>
        <w:t>管理</w:t>
      </w:r>
    </w:p>
    <w:p w:rsidR="0033520C" w:rsidRDefault="0033520C" w:rsidP="0033520C">
      <w:pPr>
        <w:pStyle w:val="a3"/>
        <w:ind w:left="420" w:firstLineChars="0" w:firstLine="0"/>
      </w:pPr>
      <w:r>
        <w:rPr>
          <w:rFonts w:hint="eastAsia"/>
        </w:rPr>
        <w:tab/>
      </w:r>
      <w:r>
        <w:rPr>
          <w:rFonts w:hint="eastAsia"/>
        </w:rPr>
        <w:t>点击“所有的</w:t>
      </w:r>
      <w:r>
        <w:rPr>
          <w:rFonts w:hint="eastAsia"/>
        </w:rPr>
        <w:t>BSA</w:t>
      </w:r>
      <w:r>
        <w:rPr>
          <w:rFonts w:hint="eastAsia"/>
        </w:rPr>
        <w:t>数据”即可进入该功能项。</w:t>
      </w:r>
      <w:r w:rsidR="0035088B">
        <w:rPr>
          <w:rFonts w:hint="eastAsia"/>
        </w:rPr>
        <w:t>“所有</w:t>
      </w:r>
      <w:r w:rsidR="0035088B">
        <w:rPr>
          <w:rFonts w:hint="eastAsia"/>
        </w:rPr>
        <w:t>BSA</w:t>
      </w:r>
      <w:r w:rsidR="0035088B">
        <w:rPr>
          <w:rFonts w:hint="eastAsia"/>
        </w:rPr>
        <w:t>数据”下的子功能“有为空的数据”可查询到有字段为空的</w:t>
      </w:r>
      <w:r w:rsidR="0035088B">
        <w:rPr>
          <w:rFonts w:hint="eastAsia"/>
        </w:rPr>
        <w:t>BSA</w:t>
      </w:r>
      <w:r w:rsidR="0035088B">
        <w:rPr>
          <w:rFonts w:hint="eastAsia"/>
        </w:rPr>
        <w:t>数据，方便数据导出维护。</w:t>
      </w:r>
      <w:r w:rsidR="002A1D2F">
        <w:rPr>
          <w:rFonts w:hint="eastAsia"/>
        </w:rPr>
        <w:t>除查询到的数据不一致外，该子功能与“所有的</w:t>
      </w:r>
      <w:r w:rsidR="002A1D2F">
        <w:rPr>
          <w:rFonts w:hint="eastAsia"/>
        </w:rPr>
        <w:t>BSA</w:t>
      </w:r>
      <w:r w:rsidR="002A1D2F">
        <w:rPr>
          <w:rFonts w:hint="eastAsia"/>
        </w:rPr>
        <w:t>数据”功能一致。</w:t>
      </w:r>
    </w:p>
    <w:p w:rsidR="0033520C" w:rsidRDefault="00814B53" w:rsidP="0033520C">
      <w:pPr>
        <w:pStyle w:val="a3"/>
        <w:ind w:left="420" w:firstLineChars="0" w:firstLine="0"/>
      </w:pPr>
      <w:r>
        <w:rPr>
          <w:rFonts w:hint="eastAsia"/>
          <w:noProof/>
        </w:rPr>
        <w:drawing>
          <wp:inline distT="0" distB="0" distL="0" distR="0" wp14:anchorId="1348803A" wp14:editId="5F6BE226">
            <wp:extent cx="5270500" cy="3062605"/>
            <wp:effectExtent l="0" t="0" r="635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rsidR="007E1CC5" w:rsidRDefault="007E1CC5" w:rsidP="007E1CC5">
      <w:pPr>
        <w:pStyle w:val="a3"/>
        <w:ind w:left="420" w:firstLineChars="0" w:firstLine="0"/>
        <w:rPr>
          <w:b/>
        </w:rPr>
      </w:pPr>
      <w:r w:rsidRPr="00A9350F">
        <w:rPr>
          <w:rFonts w:hint="eastAsia"/>
          <w:b/>
        </w:rPr>
        <w:t>功能点：</w:t>
      </w:r>
    </w:p>
    <w:p w:rsidR="007E1CC5" w:rsidRDefault="007E1CC5" w:rsidP="000F51FC">
      <w:pPr>
        <w:pStyle w:val="a3"/>
        <w:numPr>
          <w:ilvl w:val="0"/>
          <w:numId w:val="30"/>
        </w:numPr>
        <w:ind w:firstLineChars="0"/>
      </w:pPr>
      <w:r>
        <w:rPr>
          <w:rFonts w:hint="eastAsia"/>
        </w:rPr>
        <w:t>选择“所有</w:t>
      </w:r>
      <w:r>
        <w:rPr>
          <w:rFonts w:hint="eastAsia"/>
        </w:rPr>
        <w:t>BSA</w:t>
      </w:r>
      <w:r>
        <w:rPr>
          <w:rFonts w:hint="eastAsia"/>
        </w:rPr>
        <w:t>数据”即可查询所选城市的所有</w:t>
      </w:r>
      <w:r>
        <w:rPr>
          <w:rFonts w:hint="eastAsia"/>
        </w:rPr>
        <w:t>BSA</w:t>
      </w:r>
      <w:r w:rsidR="00A13F4D">
        <w:rPr>
          <w:rFonts w:hint="eastAsia"/>
        </w:rPr>
        <w:t>数据，并在左边的表格中呈现</w:t>
      </w:r>
      <w:r>
        <w:rPr>
          <w:rFonts w:hint="eastAsia"/>
        </w:rPr>
        <w:t>。</w:t>
      </w:r>
    </w:p>
    <w:p w:rsidR="007E1CC5" w:rsidRDefault="007E1CC5" w:rsidP="000F51FC">
      <w:pPr>
        <w:pStyle w:val="a3"/>
        <w:numPr>
          <w:ilvl w:val="0"/>
          <w:numId w:val="30"/>
        </w:numPr>
        <w:ind w:firstLineChars="0"/>
      </w:pPr>
      <w:r>
        <w:rPr>
          <w:rFonts w:hint="eastAsia"/>
        </w:rPr>
        <w:t>选择“有为空的数据”</w:t>
      </w:r>
      <w:r w:rsidR="00A13F4D" w:rsidRPr="00A13F4D">
        <w:rPr>
          <w:rFonts w:hint="eastAsia"/>
        </w:rPr>
        <w:t xml:space="preserve"> </w:t>
      </w:r>
      <w:r w:rsidR="00A13F4D">
        <w:rPr>
          <w:rFonts w:hint="eastAsia"/>
        </w:rPr>
        <w:t>即可查询所选城市的有为空字段的</w:t>
      </w:r>
      <w:r w:rsidR="00A13F4D">
        <w:rPr>
          <w:rFonts w:hint="eastAsia"/>
        </w:rPr>
        <w:t>BSA</w:t>
      </w:r>
      <w:r w:rsidR="00A13F4D">
        <w:rPr>
          <w:rFonts w:hint="eastAsia"/>
        </w:rPr>
        <w:t>数据，并在左边的表格中呈现。</w:t>
      </w:r>
    </w:p>
    <w:p w:rsidR="00AD6E19" w:rsidRDefault="00AD6E19" w:rsidP="000F51FC">
      <w:pPr>
        <w:pStyle w:val="a3"/>
        <w:numPr>
          <w:ilvl w:val="0"/>
          <w:numId w:val="30"/>
        </w:numPr>
        <w:ind w:firstLineChars="0"/>
      </w:pPr>
      <w:r>
        <w:rPr>
          <w:rFonts w:hint="eastAsia"/>
        </w:rPr>
        <w:t>城市选项仅有功能权限的用户才可选，如有权限的省级用户可选择本省的部分或者全部城市。</w:t>
      </w:r>
    </w:p>
    <w:p w:rsidR="00F706C2" w:rsidRDefault="00F706C2" w:rsidP="000F51FC">
      <w:pPr>
        <w:pStyle w:val="a3"/>
        <w:numPr>
          <w:ilvl w:val="0"/>
          <w:numId w:val="30"/>
        </w:numPr>
        <w:ind w:firstLineChars="0"/>
      </w:pPr>
      <w:r>
        <w:rPr>
          <w:rFonts w:hint="eastAsia"/>
        </w:rPr>
        <w:t>批量导入按钮提供</w:t>
      </w:r>
      <w:r>
        <w:rPr>
          <w:rFonts w:hint="eastAsia"/>
        </w:rPr>
        <w:t>BSA</w:t>
      </w:r>
      <w:r>
        <w:rPr>
          <w:rFonts w:hint="eastAsia"/>
        </w:rPr>
        <w:t>数据的批量导入功能。导入流程参见“客户端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t>修改所选数据按钮提供对所选的</w:t>
      </w:r>
      <w:r>
        <w:rPr>
          <w:rFonts w:hint="eastAsia"/>
        </w:rPr>
        <w:t>BSA</w:t>
      </w:r>
      <w:r>
        <w:rPr>
          <w:rFonts w:hint="eastAsia"/>
        </w:rPr>
        <w:t>数据的批量修改的功能。可修改的字段和修改流程参见“客户端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t>增加一条数据按钮提供单条数据增加功能。增加流程和注意事项参见“客户端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lastRenderedPageBreak/>
        <w:t>导出所选数据按钮，提供导出所选的一条或者多条</w:t>
      </w:r>
      <w:r>
        <w:rPr>
          <w:rFonts w:hint="eastAsia"/>
        </w:rPr>
        <w:t>BSA</w:t>
      </w:r>
      <w:r>
        <w:rPr>
          <w:rFonts w:hint="eastAsia"/>
        </w:rPr>
        <w:t>数据，以</w:t>
      </w:r>
      <w:r>
        <w:rPr>
          <w:rFonts w:hint="eastAsia"/>
        </w:rPr>
        <w:t>CSV</w:t>
      </w:r>
      <w:r>
        <w:rPr>
          <w:rFonts w:hint="eastAsia"/>
        </w:rPr>
        <w:t>格式导出。</w:t>
      </w:r>
    </w:p>
    <w:p w:rsidR="00F706C2" w:rsidRDefault="00F706C2" w:rsidP="000F51FC">
      <w:pPr>
        <w:pStyle w:val="a3"/>
        <w:numPr>
          <w:ilvl w:val="0"/>
          <w:numId w:val="30"/>
        </w:numPr>
        <w:ind w:firstLineChars="0"/>
      </w:pPr>
      <w:r>
        <w:rPr>
          <w:rFonts w:hint="eastAsia"/>
        </w:rPr>
        <w:t>导出所有数据按钮，提供导出当前查询出的所有数据，以</w:t>
      </w:r>
      <w:r>
        <w:rPr>
          <w:rFonts w:hint="eastAsia"/>
        </w:rPr>
        <w:t>CSV</w:t>
      </w:r>
      <w:r>
        <w:rPr>
          <w:rFonts w:hint="eastAsia"/>
        </w:rPr>
        <w:t>格式导出。</w:t>
      </w:r>
    </w:p>
    <w:p w:rsidR="00D23124" w:rsidRDefault="00D23124" w:rsidP="000F51FC">
      <w:pPr>
        <w:pStyle w:val="a3"/>
        <w:numPr>
          <w:ilvl w:val="0"/>
          <w:numId w:val="30"/>
        </w:numPr>
        <w:ind w:firstLineChars="0"/>
      </w:pPr>
      <w:r>
        <w:rPr>
          <w:rFonts w:hint="eastAsia"/>
        </w:rPr>
        <w:t>查询字段除了</w:t>
      </w:r>
      <w:r>
        <w:rPr>
          <w:rFonts w:hint="eastAsia"/>
        </w:rPr>
        <w:t>BSA</w:t>
      </w:r>
      <w:r>
        <w:rPr>
          <w:rFonts w:hint="eastAsia"/>
        </w:rPr>
        <w:t>标准字段外还应包括：如下</w:t>
      </w:r>
      <w:r>
        <w:br/>
      </w:r>
      <w:r>
        <w:rPr>
          <w:rFonts w:hint="eastAsia"/>
        </w:rPr>
        <w:t>BSA</w:t>
      </w:r>
      <w:r>
        <w:rPr>
          <w:rFonts w:hint="eastAsia"/>
        </w:rPr>
        <w:t>维护字段：</w:t>
      </w:r>
    </w:p>
    <w:tbl>
      <w:tblPr>
        <w:tblW w:w="1860" w:type="dxa"/>
        <w:tblInd w:w="959" w:type="dxa"/>
        <w:tblLook w:val="04A0" w:firstRow="1" w:lastRow="0" w:firstColumn="1" w:lastColumn="0" w:noHBand="0" w:noVBand="1"/>
      </w:tblPr>
      <w:tblGrid>
        <w:gridCol w:w="1860"/>
      </w:tblGrid>
      <w:tr w:rsidR="0045035F" w:rsidRPr="0045035F" w:rsidTr="0045035F">
        <w:trPr>
          <w:trHeight w:val="27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45035F" w:rsidRPr="0045035F" w:rsidTr="0045035F">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45035F" w:rsidRPr="0045035F" w:rsidTr="0045035F">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最后一次更新人</w:t>
            </w:r>
          </w:p>
        </w:tc>
      </w:tr>
    </w:tbl>
    <w:p w:rsidR="00D23124" w:rsidRDefault="0045035F" w:rsidP="00D23124">
      <w:pPr>
        <w:pStyle w:val="a3"/>
        <w:ind w:left="840" w:firstLineChars="0" w:firstLine="0"/>
      </w:pPr>
      <w:r>
        <w:rPr>
          <w:rFonts w:hint="eastAsia"/>
        </w:rPr>
        <w:t>BSA</w:t>
      </w:r>
      <w:r>
        <w:rPr>
          <w:rFonts w:hint="eastAsia"/>
        </w:rPr>
        <w:t>数据同步日志字段：</w:t>
      </w:r>
    </w:p>
    <w:tbl>
      <w:tblPr>
        <w:tblW w:w="3118" w:type="dxa"/>
        <w:tblInd w:w="959" w:type="dxa"/>
        <w:tblLook w:val="04A0" w:firstRow="1" w:lastRow="0" w:firstColumn="1" w:lastColumn="0" w:noHBand="0" w:noVBand="1"/>
      </w:tblPr>
      <w:tblGrid>
        <w:gridCol w:w="3118"/>
      </w:tblGrid>
      <w:tr w:rsidR="00020B3E" w:rsidRPr="00303CC9" w:rsidTr="00020B3E">
        <w:trPr>
          <w:trHeight w:val="270"/>
        </w:trPr>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r>
    </w:tbl>
    <w:p w:rsidR="00D23124" w:rsidRDefault="00D23124" w:rsidP="00C32070">
      <w:pPr>
        <w:pStyle w:val="a3"/>
        <w:ind w:left="840" w:firstLineChars="0" w:firstLine="0"/>
      </w:pPr>
    </w:p>
    <w:p w:rsidR="007E1CC5" w:rsidRPr="00F706C2" w:rsidRDefault="007E1CC5" w:rsidP="007E1CC5">
      <w:pPr>
        <w:pStyle w:val="a3"/>
        <w:ind w:left="420" w:firstLineChars="0" w:firstLine="0"/>
      </w:pPr>
    </w:p>
    <w:p w:rsidR="00C208D8" w:rsidRDefault="00B52D21" w:rsidP="00C208D8">
      <w:pPr>
        <w:pStyle w:val="a3"/>
        <w:ind w:left="420" w:firstLineChars="0" w:firstLine="0"/>
      </w:pPr>
      <w:r>
        <w:rPr>
          <w:rFonts w:hint="eastAsia"/>
        </w:rPr>
        <w:tab/>
      </w:r>
      <w:r w:rsidR="00C208D8">
        <w:rPr>
          <w:rFonts w:hint="eastAsia"/>
        </w:rPr>
        <w:t>本功能将能查询本地市所有合法的</w:t>
      </w:r>
      <w:r w:rsidR="00C208D8">
        <w:rPr>
          <w:rFonts w:hint="eastAsia"/>
        </w:rPr>
        <w:t>BSA</w:t>
      </w:r>
      <w:r w:rsidR="00C208D8">
        <w:rPr>
          <w:rFonts w:hint="eastAsia"/>
        </w:rPr>
        <w:t>数据，即本地市</w:t>
      </w:r>
      <w:r w:rsidR="00C208D8">
        <w:rPr>
          <w:rFonts w:hint="eastAsia"/>
        </w:rPr>
        <w:t>BSA</w:t>
      </w:r>
      <w:r w:rsidR="00C208D8">
        <w:rPr>
          <w:rFonts w:hint="eastAsia"/>
        </w:rPr>
        <w:t>字段不为空的数据。这些数据将用于上报。</w:t>
      </w:r>
    </w:p>
    <w:p w:rsidR="005704C1" w:rsidRDefault="005704C1" w:rsidP="00C208D8">
      <w:pPr>
        <w:pStyle w:val="a3"/>
        <w:ind w:left="420" w:firstLineChars="0" w:firstLine="0"/>
      </w:pPr>
      <w:r>
        <w:rPr>
          <w:rFonts w:hint="eastAsia"/>
        </w:rPr>
        <w:tab/>
        <w:t>A</w:t>
      </w:r>
      <w:r>
        <w:rPr>
          <w:rFonts w:hint="eastAsia"/>
        </w:rPr>
        <w:t>、查询本地市所有合法的</w:t>
      </w:r>
      <w:r>
        <w:rPr>
          <w:rFonts w:hint="eastAsia"/>
        </w:rPr>
        <w:t>BSA</w:t>
      </w:r>
      <w:r>
        <w:rPr>
          <w:rFonts w:hint="eastAsia"/>
        </w:rPr>
        <w:t>数据，即本地市</w:t>
      </w:r>
      <w:r>
        <w:rPr>
          <w:rFonts w:hint="eastAsia"/>
        </w:rPr>
        <w:t>BSA</w:t>
      </w:r>
      <w:r>
        <w:rPr>
          <w:rFonts w:hint="eastAsia"/>
        </w:rPr>
        <w:t>字段不为空的数据。</w:t>
      </w:r>
      <w:r w:rsidR="00B52D21">
        <w:rPr>
          <w:rFonts w:hint="eastAsia"/>
        </w:rPr>
        <w:t>以表格形式存在。</w:t>
      </w:r>
    </w:p>
    <w:p w:rsidR="005704C1" w:rsidRDefault="005704C1" w:rsidP="00C208D8">
      <w:pPr>
        <w:pStyle w:val="a3"/>
        <w:ind w:left="420" w:firstLineChars="0" w:firstLine="0"/>
      </w:pPr>
      <w:r>
        <w:rPr>
          <w:rFonts w:hint="eastAsia"/>
        </w:rPr>
        <w:tab/>
        <w:t>B</w:t>
      </w:r>
      <w:r>
        <w:rPr>
          <w:rFonts w:hint="eastAsia"/>
        </w:rPr>
        <w:t>、可</w:t>
      </w:r>
      <w:r w:rsidR="00B52D21">
        <w:rPr>
          <w:rFonts w:hint="eastAsia"/>
        </w:rPr>
        <w:t>右键</w:t>
      </w:r>
      <w:r>
        <w:rPr>
          <w:rFonts w:hint="eastAsia"/>
        </w:rPr>
        <w:t>导出查询出来的所有数据。</w:t>
      </w:r>
    </w:p>
    <w:p w:rsidR="00AE130F" w:rsidRPr="009B0B58" w:rsidRDefault="00AE130F" w:rsidP="00C208D8">
      <w:pPr>
        <w:pStyle w:val="a3"/>
        <w:ind w:left="420" w:firstLineChars="0" w:firstLine="0"/>
        <w:rPr>
          <w:highlight w:val="blue"/>
        </w:rPr>
      </w:pPr>
      <w:r w:rsidRPr="009B0B58">
        <w:rPr>
          <w:rFonts w:hint="eastAsia"/>
          <w:highlight w:val="blue"/>
        </w:rPr>
        <w:t>10) BSA</w:t>
      </w:r>
      <w:r w:rsidR="001A62F5" w:rsidRPr="009B0B58">
        <w:rPr>
          <w:rFonts w:hint="eastAsia"/>
          <w:highlight w:val="blue"/>
        </w:rPr>
        <w:t>数据维护中</w:t>
      </w:r>
      <w:r w:rsidR="009B0B58" w:rsidRPr="009B0B58">
        <w:rPr>
          <w:rFonts w:hint="eastAsia"/>
          <w:highlight w:val="blue"/>
        </w:rPr>
        <w:t>【待维护数据】的</w:t>
      </w:r>
      <w:r w:rsidR="001A62F5" w:rsidRPr="009B0B58">
        <w:rPr>
          <w:rFonts w:hint="eastAsia"/>
          <w:highlight w:val="blue"/>
        </w:rPr>
        <w:t>数据</w:t>
      </w:r>
      <w:r w:rsidR="009B0B58" w:rsidRPr="009B0B58">
        <w:rPr>
          <w:rFonts w:hint="eastAsia"/>
          <w:highlight w:val="blue"/>
        </w:rPr>
        <w:t>应该是：今天数据</w:t>
      </w:r>
      <w:r w:rsidR="001A62F5" w:rsidRPr="009B0B58">
        <w:rPr>
          <w:rFonts w:hint="eastAsia"/>
          <w:highlight w:val="blue"/>
        </w:rPr>
        <w:t>为</w:t>
      </w:r>
      <w:r w:rsidR="001A62F5" w:rsidRPr="009B0B58">
        <w:rPr>
          <w:rFonts w:hint="eastAsia"/>
          <w:highlight w:val="blue"/>
        </w:rPr>
        <w:t>A</w:t>
      </w:r>
      <w:r w:rsidR="00244F85">
        <w:rPr>
          <w:rFonts w:hint="eastAsia"/>
          <w:highlight w:val="blue"/>
        </w:rPr>
        <w:t>，第二天</w:t>
      </w:r>
      <w:r w:rsidR="001A62F5" w:rsidRPr="009B0B58">
        <w:rPr>
          <w:rFonts w:hint="eastAsia"/>
          <w:highlight w:val="blue"/>
        </w:rPr>
        <w:t>数据为</w:t>
      </w:r>
      <w:r w:rsidR="001A62F5" w:rsidRPr="009B0B58">
        <w:rPr>
          <w:rFonts w:hint="eastAsia"/>
          <w:highlight w:val="blue"/>
        </w:rPr>
        <w:t>B</w:t>
      </w:r>
      <w:r w:rsidR="009B0B58" w:rsidRPr="009B0B58">
        <w:rPr>
          <w:rFonts w:hint="eastAsia"/>
          <w:highlight w:val="blue"/>
        </w:rPr>
        <w:t>，</w:t>
      </w:r>
      <w:r w:rsidR="009B0B58" w:rsidRPr="009B0B58">
        <w:rPr>
          <w:rFonts w:hint="eastAsia"/>
          <w:highlight w:val="blue"/>
        </w:rPr>
        <w:t>A</w:t>
      </w:r>
      <w:r w:rsidR="009B0B58" w:rsidRPr="009B0B58">
        <w:rPr>
          <w:rFonts w:hint="eastAsia"/>
          <w:highlight w:val="blue"/>
        </w:rPr>
        <w:t>中包含但</w:t>
      </w:r>
      <w:r w:rsidR="009B0B58" w:rsidRPr="009B0B58">
        <w:rPr>
          <w:rFonts w:hint="eastAsia"/>
          <w:highlight w:val="blue"/>
        </w:rPr>
        <w:t>B</w:t>
      </w:r>
      <w:r w:rsidR="009B0B58" w:rsidRPr="009B0B58">
        <w:rPr>
          <w:rFonts w:hint="eastAsia"/>
          <w:highlight w:val="blue"/>
        </w:rPr>
        <w:t>中不包含的数据，呈现在</w:t>
      </w:r>
      <w:proofErr w:type="gramStart"/>
      <w:r w:rsidR="009B0B58" w:rsidRPr="009B0B58">
        <w:rPr>
          <w:rFonts w:hint="eastAsia"/>
          <w:highlight w:val="blue"/>
        </w:rPr>
        <w:t>待维护</w:t>
      </w:r>
      <w:proofErr w:type="gramEnd"/>
      <w:r w:rsidR="009B0B58" w:rsidRPr="009B0B58">
        <w:rPr>
          <w:rFonts w:hint="eastAsia"/>
          <w:highlight w:val="blue"/>
        </w:rPr>
        <w:t>数据中，支持用户手动删除。</w:t>
      </w:r>
    </w:p>
    <w:p w:rsidR="009B0B58" w:rsidRPr="009B0B58" w:rsidRDefault="009B0B58" w:rsidP="00C208D8">
      <w:pPr>
        <w:pStyle w:val="a3"/>
        <w:ind w:left="420" w:firstLineChars="0" w:firstLine="0"/>
      </w:pPr>
      <w:r w:rsidRPr="009B0B58">
        <w:rPr>
          <w:rFonts w:hint="eastAsia"/>
          <w:highlight w:val="blue"/>
        </w:rPr>
        <w:t xml:space="preserve">    </w:t>
      </w:r>
      <w:r w:rsidRPr="009B0B58">
        <w:rPr>
          <w:rFonts w:hint="eastAsia"/>
          <w:highlight w:val="blue"/>
        </w:rPr>
        <w:t>如果用户未删除，第</w:t>
      </w:r>
      <w:r w:rsidRPr="009B0B58">
        <w:rPr>
          <w:rFonts w:hint="eastAsia"/>
          <w:highlight w:val="blue"/>
        </w:rPr>
        <w:t>N</w:t>
      </w:r>
      <w:r w:rsidRPr="009B0B58">
        <w:rPr>
          <w:rFonts w:hint="eastAsia"/>
          <w:highlight w:val="blue"/>
        </w:rPr>
        <w:t>天更新数据</w:t>
      </w:r>
      <w:r w:rsidRPr="009B0B58">
        <w:rPr>
          <w:rFonts w:hint="eastAsia"/>
          <w:highlight w:val="blue"/>
        </w:rPr>
        <w:t>C</w:t>
      </w:r>
      <w:r w:rsidRPr="009B0B58">
        <w:rPr>
          <w:rFonts w:hint="eastAsia"/>
          <w:highlight w:val="blue"/>
        </w:rPr>
        <w:t>，若</w:t>
      </w:r>
      <w:r w:rsidRPr="009B0B58">
        <w:rPr>
          <w:rFonts w:hint="eastAsia"/>
          <w:highlight w:val="blue"/>
        </w:rPr>
        <w:t>C</w:t>
      </w:r>
      <w:r w:rsidRPr="009B0B58">
        <w:rPr>
          <w:rFonts w:hint="eastAsia"/>
          <w:highlight w:val="blue"/>
        </w:rPr>
        <w:t>中仍不包含这部分数据，仍呈现在【待维护数据】中；若</w:t>
      </w:r>
      <w:r w:rsidRPr="009B0B58">
        <w:rPr>
          <w:rFonts w:hint="eastAsia"/>
          <w:highlight w:val="blue"/>
        </w:rPr>
        <w:t>C</w:t>
      </w:r>
      <w:r w:rsidRPr="009B0B58">
        <w:rPr>
          <w:rFonts w:hint="eastAsia"/>
          <w:highlight w:val="blue"/>
        </w:rPr>
        <w:t>中包含这部分数据，则不呈现。</w:t>
      </w:r>
    </w:p>
    <w:p w:rsidR="00D23124" w:rsidRDefault="00C32070" w:rsidP="000F51FC">
      <w:pPr>
        <w:pStyle w:val="4"/>
        <w:numPr>
          <w:ilvl w:val="3"/>
          <w:numId w:val="36"/>
        </w:numPr>
      </w:pPr>
      <w:r>
        <w:rPr>
          <w:rFonts w:hint="eastAsia"/>
        </w:rPr>
        <w:t>伪基站</w:t>
      </w:r>
      <w:proofErr w:type="gramStart"/>
      <w:r>
        <w:rPr>
          <w:rFonts w:hint="eastAsia"/>
        </w:rPr>
        <w:t>载扇数据</w:t>
      </w:r>
      <w:proofErr w:type="gramEnd"/>
      <w:r>
        <w:rPr>
          <w:rFonts w:hint="eastAsia"/>
        </w:rPr>
        <w:t>维护</w:t>
      </w:r>
    </w:p>
    <w:p w:rsidR="001E38E9" w:rsidRDefault="001E38E9" w:rsidP="001E38E9">
      <w:r>
        <w:rPr>
          <w:rFonts w:hint="eastAsia"/>
        </w:rPr>
        <w:tab/>
      </w:r>
      <w:r>
        <w:rPr>
          <w:rFonts w:hint="eastAsia"/>
        </w:rPr>
        <w:t>提供伪</w:t>
      </w:r>
      <w:proofErr w:type="gramStart"/>
      <w:r>
        <w:rPr>
          <w:rFonts w:hint="eastAsia"/>
        </w:rPr>
        <w:t>基站载扇</w:t>
      </w:r>
      <w:proofErr w:type="gramEnd"/>
      <w:r>
        <w:rPr>
          <w:rFonts w:hint="eastAsia"/>
        </w:rPr>
        <w:t>BSA</w:t>
      </w:r>
      <w:r>
        <w:rPr>
          <w:rFonts w:hint="eastAsia"/>
        </w:rPr>
        <w:t>数据维护功能。平台伪</w:t>
      </w:r>
      <w:proofErr w:type="gramStart"/>
      <w:r>
        <w:rPr>
          <w:rFonts w:hint="eastAsia"/>
        </w:rPr>
        <w:t>基站载扇</w:t>
      </w:r>
      <w:proofErr w:type="gramEnd"/>
      <w:r>
        <w:rPr>
          <w:rFonts w:hint="eastAsia"/>
        </w:rPr>
        <w:t>BSA</w:t>
      </w:r>
      <w:r>
        <w:rPr>
          <w:rFonts w:hint="eastAsia"/>
        </w:rPr>
        <w:t>数据功能由用户维护，此表中的所有数据将增加到</w:t>
      </w:r>
      <w:r>
        <w:rPr>
          <w:rFonts w:hint="eastAsia"/>
        </w:rPr>
        <w:t>BSA</w:t>
      </w:r>
      <w:r>
        <w:rPr>
          <w:rFonts w:hint="eastAsia"/>
        </w:rPr>
        <w:t>数据中。</w:t>
      </w:r>
    </w:p>
    <w:p w:rsidR="00374D97" w:rsidRDefault="00EE4691" w:rsidP="001E38E9">
      <w:r>
        <w:rPr>
          <w:noProof/>
        </w:rPr>
        <w:lastRenderedPageBreak/>
        <w:drawing>
          <wp:inline distT="0" distB="0" distL="0" distR="0" wp14:anchorId="03B00BDA" wp14:editId="13C34D31">
            <wp:extent cx="5270500" cy="3088005"/>
            <wp:effectExtent l="0" t="0" r="6350" b="0"/>
            <wp:docPr id="5" name="图片 5" descr="G:\My Documents\Desktop\2.5\二期整合与增强功能\定位系统支撑\设计材料\伪基站载扇BSA数据维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My Documents\Desktop\2.5\二期整合与增强功能\定位系统支撑\设计材料\伪基站载扇BSA数据维护.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0500" cy="3088005"/>
                    </a:xfrm>
                    <a:prstGeom prst="rect">
                      <a:avLst/>
                    </a:prstGeom>
                    <a:noFill/>
                    <a:ln>
                      <a:noFill/>
                    </a:ln>
                  </pic:spPr>
                </pic:pic>
              </a:graphicData>
            </a:graphic>
          </wp:inline>
        </w:drawing>
      </w:r>
    </w:p>
    <w:p w:rsidR="00B4453E" w:rsidRDefault="00B4453E" w:rsidP="00B4453E">
      <w:pPr>
        <w:pStyle w:val="a3"/>
        <w:ind w:left="420" w:firstLineChars="0" w:firstLine="0"/>
        <w:rPr>
          <w:b/>
        </w:rPr>
      </w:pPr>
      <w:r w:rsidRPr="00A9350F">
        <w:rPr>
          <w:rFonts w:hint="eastAsia"/>
          <w:b/>
        </w:rPr>
        <w:t>功能点：</w:t>
      </w:r>
    </w:p>
    <w:p w:rsidR="00B4453E" w:rsidRDefault="00B4453E" w:rsidP="000F51FC">
      <w:pPr>
        <w:pStyle w:val="a3"/>
        <w:numPr>
          <w:ilvl w:val="0"/>
          <w:numId w:val="32"/>
        </w:numPr>
        <w:ind w:firstLineChars="0"/>
      </w:pPr>
      <w:r>
        <w:rPr>
          <w:rFonts w:hint="eastAsia"/>
        </w:rPr>
        <w:t>选择“所有</w:t>
      </w:r>
      <w:r>
        <w:rPr>
          <w:rFonts w:hint="eastAsia"/>
        </w:rPr>
        <w:t>BSA</w:t>
      </w:r>
      <w:r>
        <w:rPr>
          <w:rFonts w:hint="eastAsia"/>
        </w:rPr>
        <w:t>数据”即可查询所选城市的所有</w:t>
      </w:r>
      <w:r>
        <w:rPr>
          <w:rFonts w:hint="eastAsia"/>
        </w:rPr>
        <w:t>BSA</w:t>
      </w:r>
      <w:r>
        <w:rPr>
          <w:rFonts w:hint="eastAsia"/>
        </w:rPr>
        <w:t>数据，并在左边的表格中呈现。</w:t>
      </w:r>
    </w:p>
    <w:p w:rsidR="00B4453E" w:rsidRDefault="00B4453E" w:rsidP="000F51FC">
      <w:pPr>
        <w:pStyle w:val="a3"/>
        <w:numPr>
          <w:ilvl w:val="0"/>
          <w:numId w:val="32"/>
        </w:numPr>
        <w:ind w:firstLineChars="0"/>
      </w:pPr>
      <w:r>
        <w:rPr>
          <w:rFonts w:hint="eastAsia"/>
        </w:rPr>
        <w:t>选择“有为空的数据”</w:t>
      </w:r>
      <w:r w:rsidRPr="00A13F4D">
        <w:rPr>
          <w:rFonts w:hint="eastAsia"/>
        </w:rPr>
        <w:t xml:space="preserve"> </w:t>
      </w:r>
      <w:r>
        <w:rPr>
          <w:rFonts w:hint="eastAsia"/>
        </w:rPr>
        <w:t>即可查询所选城市的有为空字段的</w:t>
      </w:r>
      <w:r>
        <w:rPr>
          <w:rFonts w:hint="eastAsia"/>
        </w:rPr>
        <w:t>BSA</w:t>
      </w:r>
      <w:r>
        <w:rPr>
          <w:rFonts w:hint="eastAsia"/>
        </w:rPr>
        <w:t>数据，并在左边的表格中呈现。</w:t>
      </w:r>
    </w:p>
    <w:p w:rsidR="00B4453E" w:rsidRDefault="00B4453E" w:rsidP="000F51FC">
      <w:pPr>
        <w:pStyle w:val="a3"/>
        <w:numPr>
          <w:ilvl w:val="0"/>
          <w:numId w:val="32"/>
        </w:numPr>
        <w:ind w:firstLineChars="0"/>
      </w:pPr>
      <w:r>
        <w:rPr>
          <w:rFonts w:hint="eastAsia"/>
        </w:rPr>
        <w:t>城市选项仅有功能权限的用户才可选，如有权限的省级用户可选择本省的部分或者全部城市。</w:t>
      </w:r>
    </w:p>
    <w:p w:rsidR="00B4453E" w:rsidRDefault="00B4453E" w:rsidP="000F51FC">
      <w:pPr>
        <w:pStyle w:val="a3"/>
        <w:numPr>
          <w:ilvl w:val="0"/>
          <w:numId w:val="32"/>
        </w:numPr>
        <w:ind w:firstLineChars="0"/>
      </w:pPr>
      <w:r>
        <w:rPr>
          <w:rFonts w:hint="eastAsia"/>
        </w:rPr>
        <w:t>批量导入按钮提供</w:t>
      </w:r>
      <w:r>
        <w:rPr>
          <w:rFonts w:hint="eastAsia"/>
        </w:rPr>
        <w:t>BSA</w:t>
      </w:r>
      <w:r>
        <w:rPr>
          <w:rFonts w:hint="eastAsia"/>
        </w:rPr>
        <w:t>数据的批量导入功能。导入流程参见“伪基站载扇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修改所选数据按钮提供对所选的</w:t>
      </w:r>
      <w:r>
        <w:rPr>
          <w:rFonts w:hint="eastAsia"/>
        </w:rPr>
        <w:t>BSA</w:t>
      </w:r>
      <w:r>
        <w:rPr>
          <w:rFonts w:hint="eastAsia"/>
        </w:rPr>
        <w:t>数据的批量修改的功能。可修改的字段和修改流程参见“伪基站载扇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增加一条数据按钮提供单条数据增加功能。增加流程和注意事项参见“伪基站载扇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导出所选数据按钮，提供导出所选的一条或者多条</w:t>
      </w:r>
      <w:r>
        <w:rPr>
          <w:rFonts w:hint="eastAsia"/>
        </w:rPr>
        <w:t>BSA</w:t>
      </w:r>
      <w:r>
        <w:rPr>
          <w:rFonts w:hint="eastAsia"/>
        </w:rPr>
        <w:t>数据，以</w:t>
      </w:r>
      <w:r>
        <w:rPr>
          <w:rFonts w:hint="eastAsia"/>
        </w:rPr>
        <w:t>CSV</w:t>
      </w:r>
      <w:r>
        <w:rPr>
          <w:rFonts w:hint="eastAsia"/>
        </w:rPr>
        <w:t>格式导出。</w:t>
      </w:r>
    </w:p>
    <w:p w:rsidR="00B4453E" w:rsidRDefault="00B4453E" w:rsidP="000F51FC">
      <w:pPr>
        <w:pStyle w:val="a3"/>
        <w:numPr>
          <w:ilvl w:val="0"/>
          <w:numId w:val="32"/>
        </w:numPr>
        <w:ind w:firstLineChars="0"/>
      </w:pPr>
      <w:r>
        <w:rPr>
          <w:rFonts w:hint="eastAsia"/>
        </w:rPr>
        <w:t>导出所有数据按钮，提供导出当前查询出的所有数据，以</w:t>
      </w:r>
      <w:r>
        <w:rPr>
          <w:rFonts w:hint="eastAsia"/>
        </w:rPr>
        <w:t>CSV</w:t>
      </w:r>
      <w:r>
        <w:rPr>
          <w:rFonts w:hint="eastAsia"/>
        </w:rPr>
        <w:t>格式导出。</w:t>
      </w:r>
    </w:p>
    <w:p w:rsidR="00D938E4" w:rsidRDefault="00B4453E" w:rsidP="000F51FC">
      <w:pPr>
        <w:pStyle w:val="a3"/>
        <w:numPr>
          <w:ilvl w:val="0"/>
          <w:numId w:val="32"/>
        </w:numPr>
        <w:ind w:firstLineChars="0"/>
      </w:pPr>
      <w:r>
        <w:rPr>
          <w:rFonts w:hint="eastAsia"/>
        </w:rPr>
        <w:t>查询字段除了</w:t>
      </w:r>
      <w:r>
        <w:rPr>
          <w:rFonts w:hint="eastAsia"/>
        </w:rPr>
        <w:t>BSA</w:t>
      </w:r>
      <w:r>
        <w:rPr>
          <w:rFonts w:hint="eastAsia"/>
        </w:rPr>
        <w:t>标准字段外还应包括：如下</w:t>
      </w:r>
    </w:p>
    <w:p w:rsidR="00EE4691" w:rsidRDefault="00D938E4" w:rsidP="000439F5">
      <w:pPr>
        <w:pStyle w:val="a3"/>
        <w:ind w:left="840" w:firstLineChars="0" w:firstLine="0"/>
      </w:pPr>
      <w:r>
        <w:rPr>
          <w:rFonts w:hint="eastAsia"/>
        </w:rPr>
        <w:t>BSA</w:t>
      </w:r>
      <w:r>
        <w:rPr>
          <w:rFonts w:hint="eastAsia"/>
        </w:rPr>
        <w:t>维护字段：</w:t>
      </w:r>
    </w:p>
    <w:tbl>
      <w:tblPr>
        <w:tblW w:w="1984" w:type="dxa"/>
        <w:tblInd w:w="959" w:type="dxa"/>
        <w:tblLook w:val="04A0" w:firstRow="1" w:lastRow="0" w:firstColumn="1" w:lastColumn="0" w:noHBand="0" w:noVBand="1"/>
      </w:tblPr>
      <w:tblGrid>
        <w:gridCol w:w="1984"/>
      </w:tblGrid>
      <w:tr w:rsidR="00D938E4" w:rsidRPr="0045035F" w:rsidTr="00EE4691">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938E4" w:rsidRPr="0045035F" w:rsidRDefault="00D938E4" w:rsidP="00EE4691">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D938E4" w:rsidRPr="0045035F" w:rsidTr="00EE469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rsidR="00D938E4" w:rsidRPr="0045035F" w:rsidRDefault="00D938E4" w:rsidP="00EE4691">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D938E4" w:rsidRPr="0045035F" w:rsidTr="00EE4691">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rsidR="00D938E4" w:rsidRPr="0045035F" w:rsidRDefault="00D938E4" w:rsidP="00EE4691">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最后一次更新人</w:t>
            </w:r>
          </w:p>
        </w:tc>
      </w:tr>
    </w:tbl>
    <w:p w:rsidR="00EE4691" w:rsidRDefault="00EE4691" w:rsidP="000439F5">
      <w:pPr>
        <w:pStyle w:val="a3"/>
        <w:ind w:left="840" w:firstLineChars="0" w:firstLine="0"/>
      </w:pPr>
    </w:p>
    <w:p w:rsidR="00D938E4" w:rsidRDefault="00D938E4" w:rsidP="000F51FC">
      <w:pPr>
        <w:pStyle w:val="a3"/>
        <w:numPr>
          <w:ilvl w:val="0"/>
          <w:numId w:val="32"/>
        </w:numPr>
        <w:ind w:firstLineChars="0"/>
      </w:pPr>
      <w:r>
        <w:rPr>
          <w:rFonts w:hint="eastAsia"/>
        </w:rPr>
        <w:t>点击“从台帐导入伪基站数据”实现从台帐导入伪基站</w:t>
      </w:r>
      <w:r>
        <w:rPr>
          <w:rFonts w:hint="eastAsia"/>
        </w:rPr>
        <w:t>BSA</w:t>
      </w:r>
      <w:r>
        <w:rPr>
          <w:rFonts w:hint="eastAsia"/>
        </w:rPr>
        <w:t>数据的功能。</w:t>
      </w:r>
    </w:p>
    <w:p w:rsidR="00EE4691" w:rsidRDefault="000949F9" w:rsidP="000439F5">
      <w:r>
        <w:rPr>
          <w:rFonts w:hint="eastAsia"/>
        </w:rPr>
        <w:tab/>
      </w:r>
      <w:r>
        <w:rPr>
          <w:rFonts w:hint="eastAsia"/>
        </w:rPr>
        <w:tab/>
      </w:r>
      <w:r>
        <w:rPr>
          <w:rFonts w:hint="eastAsia"/>
        </w:rPr>
        <w:t>第一步，设置过滤选项：</w:t>
      </w:r>
    </w:p>
    <w:p w:rsidR="00EE4691" w:rsidRDefault="003B3CB0" w:rsidP="000439F5">
      <w:pPr>
        <w:pStyle w:val="a3"/>
        <w:ind w:left="840" w:firstLineChars="0" w:firstLine="0"/>
      </w:pPr>
      <w:r>
        <w:rPr>
          <w:rStyle w:val="a7"/>
        </w:rPr>
        <w:lastRenderedPageBreak/>
        <w:commentReference w:id="18"/>
      </w:r>
      <w:r w:rsidR="00152D4E">
        <w:rPr>
          <w:noProof/>
        </w:rPr>
        <w:drawing>
          <wp:inline distT="0" distB="0" distL="0" distR="0" wp14:anchorId="4674FD9C" wp14:editId="113214FA">
            <wp:extent cx="4486275" cy="2571750"/>
            <wp:effectExtent l="0" t="0" r="9525" b="0"/>
            <wp:docPr id="68" name="图片 68" descr="G:\My Documents\Desktop\2.5\二期整合与增强功能\定位系统支撑\设计材料\伪基站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My Documents\Desktop\2.5\二期整合与增强功能\定位系统支撑\设计材料\伪基站_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6275" cy="2571750"/>
                    </a:xfrm>
                    <a:prstGeom prst="rect">
                      <a:avLst/>
                    </a:prstGeom>
                    <a:noFill/>
                    <a:ln>
                      <a:noFill/>
                    </a:ln>
                  </pic:spPr>
                </pic:pic>
              </a:graphicData>
            </a:graphic>
          </wp:inline>
        </w:drawing>
      </w:r>
    </w:p>
    <w:p w:rsidR="00EE4691" w:rsidRDefault="000949F9" w:rsidP="000439F5">
      <w:pPr>
        <w:pStyle w:val="a3"/>
        <w:ind w:left="840" w:firstLineChars="0" w:firstLine="0"/>
      </w:pPr>
      <w:r>
        <w:rPr>
          <w:rFonts w:hint="eastAsia"/>
        </w:rPr>
        <w:t>第二步：过滤出符合条件的同</w:t>
      </w:r>
      <w:r>
        <w:rPr>
          <w:rFonts w:hint="eastAsia"/>
        </w:rPr>
        <w:t>PN</w:t>
      </w:r>
      <w:r>
        <w:rPr>
          <w:rFonts w:hint="eastAsia"/>
        </w:rPr>
        <w:t>小区和直放站数据，供用户选择需要加入伪基站的数据</w:t>
      </w:r>
    </w:p>
    <w:p w:rsidR="00EE4691" w:rsidRDefault="00EE4691" w:rsidP="000439F5">
      <w:pPr>
        <w:pStyle w:val="a3"/>
        <w:ind w:left="840" w:firstLineChars="0" w:firstLine="0"/>
      </w:pPr>
      <w:r>
        <w:rPr>
          <w:noProof/>
        </w:rPr>
        <w:drawing>
          <wp:inline distT="0" distB="0" distL="0" distR="0" wp14:anchorId="495B835A" wp14:editId="56CAE6F1">
            <wp:extent cx="5270500" cy="3364230"/>
            <wp:effectExtent l="0" t="0" r="6350" b="7620"/>
            <wp:docPr id="7" name="图片 7" descr="G:\My Documents\Desktop\2.5\二期整合与增强功能\定位系统支撑\设计材料\伪基站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My Documents\Desktop\2.5\二期整合与增强功能\定位系统支撑\设计材料\伪基站_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0500" cy="3364230"/>
                    </a:xfrm>
                    <a:prstGeom prst="rect">
                      <a:avLst/>
                    </a:prstGeom>
                    <a:noFill/>
                    <a:ln>
                      <a:noFill/>
                    </a:ln>
                  </pic:spPr>
                </pic:pic>
              </a:graphicData>
            </a:graphic>
          </wp:inline>
        </w:drawing>
      </w:r>
    </w:p>
    <w:p w:rsidR="00152D4E" w:rsidRDefault="00152D4E" w:rsidP="000439F5">
      <w:pPr>
        <w:pStyle w:val="a3"/>
        <w:ind w:left="840" w:firstLineChars="0" w:firstLine="0"/>
      </w:pPr>
      <w:r>
        <w:t>主小区</w:t>
      </w:r>
      <w:proofErr w:type="gramStart"/>
      <w:r>
        <w:t>“</w:t>
      </w:r>
      <w:proofErr w:type="gramEnd"/>
      <w:r>
        <w:t>直放站信息</w:t>
      </w:r>
      <w:r>
        <w:t>“</w:t>
      </w:r>
      <w:r>
        <w:t>默认为</w:t>
      </w:r>
      <w:r>
        <w:t>1</w:t>
      </w:r>
      <w:r>
        <w:t>，但用户可以修改为</w:t>
      </w:r>
      <w:r>
        <w:t>0.</w:t>
      </w:r>
    </w:p>
    <w:p w:rsidR="00EE4691" w:rsidRDefault="00EE4691" w:rsidP="000439F5">
      <w:pPr>
        <w:pStyle w:val="a3"/>
        <w:numPr>
          <w:ilvl w:val="3"/>
          <w:numId w:val="28"/>
        </w:numPr>
        <w:ind w:firstLineChars="0"/>
      </w:pPr>
    </w:p>
    <w:p w:rsidR="00EE4691" w:rsidRDefault="00EE4691" w:rsidP="000439F5">
      <w:pPr>
        <w:pStyle w:val="a3"/>
        <w:ind w:left="840" w:firstLineChars="0" w:firstLine="0"/>
        <w:rPr>
          <w:noProof/>
        </w:rPr>
      </w:pPr>
      <w:r>
        <w:rPr>
          <w:noProof/>
        </w:rPr>
        <w:lastRenderedPageBreak/>
        <w:drawing>
          <wp:inline distT="0" distB="0" distL="0" distR="0" wp14:anchorId="410A7DD3" wp14:editId="4A89CC10">
            <wp:extent cx="5270500" cy="3493770"/>
            <wp:effectExtent l="0" t="0" r="6350" b="0"/>
            <wp:docPr id="27" name="图片 27" descr="G:\My Documents\Desktop\2.5\二期整合与增强功能\定位系统支撑\设计材料\伪基站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My Documents\Desktop\2.5\二期整合与增强功能\定位系统支撑\设计材料\伪基站_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0500" cy="3493770"/>
                    </a:xfrm>
                    <a:prstGeom prst="rect">
                      <a:avLst/>
                    </a:prstGeom>
                    <a:noFill/>
                    <a:ln>
                      <a:noFill/>
                    </a:ln>
                  </pic:spPr>
                </pic:pic>
              </a:graphicData>
            </a:graphic>
          </wp:inline>
        </w:drawing>
      </w:r>
    </w:p>
    <w:p w:rsidR="00EE4691" w:rsidRDefault="000949F9" w:rsidP="000439F5">
      <w:pPr>
        <w:pStyle w:val="a3"/>
        <w:ind w:left="840" w:firstLineChars="0" w:firstLine="0"/>
        <w:rPr>
          <w:noProof/>
        </w:rPr>
      </w:pPr>
      <w:r>
        <w:rPr>
          <w:rFonts w:hint="eastAsia"/>
          <w:noProof/>
        </w:rPr>
        <w:t>最后提示已成功加入伪基站</w:t>
      </w:r>
      <w:r>
        <w:rPr>
          <w:rFonts w:hint="eastAsia"/>
          <w:noProof/>
        </w:rPr>
        <w:t>BSA</w:t>
      </w:r>
      <w:r>
        <w:rPr>
          <w:rFonts w:hint="eastAsia"/>
          <w:noProof/>
        </w:rPr>
        <w:t>数据。</w:t>
      </w:r>
    </w:p>
    <w:p w:rsidR="00EE4691" w:rsidRDefault="00EE4691" w:rsidP="000439F5">
      <w:pPr>
        <w:pStyle w:val="a3"/>
        <w:ind w:left="840" w:firstLineChars="0" w:firstLine="0"/>
      </w:pPr>
      <w:r>
        <w:rPr>
          <w:noProof/>
        </w:rPr>
        <w:drawing>
          <wp:inline distT="0" distB="0" distL="0" distR="0" wp14:anchorId="2366556F" wp14:editId="27E85213">
            <wp:extent cx="1898015" cy="1854835"/>
            <wp:effectExtent l="0" t="0" r="6985" b="0"/>
            <wp:docPr id="28" name="图片 28" descr="G:\My Documents\Desktop\2.5\二期整合与增强功能\定位系统支撑\设计材料\伪基站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My Documents\Desktop\2.5\二期整合与增强功能\定位系统支撑\设计材料\伪基站_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8015" cy="1854835"/>
                    </a:xfrm>
                    <a:prstGeom prst="rect">
                      <a:avLst/>
                    </a:prstGeom>
                    <a:noFill/>
                    <a:ln>
                      <a:noFill/>
                    </a:ln>
                  </pic:spPr>
                </pic:pic>
              </a:graphicData>
            </a:graphic>
          </wp:inline>
        </w:drawing>
      </w:r>
    </w:p>
    <w:p w:rsidR="00374D97" w:rsidRDefault="00891989" w:rsidP="000F51FC">
      <w:pPr>
        <w:pStyle w:val="4"/>
        <w:numPr>
          <w:ilvl w:val="3"/>
          <w:numId w:val="36"/>
        </w:numPr>
      </w:pPr>
      <w:r>
        <w:rPr>
          <w:rFonts w:hint="eastAsia"/>
        </w:rPr>
        <w:t>BSA</w:t>
      </w:r>
      <w:r>
        <w:rPr>
          <w:rFonts w:hint="eastAsia"/>
        </w:rPr>
        <w:t>数据核查</w:t>
      </w:r>
    </w:p>
    <w:p w:rsidR="006C2A1C" w:rsidRPr="006C2A1C" w:rsidRDefault="006C2A1C" w:rsidP="006C2A1C">
      <w:r>
        <w:rPr>
          <w:rFonts w:hint="eastAsia"/>
        </w:rPr>
        <w:tab/>
      </w:r>
      <w:r>
        <w:rPr>
          <w:rFonts w:hint="eastAsia"/>
        </w:rPr>
        <w:t>本功能提供</w:t>
      </w:r>
      <w:r>
        <w:rPr>
          <w:rFonts w:hint="eastAsia"/>
        </w:rPr>
        <w:t>BSA</w:t>
      </w:r>
      <w:r>
        <w:rPr>
          <w:rFonts w:hint="eastAsia"/>
        </w:rPr>
        <w:t>数据核查功能，可提供“</w:t>
      </w:r>
      <w:r>
        <w:rPr>
          <w:rFonts w:hint="eastAsia"/>
        </w:rPr>
        <w:t>BSA</w:t>
      </w:r>
      <w:r>
        <w:rPr>
          <w:rFonts w:hint="eastAsia"/>
        </w:rPr>
        <w:t>工参数据合法性检查”中的</w:t>
      </w:r>
      <w:r>
        <w:rPr>
          <w:rFonts w:hint="eastAsia"/>
        </w:rPr>
        <w:t>2</w:t>
      </w:r>
      <w:r>
        <w:rPr>
          <w:rFonts w:hint="eastAsia"/>
        </w:rPr>
        <w:t>）</w:t>
      </w:r>
      <w:r>
        <w:rPr>
          <w:rFonts w:hint="eastAsia"/>
        </w:rPr>
        <w:t>~</w:t>
      </w:r>
      <w:r w:rsidR="004B722B">
        <w:rPr>
          <w:rFonts w:hint="eastAsia"/>
        </w:rPr>
        <w:t>13</w:t>
      </w:r>
      <w:r>
        <w:rPr>
          <w:rFonts w:hint="eastAsia"/>
        </w:rPr>
        <w:t>）</w:t>
      </w:r>
      <w:r w:rsidR="002C242E">
        <w:rPr>
          <w:rFonts w:hint="eastAsia"/>
        </w:rPr>
        <w:t>项</w:t>
      </w:r>
      <w:r>
        <w:rPr>
          <w:rFonts w:hint="eastAsia"/>
        </w:rPr>
        <w:t>核查。点击“核查</w:t>
      </w:r>
      <w:r>
        <w:rPr>
          <w:rFonts w:hint="eastAsia"/>
        </w:rPr>
        <w:t>BSA</w:t>
      </w:r>
      <w:r>
        <w:rPr>
          <w:rFonts w:hint="eastAsia"/>
        </w:rPr>
        <w:t>数据”进入功能界面。</w:t>
      </w:r>
    </w:p>
    <w:p w:rsidR="00267B16" w:rsidRDefault="006C2A1C" w:rsidP="006C2A1C">
      <w:r>
        <w:rPr>
          <w:noProof/>
        </w:rPr>
        <w:lastRenderedPageBreak/>
        <w:drawing>
          <wp:inline distT="0" distB="0" distL="0" distR="0" wp14:anchorId="16A17913" wp14:editId="4BAE7D08">
            <wp:extent cx="5270500" cy="306260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rsidR="006C2A1C" w:rsidRDefault="006C2A1C" w:rsidP="006C2A1C">
      <w:pPr>
        <w:rPr>
          <w:b/>
        </w:rPr>
      </w:pPr>
      <w:r w:rsidRPr="006C2A1C">
        <w:rPr>
          <w:rFonts w:hint="eastAsia"/>
          <w:b/>
        </w:rPr>
        <w:t>功能点：</w:t>
      </w:r>
    </w:p>
    <w:p w:rsidR="002C242E" w:rsidRDefault="002C242E" w:rsidP="000F51FC">
      <w:pPr>
        <w:pStyle w:val="a3"/>
        <w:numPr>
          <w:ilvl w:val="0"/>
          <w:numId w:val="33"/>
        </w:numPr>
        <w:ind w:firstLineChars="0"/>
      </w:pPr>
      <w:r>
        <w:rPr>
          <w:rFonts w:hint="eastAsia"/>
        </w:rPr>
        <w:t>城市选项仅有功能权限的用户才可选，如有权限的省级用户可选择本省的部分或者全部城市。</w:t>
      </w:r>
    </w:p>
    <w:p w:rsidR="002C242E" w:rsidRDefault="002C242E" w:rsidP="000F51FC">
      <w:pPr>
        <w:pStyle w:val="a3"/>
        <w:numPr>
          <w:ilvl w:val="0"/>
          <w:numId w:val="33"/>
        </w:numPr>
        <w:ind w:firstLineChars="0"/>
      </w:pPr>
      <w:r>
        <w:rPr>
          <w:rFonts w:hint="eastAsia"/>
        </w:rPr>
        <w:t>可选和核查项为“</w:t>
      </w:r>
      <w:r>
        <w:rPr>
          <w:rFonts w:hint="eastAsia"/>
        </w:rPr>
        <w:t>BSA</w:t>
      </w:r>
      <w:r>
        <w:rPr>
          <w:rFonts w:hint="eastAsia"/>
        </w:rPr>
        <w:t>工参数据合法性检查”中的</w:t>
      </w:r>
      <w:r>
        <w:rPr>
          <w:rFonts w:hint="eastAsia"/>
        </w:rPr>
        <w:t>2</w:t>
      </w:r>
      <w:r>
        <w:rPr>
          <w:rFonts w:hint="eastAsia"/>
        </w:rPr>
        <w:t>）</w:t>
      </w:r>
      <w:r>
        <w:rPr>
          <w:rFonts w:hint="eastAsia"/>
        </w:rPr>
        <w:t>~</w:t>
      </w:r>
      <w:r w:rsidR="004B722B">
        <w:rPr>
          <w:rFonts w:hint="eastAsia"/>
        </w:rPr>
        <w:t>13</w:t>
      </w:r>
      <w:r>
        <w:rPr>
          <w:rFonts w:hint="eastAsia"/>
        </w:rPr>
        <w:t>）项。可多选。</w:t>
      </w:r>
    </w:p>
    <w:p w:rsidR="002C242E" w:rsidRDefault="002C242E" w:rsidP="000F51FC">
      <w:pPr>
        <w:pStyle w:val="a3"/>
        <w:numPr>
          <w:ilvl w:val="0"/>
          <w:numId w:val="33"/>
        </w:numPr>
        <w:ind w:firstLineChars="0"/>
      </w:pPr>
      <w:r>
        <w:rPr>
          <w:rFonts w:hint="eastAsia"/>
        </w:rPr>
        <w:t>点击“核查”按钮可对所选城市的</w:t>
      </w:r>
      <w:r>
        <w:rPr>
          <w:rFonts w:hint="eastAsia"/>
        </w:rPr>
        <w:t>SID</w:t>
      </w:r>
      <w:r>
        <w:rPr>
          <w:rFonts w:hint="eastAsia"/>
        </w:rPr>
        <w:t>下的所有</w:t>
      </w:r>
      <w:r>
        <w:rPr>
          <w:rFonts w:hint="eastAsia"/>
        </w:rPr>
        <w:t>BSA</w:t>
      </w:r>
      <w:r>
        <w:rPr>
          <w:rFonts w:hint="eastAsia"/>
        </w:rPr>
        <w:t>数据进行核查。核查方式参加“</w:t>
      </w:r>
      <w:r>
        <w:rPr>
          <w:rFonts w:hint="eastAsia"/>
        </w:rPr>
        <w:t>BSA</w:t>
      </w:r>
      <w:r>
        <w:rPr>
          <w:rFonts w:hint="eastAsia"/>
        </w:rPr>
        <w:t>工参数据合法性检查”的描述。</w:t>
      </w:r>
    </w:p>
    <w:p w:rsidR="001324EB" w:rsidRDefault="001324EB" w:rsidP="000F51FC">
      <w:pPr>
        <w:pStyle w:val="a3"/>
        <w:numPr>
          <w:ilvl w:val="0"/>
          <w:numId w:val="33"/>
        </w:numPr>
        <w:ind w:firstLineChars="0"/>
      </w:pPr>
      <w:r>
        <w:rPr>
          <w:rFonts w:hint="eastAsia"/>
        </w:rPr>
        <w:t>点击“核查”按钮后，在核查完成之前，“取消”按钮有效。可点击“取消”按钮取消核查。其余时间“取消”按钮无效。</w:t>
      </w:r>
    </w:p>
    <w:p w:rsidR="00712D38" w:rsidRDefault="00712D38" w:rsidP="000F51FC">
      <w:pPr>
        <w:pStyle w:val="a3"/>
        <w:numPr>
          <w:ilvl w:val="0"/>
          <w:numId w:val="33"/>
        </w:numPr>
        <w:ind w:firstLineChars="0"/>
      </w:pPr>
      <w:r>
        <w:rPr>
          <w:rFonts w:hint="eastAsia"/>
        </w:rPr>
        <w:t>核查出来有问题的</w:t>
      </w:r>
      <w:r>
        <w:rPr>
          <w:rFonts w:hint="eastAsia"/>
        </w:rPr>
        <w:t>BSA</w:t>
      </w:r>
      <w:r>
        <w:rPr>
          <w:rFonts w:hint="eastAsia"/>
        </w:rPr>
        <w:t>数据以表格形式呈现，对应有问题的字段表格标红；如是核查出</w:t>
      </w:r>
      <w:r>
        <w:rPr>
          <w:rFonts w:hint="eastAsia"/>
        </w:rPr>
        <w:t>DO</w:t>
      </w:r>
      <w:r>
        <w:rPr>
          <w:rFonts w:hint="eastAsia"/>
        </w:rPr>
        <w:t>载扇，则对应数据整行表红。</w:t>
      </w:r>
    </w:p>
    <w:p w:rsidR="00B67A5B" w:rsidRDefault="00B67A5B" w:rsidP="000F51FC">
      <w:pPr>
        <w:pStyle w:val="4"/>
        <w:numPr>
          <w:ilvl w:val="3"/>
          <w:numId w:val="36"/>
        </w:numPr>
      </w:pPr>
      <w:r>
        <w:rPr>
          <w:rFonts w:hint="eastAsia"/>
        </w:rPr>
        <w:t>查询从</w:t>
      </w:r>
      <w:r>
        <w:rPr>
          <w:rFonts w:hint="eastAsia"/>
        </w:rPr>
        <w:t>PDE</w:t>
      </w:r>
      <w:r>
        <w:rPr>
          <w:rFonts w:hint="eastAsia"/>
        </w:rPr>
        <w:t>服务器上导出的数据</w:t>
      </w:r>
    </w:p>
    <w:p w:rsidR="00B67A5B" w:rsidRDefault="00B67A5B" w:rsidP="00B67A5B">
      <w:r>
        <w:rPr>
          <w:rFonts w:hint="eastAsia"/>
        </w:rPr>
        <w:t>本功能提供查询</w:t>
      </w:r>
      <w:r>
        <w:rPr>
          <w:rFonts w:hint="eastAsia"/>
        </w:rPr>
        <w:t>PDE</w:t>
      </w:r>
      <w:r>
        <w:rPr>
          <w:rFonts w:hint="eastAsia"/>
        </w:rPr>
        <w:t>服务器上的本省和</w:t>
      </w:r>
      <w:proofErr w:type="gramStart"/>
      <w:r>
        <w:rPr>
          <w:rFonts w:hint="eastAsia"/>
        </w:rPr>
        <w:t>相邻省</w:t>
      </w:r>
      <w:proofErr w:type="gramEnd"/>
      <w:r>
        <w:rPr>
          <w:rFonts w:hint="eastAsia"/>
        </w:rPr>
        <w:t>的</w:t>
      </w:r>
      <w:r>
        <w:rPr>
          <w:rFonts w:hint="eastAsia"/>
        </w:rPr>
        <w:t>BSA</w:t>
      </w:r>
      <w:r>
        <w:rPr>
          <w:rFonts w:hint="eastAsia"/>
        </w:rPr>
        <w:t>数据功能。</w:t>
      </w:r>
      <w:r w:rsidR="007C34A2">
        <w:rPr>
          <w:rFonts w:hint="eastAsia"/>
        </w:rPr>
        <w:t>点击“从</w:t>
      </w:r>
      <w:r w:rsidR="007C34A2">
        <w:rPr>
          <w:rFonts w:hint="eastAsia"/>
        </w:rPr>
        <w:t>PDE</w:t>
      </w:r>
      <w:r w:rsidR="007C34A2">
        <w:rPr>
          <w:rFonts w:hint="eastAsia"/>
        </w:rPr>
        <w:t>服务器上导出的</w:t>
      </w:r>
      <w:r w:rsidR="007C34A2">
        <w:rPr>
          <w:rFonts w:hint="eastAsia"/>
        </w:rPr>
        <w:t>BSA</w:t>
      </w:r>
      <w:r w:rsidR="007C34A2">
        <w:rPr>
          <w:rFonts w:hint="eastAsia"/>
        </w:rPr>
        <w:t>数据”进入本项功能。</w:t>
      </w:r>
    </w:p>
    <w:p w:rsidR="007C34A2" w:rsidRDefault="007C34A2" w:rsidP="00B67A5B">
      <w:r>
        <w:rPr>
          <w:rFonts w:hint="eastAsia"/>
          <w:noProof/>
        </w:rPr>
        <w:lastRenderedPageBreak/>
        <w:drawing>
          <wp:inline distT="0" distB="0" distL="0" distR="0" wp14:anchorId="7FFF7F68" wp14:editId="07C7C161">
            <wp:extent cx="5270500" cy="3062605"/>
            <wp:effectExtent l="0" t="0" r="635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rsidR="007C34A2" w:rsidRDefault="007C34A2" w:rsidP="00B67A5B">
      <w:r>
        <w:rPr>
          <w:rFonts w:hint="eastAsia"/>
        </w:rPr>
        <w:t>功能点：</w:t>
      </w:r>
    </w:p>
    <w:p w:rsidR="007C34A2" w:rsidRDefault="007C34A2" w:rsidP="000F51FC">
      <w:pPr>
        <w:pStyle w:val="a3"/>
        <w:numPr>
          <w:ilvl w:val="0"/>
          <w:numId w:val="34"/>
        </w:numPr>
        <w:ind w:firstLineChars="0"/>
      </w:pPr>
      <w:r>
        <w:rPr>
          <w:rFonts w:hint="eastAsia"/>
        </w:rPr>
        <w:t>可选的省为相邻省，一次仅能选择一个省。</w:t>
      </w:r>
    </w:p>
    <w:p w:rsidR="007C34A2" w:rsidRDefault="007C34A2" w:rsidP="000F51FC">
      <w:pPr>
        <w:pStyle w:val="a3"/>
        <w:numPr>
          <w:ilvl w:val="0"/>
          <w:numId w:val="34"/>
        </w:numPr>
        <w:ind w:firstLineChars="0"/>
      </w:pPr>
      <w:r>
        <w:rPr>
          <w:rFonts w:hint="eastAsia"/>
        </w:rPr>
        <w:t>点击“从</w:t>
      </w:r>
      <w:r>
        <w:rPr>
          <w:rFonts w:hint="eastAsia"/>
        </w:rPr>
        <w:t>PDE</w:t>
      </w:r>
      <w:r>
        <w:rPr>
          <w:rFonts w:hint="eastAsia"/>
        </w:rPr>
        <w:t>服务器上导出的</w:t>
      </w:r>
      <w:r>
        <w:rPr>
          <w:rFonts w:hint="eastAsia"/>
        </w:rPr>
        <w:t>BSA</w:t>
      </w:r>
      <w:r>
        <w:rPr>
          <w:rFonts w:hint="eastAsia"/>
        </w:rPr>
        <w:t>数据”查询所选省的</w:t>
      </w:r>
      <w:r>
        <w:rPr>
          <w:rFonts w:hint="eastAsia"/>
        </w:rPr>
        <w:t>BSA</w:t>
      </w:r>
      <w:r>
        <w:rPr>
          <w:rFonts w:hint="eastAsia"/>
        </w:rPr>
        <w:t>数据。</w:t>
      </w:r>
    </w:p>
    <w:p w:rsidR="007C34A2" w:rsidRDefault="007C34A2" w:rsidP="000F51FC">
      <w:pPr>
        <w:pStyle w:val="a3"/>
        <w:numPr>
          <w:ilvl w:val="0"/>
          <w:numId w:val="34"/>
        </w:numPr>
        <w:ind w:firstLineChars="0"/>
      </w:pPr>
      <w:r>
        <w:rPr>
          <w:rFonts w:hint="eastAsia"/>
        </w:rPr>
        <w:t>结果已表格形式呈现。</w:t>
      </w:r>
    </w:p>
    <w:p w:rsidR="007C34A2" w:rsidRPr="00B67A5B" w:rsidRDefault="007C34A2" w:rsidP="000F51FC">
      <w:pPr>
        <w:pStyle w:val="a3"/>
        <w:numPr>
          <w:ilvl w:val="0"/>
          <w:numId w:val="34"/>
        </w:numPr>
        <w:ind w:firstLineChars="0"/>
      </w:pPr>
      <w:r>
        <w:rPr>
          <w:rFonts w:hint="eastAsia"/>
        </w:rPr>
        <w:t>数据来源为</w:t>
      </w:r>
      <w:r>
        <w:rPr>
          <w:rFonts w:hint="eastAsia"/>
        </w:rPr>
        <w:t>PDE</w:t>
      </w:r>
      <w:r>
        <w:rPr>
          <w:rFonts w:hint="eastAsia"/>
        </w:rPr>
        <w:t>服务上的导出文件，格式为标准的</w:t>
      </w:r>
      <w:r>
        <w:rPr>
          <w:rFonts w:hint="eastAsia"/>
        </w:rPr>
        <w:t>BSA</w:t>
      </w:r>
      <w:r>
        <w:rPr>
          <w:rFonts w:hint="eastAsia"/>
        </w:rPr>
        <w:t>数据格式。参见</w:t>
      </w:r>
      <w:r>
        <w:rPr>
          <w:rFonts w:hint="eastAsia"/>
        </w:rPr>
        <w:t>PDE</w:t>
      </w:r>
      <w:r>
        <w:rPr>
          <w:rFonts w:hint="eastAsia"/>
        </w:rPr>
        <w:t>服务器接口规范。</w:t>
      </w:r>
    </w:p>
    <w:p w:rsidR="002C242E" w:rsidRDefault="00B67A5B" w:rsidP="000F51FC">
      <w:pPr>
        <w:pStyle w:val="4"/>
        <w:numPr>
          <w:ilvl w:val="3"/>
          <w:numId w:val="36"/>
        </w:numPr>
      </w:pPr>
      <w:r>
        <w:rPr>
          <w:rFonts w:hint="eastAsia"/>
        </w:rPr>
        <w:t>BSA</w:t>
      </w:r>
      <w:r>
        <w:rPr>
          <w:rFonts w:hint="eastAsia"/>
        </w:rPr>
        <w:t>数据维护提醒设置</w:t>
      </w:r>
    </w:p>
    <w:p w:rsidR="00671A97" w:rsidRPr="00671A97" w:rsidRDefault="00671A97" w:rsidP="00671A97">
      <w:r>
        <w:rPr>
          <w:rFonts w:hint="eastAsia"/>
        </w:rPr>
        <w:tab/>
      </w:r>
      <w:r>
        <w:rPr>
          <w:rFonts w:hint="eastAsia"/>
        </w:rPr>
        <w:t>本功能提供无法从台</w:t>
      </w:r>
      <w:proofErr w:type="gramStart"/>
      <w:r>
        <w:rPr>
          <w:rFonts w:hint="eastAsia"/>
        </w:rPr>
        <w:t>账或者</w:t>
      </w:r>
      <w:proofErr w:type="gramEnd"/>
      <w:r>
        <w:rPr>
          <w:rFonts w:hint="eastAsia"/>
        </w:rPr>
        <w:t>参数配置更新，字段有为空的</w:t>
      </w:r>
      <w:r>
        <w:rPr>
          <w:rFonts w:hint="eastAsia"/>
        </w:rPr>
        <w:t>BSA</w:t>
      </w:r>
      <w:r>
        <w:rPr>
          <w:rFonts w:hint="eastAsia"/>
        </w:rPr>
        <w:t>数据的维护通知方式。点击“</w:t>
      </w:r>
      <w:r>
        <w:rPr>
          <w:rFonts w:hint="eastAsia"/>
        </w:rPr>
        <w:t>BSA</w:t>
      </w:r>
      <w:r>
        <w:rPr>
          <w:rFonts w:hint="eastAsia"/>
        </w:rPr>
        <w:t>数据维护提醒设置”功能进入。</w:t>
      </w:r>
    </w:p>
    <w:p w:rsidR="00C74C62" w:rsidRDefault="00671A97" w:rsidP="00C74C62">
      <w:r>
        <w:rPr>
          <w:rFonts w:hint="eastAsia"/>
          <w:noProof/>
        </w:rPr>
        <w:drawing>
          <wp:inline distT="0" distB="0" distL="0" distR="0" wp14:anchorId="15525ED0" wp14:editId="140C0A5C">
            <wp:extent cx="5270500" cy="3062605"/>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0500" cy="3062605"/>
                    </a:xfrm>
                    <a:prstGeom prst="rect">
                      <a:avLst/>
                    </a:prstGeom>
                    <a:noFill/>
                    <a:ln>
                      <a:noFill/>
                    </a:ln>
                  </pic:spPr>
                </pic:pic>
              </a:graphicData>
            </a:graphic>
          </wp:inline>
        </w:drawing>
      </w:r>
    </w:p>
    <w:p w:rsidR="00671A97" w:rsidRDefault="00671A97" w:rsidP="00C74C62">
      <w:r>
        <w:rPr>
          <w:rFonts w:hint="eastAsia"/>
        </w:rPr>
        <w:t>功能点：</w:t>
      </w:r>
    </w:p>
    <w:p w:rsidR="00671A97" w:rsidRDefault="00671A97" w:rsidP="000F51FC">
      <w:pPr>
        <w:pStyle w:val="a3"/>
        <w:numPr>
          <w:ilvl w:val="0"/>
          <w:numId w:val="35"/>
        </w:numPr>
        <w:ind w:firstLineChars="0"/>
      </w:pPr>
      <w:r>
        <w:rPr>
          <w:rFonts w:hint="eastAsia"/>
        </w:rPr>
        <w:lastRenderedPageBreak/>
        <w:t>城市选项仅有功能权限的用户才可选，如有权限的省级用户可选择本省的</w:t>
      </w:r>
      <w:r w:rsidR="00DD2F7A">
        <w:rPr>
          <w:rFonts w:hint="eastAsia"/>
        </w:rPr>
        <w:t>任何</w:t>
      </w:r>
      <w:r>
        <w:rPr>
          <w:rFonts w:hint="eastAsia"/>
        </w:rPr>
        <w:t>城市</w:t>
      </w:r>
      <w:r w:rsidR="00DD2F7A">
        <w:rPr>
          <w:rFonts w:hint="eastAsia"/>
        </w:rPr>
        <w:t>，仅能选择一个城市</w:t>
      </w:r>
      <w:r>
        <w:rPr>
          <w:rFonts w:hint="eastAsia"/>
        </w:rPr>
        <w:t>。</w:t>
      </w:r>
    </w:p>
    <w:p w:rsidR="00671A97" w:rsidRDefault="00671A97" w:rsidP="000F51FC">
      <w:pPr>
        <w:pStyle w:val="a3"/>
        <w:numPr>
          <w:ilvl w:val="0"/>
          <w:numId w:val="35"/>
        </w:numPr>
        <w:ind w:firstLineChars="0"/>
      </w:pPr>
      <w:r>
        <w:rPr>
          <w:rFonts w:hint="eastAsia"/>
        </w:rPr>
        <w:t>主界面关于通知的设置默认不可编辑，“修改”按钮有效，“保存修改”按钮无效“。点击“修改”后，才能编辑，“修改”按钮无效，“保存修改”按钮有效。</w:t>
      </w:r>
    </w:p>
    <w:p w:rsidR="00671A97" w:rsidRDefault="00671A97" w:rsidP="000F51FC">
      <w:pPr>
        <w:pStyle w:val="a3"/>
        <w:numPr>
          <w:ilvl w:val="0"/>
          <w:numId w:val="35"/>
        </w:numPr>
        <w:ind w:firstLineChars="0"/>
      </w:pPr>
      <w:r>
        <w:rPr>
          <w:rFonts w:hint="eastAsia"/>
        </w:rPr>
        <w:t>可通过勾选“设置生效”方式设置该通知设置是否有效。</w:t>
      </w:r>
    </w:p>
    <w:p w:rsidR="00671A97" w:rsidRDefault="00671A97" w:rsidP="000F51FC">
      <w:pPr>
        <w:pStyle w:val="a3"/>
        <w:numPr>
          <w:ilvl w:val="0"/>
          <w:numId w:val="35"/>
        </w:numPr>
        <w:ind w:firstLineChars="0"/>
      </w:pPr>
      <w:r>
        <w:rPr>
          <w:rFonts w:hint="eastAsia"/>
        </w:rPr>
        <w:t>可选择通知方式“邮件”、还是“短信”可多选。</w:t>
      </w:r>
    </w:p>
    <w:p w:rsidR="00671A97" w:rsidRDefault="00671A97" w:rsidP="000F51FC">
      <w:pPr>
        <w:pStyle w:val="a3"/>
        <w:numPr>
          <w:ilvl w:val="0"/>
          <w:numId w:val="35"/>
        </w:numPr>
        <w:ind w:firstLineChars="0"/>
      </w:pPr>
      <w:r>
        <w:rPr>
          <w:rFonts w:hint="eastAsia"/>
        </w:rPr>
        <w:t>可选择通知的内容：定位日志中</w:t>
      </w:r>
      <w:r>
        <w:rPr>
          <w:rFonts w:hint="eastAsia"/>
        </w:rPr>
        <w:t>BS</w:t>
      </w:r>
      <w:r>
        <w:rPr>
          <w:rFonts w:hint="eastAsia"/>
        </w:rPr>
        <w:t>查找</w:t>
      </w:r>
      <w:proofErr w:type="gramStart"/>
      <w:r>
        <w:rPr>
          <w:rFonts w:hint="eastAsia"/>
        </w:rPr>
        <w:t>失败网元无</w:t>
      </w:r>
      <w:proofErr w:type="gramEnd"/>
      <w:r>
        <w:rPr>
          <w:rFonts w:hint="eastAsia"/>
        </w:rPr>
        <w:t>BSA</w:t>
      </w:r>
      <w:r>
        <w:rPr>
          <w:rFonts w:hint="eastAsia"/>
        </w:rPr>
        <w:t>数据或者有字段为空，或者从参数配置中获取的</w:t>
      </w:r>
      <w:proofErr w:type="gramStart"/>
      <w:r>
        <w:rPr>
          <w:rFonts w:hint="eastAsia"/>
        </w:rPr>
        <w:t>载扇无</w:t>
      </w:r>
      <w:proofErr w:type="gramEnd"/>
      <w:r>
        <w:rPr>
          <w:rFonts w:hint="eastAsia"/>
        </w:rPr>
        <w:t>BSA</w:t>
      </w:r>
      <w:r>
        <w:rPr>
          <w:rFonts w:hint="eastAsia"/>
        </w:rPr>
        <w:t>数据，可多选。</w:t>
      </w:r>
    </w:p>
    <w:p w:rsidR="00671A97" w:rsidRDefault="00671A97" w:rsidP="000F51FC">
      <w:pPr>
        <w:pStyle w:val="a3"/>
        <w:numPr>
          <w:ilvl w:val="0"/>
          <w:numId w:val="35"/>
        </w:numPr>
        <w:ind w:firstLineChars="0"/>
      </w:pPr>
      <w:r>
        <w:rPr>
          <w:rFonts w:hint="eastAsia"/>
        </w:rPr>
        <w:t>可选择通知对象。</w:t>
      </w:r>
    </w:p>
    <w:p w:rsidR="006E53E3" w:rsidRDefault="006E53E3" w:rsidP="000F51FC">
      <w:pPr>
        <w:pStyle w:val="a3"/>
        <w:numPr>
          <w:ilvl w:val="0"/>
          <w:numId w:val="35"/>
        </w:numPr>
        <w:ind w:firstLineChars="0"/>
      </w:pPr>
      <w:r>
        <w:rPr>
          <w:rFonts w:hint="eastAsia"/>
        </w:rPr>
        <w:t>设置好后，可点击“保存修改”按钮保存当前修改。</w:t>
      </w:r>
      <w:r w:rsidR="00185A47">
        <w:rPr>
          <w:rFonts w:hint="eastAsia"/>
        </w:rPr>
        <w:t>系统保存后，弹出窗口提醒用户已保存。此后，“保存修改”按钮无效；“修改”按钮有效。</w:t>
      </w:r>
    </w:p>
    <w:p w:rsidR="0011145E" w:rsidRDefault="0011145E" w:rsidP="000F51FC">
      <w:pPr>
        <w:pStyle w:val="a3"/>
        <w:numPr>
          <w:ilvl w:val="0"/>
          <w:numId w:val="35"/>
        </w:numPr>
        <w:ind w:firstLineChars="0"/>
      </w:pPr>
      <w:r>
        <w:rPr>
          <w:rFonts w:hint="eastAsia"/>
        </w:rPr>
        <w:t>根据设置，当系统从定位日志获取到</w:t>
      </w:r>
      <w:r>
        <w:rPr>
          <w:rFonts w:hint="eastAsia"/>
        </w:rPr>
        <w:t>BS</w:t>
      </w:r>
      <w:r>
        <w:rPr>
          <w:rFonts w:hint="eastAsia"/>
        </w:rPr>
        <w:t>查找失败的载扇，或者从参数配置获取的载扇，</w:t>
      </w:r>
      <w:r w:rsidR="00D864D3">
        <w:rPr>
          <w:rFonts w:hint="eastAsia"/>
        </w:rPr>
        <w:t>有</w:t>
      </w:r>
      <w:r w:rsidR="00D864D3">
        <w:rPr>
          <w:rFonts w:hint="eastAsia"/>
        </w:rPr>
        <w:t>BSA</w:t>
      </w:r>
      <w:r w:rsidR="00D864D3">
        <w:rPr>
          <w:rFonts w:hint="eastAsia"/>
        </w:rPr>
        <w:t>字段为空，则通过邮件或者短信的方式通知相关责任人。</w:t>
      </w:r>
    </w:p>
    <w:p w:rsidR="00671A97" w:rsidRPr="00671A97" w:rsidRDefault="00671A97" w:rsidP="00C74C62"/>
    <w:p w:rsidR="00267B16" w:rsidRPr="00336154" w:rsidRDefault="00267B16" w:rsidP="000F51FC">
      <w:pPr>
        <w:pStyle w:val="2"/>
        <w:numPr>
          <w:ilvl w:val="1"/>
          <w:numId w:val="36"/>
        </w:numPr>
      </w:pPr>
      <w:r>
        <w:rPr>
          <w:rFonts w:hint="eastAsia"/>
        </w:rPr>
        <w:t>辅助性功能描述</w:t>
      </w:r>
    </w:p>
    <w:p w:rsidR="00267B16" w:rsidRDefault="00267B16" w:rsidP="000F51FC">
      <w:pPr>
        <w:pStyle w:val="3"/>
        <w:numPr>
          <w:ilvl w:val="2"/>
          <w:numId w:val="36"/>
        </w:numPr>
      </w:pPr>
      <w:r>
        <w:rPr>
          <w:rFonts w:hint="eastAsia"/>
        </w:rPr>
        <w:t>BSA</w:t>
      </w:r>
      <w:r>
        <w:rPr>
          <w:rFonts w:hint="eastAsia"/>
        </w:rPr>
        <w:t>工参数据合法性检查</w:t>
      </w:r>
    </w:p>
    <w:p w:rsidR="00267B16" w:rsidRDefault="00267B16" w:rsidP="00267B16">
      <w:r>
        <w:rPr>
          <w:rFonts w:hint="eastAsia"/>
        </w:rPr>
        <w:tab/>
      </w:r>
      <w:r>
        <w:rPr>
          <w:rFonts w:hint="eastAsia"/>
        </w:rPr>
        <w:t>原始需求中</w:t>
      </w:r>
      <w:proofErr w:type="gramStart"/>
      <w:r>
        <w:rPr>
          <w:rFonts w:hint="eastAsia"/>
        </w:rPr>
        <w:t>含如下</w:t>
      </w:r>
      <w:proofErr w:type="gramEnd"/>
      <w:r>
        <w:rPr>
          <w:rFonts w:hint="eastAsia"/>
        </w:rPr>
        <w:t>12</w:t>
      </w:r>
      <w:r>
        <w:rPr>
          <w:rFonts w:hint="eastAsia"/>
        </w:rPr>
        <w:t>项核查内容。</w:t>
      </w:r>
    </w:p>
    <w:tbl>
      <w:tblPr>
        <w:tblW w:w="10860" w:type="dxa"/>
        <w:tblInd w:w="-885" w:type="dxa"/>
        <w:tblLook w:val="04A0" w:firstRow="1" w:lastRow="0" w:firstColumn="1" w:lastColumn="0" w:noHBand="0" w:noVBand="1"/>
      </w:tblPr>
      <w:tblGrid>
        <w:gridCol w:w="1860"/>
        <w:gridCol w:w="4760"/>
        <w:gridCol w:w="4240"/>
      </w:tblGrid>
      <w:tr w:rsidR="00267B16" w:rsidRPr="00294872" w:rsidTr="00A0670D">
        <w:trPr>
          <w:trHeight w:val="525"/>
        </w:trPr>
        <w:tc>
          <w:tcPr>
            <w:tcW w:w="18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检查项目类别</w:t>
            </w:r>
          </w:p>
        </w:tc>
        <w:tc>
          <w:tcPr>
            <w:tcW w:w="4760" w:type="dxa"/>
            <w:tcBorders>
              <w:top w:val="single" w:sz="8" w:space="0" w:color="auto"/>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自动上</w:t>
            </w:r>
            <w:proofErr w:type="gramStart"/>
            <w:r w:rsidRPr="00294872">
              <w:rPr>
                <w:rFonts w:ascii="楷体_GB2312" w:eastAsia="楷体_GB2312" w:hAnsi="宋体" w:cs="宋体" w:hint="eastAsia"/>
                <w:b/>
                <w:bCs/>
                <w:color w:val="000000"/>
                <w:kern w:val="0"/>
                <w:szCs w:val="21"/>
              </w:rPr>
              <w:t>传分析</w:t>
            </w:r>
            <w:proofErr w:type="gramEnd"/>
            <w:r w:rsidRPr="00294872">
              <w:rPr>
                <w:rFonts w:ascii="楷体_GB2312" w:eastAsia="楷体_GB2312" w:hAnsi="宋体" w:cs="宋体" w:hint="eastAsia"/>
                <w:b/>
                <w:bCs/>
                <w:color w:val="000000"/>
                <w:kern w:val="0"/>
                <w:szCs w:val="21"/>
              </w:rPr>
              <w:t>检查项目</w:t>
            </w:r>
          </w:p>
        </w:tc>
        <w:tc>
          <w:tcPr>
            <w:tcW w:w="4240" w:type="dxa"/>
            <w:tcBorders>
              <w:top w:val="single" w:sz="8" w:space="0" w:color="auto"/>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针对典型场景或针对gpsOne数据特殊要求</w:t>
            </w:r>
          </w:p>
        </w:tc>
      </w:tr>
      <w:tr w:rsidR="00267B16" w:rsidRPr="00294872" w:rsidTr="00A0670D">
        <w:trPr>
          <w:trHeight w:val="78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上传后缺失基站自动补充</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根据现有missing BS清单和BSC无线配置参数，生成相关BSA数据，自动上传补充相关基站信息</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285"/>
        </w:trPr>
        <w:tc>
          <w:tcPr>
            <w:tcW w:w="186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BSA基础资料数据自身相关性检查</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AB6D46">
              <w:rPr>
                <w:rFonts w:ascii="楷体_GB2312" w:eastAsia="楷体_GB2312" w:hAnsi="宋体" w:cs="宋体" w:hint="eastAsia"/>
                <w:color w:val="000000"/>
                <w:kern w:val="0"/>
                <w:szCs w:val="21"/>
                <w:highlight w:val="red"/>
              </w:rPr>
              <w:t>只填1x载频（不应配置do载频）</w:t>
            </w:r>
          </w:p>
        </w:tc>
        <w:tc>
          <w:tcPr>
            <w:tcW w:w="424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相关性基础检查</w:t>
            </w: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C25B0A">
              <w:rPr>
                <w:rFonts w:ascii="楷体_GB2312" w:eastAsia="楷体_GB2312" w:hAnsi="宋体" w:cs="宋体" w:hint="eastAsia"/>
                <w:color w:val="000000"/>
                <w:kern w:val="0"/>
                <w:szCs w:val="21"/>
                <w:highlight w:val="red"/>
              </w:rPr>
              <w:t>天线张角小于70度或大于360</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AB6D46">
              <w:rPr>
                <w:rFonts w:ascii="楷体_GB2312" w:eastAsia="楷体_GB2312" w:hAnsi="宋体" w:cs="宋体" w:hint="eastAsia"/>
                <w:color w:val="000000"/>
                <w:kern w:val="0"/>
                <w:szCs w:val="21"/>
                <w:highlight w:val="red"/>
              </w:rPr>
              <w:t>同站3或4扇区天线张角和小于360度圆周</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天线高度低于地形高度</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天线高度为海拔高度问题</w:t>
            </w: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AB6D46">
              <w:rPr>
                <w:rFonts w:ascii="楷体_GB2312" w:eastAsia="楷体_GB2312" w:hAnsi="宋体" w:cs="宋体" w:hint="eastAsia"/>
                <w:color w:val="000000"/>
                <w:kern w:val="0"/>
                <w:szCs w:val="21"/>
                <w:highlight w:val="red"/>
              </w:rPr>
              <w:t>与bsc配置经纬度偏移50m以上</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55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C25B0A" w:rsidRDefault="00267B16" w:rsidP="00A0670D">
            <w:pPr>
              <w:widowControl/>
              <w:rPr>
                <w:rFonts w:ascii="楷体_GB2312" w:eastAsia="楷体_GB2312" w:hAnsi="宋体" w:cs="宋体"/>
                <w:color w:val="000000"/>
                <w:kern w:val="0"/>
                <w:szCs w:val="21"/>
                <w:highlight w:val="red"/>
              </w:rPr>
            </w:pPr>
            <w:r w:rsidRPr="00C25B0A">
              <w:rPr>
                <w:rFonts w:ascii="楷体_GB2312" w:eastAsia="楷体_GB2312" w:hAnsi="宋体" w:cs="宋体" w:hint="eastAsia"/>
                <w:color w:val="000000"/>
                <w:kern w:val="0"/>
                <w:szCs w:val="21"/>
                <w:highlight w:val="red"/>
              </w:rPr>
              <w:t>扇区中心纬度，浮点，检查是否</w:t>
            </w:r>
            <w:r w:rsidRPr="00C25B0A">
              <w:rPr>
                <w:rFonts w:ascii="Calibri" w:eastAsia="楷体_GB2312" w:hAnsi="Calibri" w:cs="Calibri"/>
                <w:color w:val="000000"/>
                <w:kern w:val="0"/>
                <w:szCs w:val="21"/>
                <w:highlight w:val="red"/>
              </w:rPr>
              <w:t> </w:t>
            </w:r>
            <w:r w:rsidRPr="00C25B0A">
              <w:rPr>
                <w:rFonts w:ascii="楷体_GB2312" w:eastAsia="楷体_GB2312" w:hAnsi="宋体" w:cs="宋体" w:hint="eastAsia"/>
                <w:color w:val="000000"/>
                <w:kern w:val="0"/>
                <w:szCs w:val="21"/>
                <w:highlight w:val="red"/>
              </w:rPr>
              <w:t>满足按照"XXX.XXXXX"，保留五位小数。</w:t>
            </w:r>
          </w:p>
        </w:tc>
        <w:tc>
          <w:tcPr>
            <w:tcW w:w="424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相关性基础检查</w:t>
            </w:r>
          </w:p>
        </w:tc>
      </w:tr>
      <w:tr w:rsidR="00267B16" w:rsidRPr="00294872" w:rsidTr="00A0670D">
        <w:trPr>
          <w:trHeight w:val="52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C25B0A" w:rsidRDefault="00267B16" w:rsidP="00A0670D">
            <w:pPr>
              <w:widowControl/>
              <w:rPr>
                <w:rFonts w:ascii="楷体_GB2312" w:eastAsia="楷体_GB2312" w:hAnsi="宋体" w:cs="宋体"/>
                <w:color w:val="000000"/>
                <w:kern w:val="0"/>
                <w:szCs w:val="21"/>
                <w:highlight w:val="red"/>
              </w:rPr>
            </w:pPr>
            <w:r w:rsidRPr="00C25B0A">
              <w:rPr>
                <w:rFonts w:ascii="楷体_GB2312" w:eastAsia="楷体_GB2312" w:hAnsi="宋体" w:cs="宋体" w:hint="eastAsia"/>
                <w:color w:val="000000"/>
                <w:kern w:val="0"/>
                <w:szCs w:val="21"/>
                <w:highlight w:val="red"/>
              </w:rPr>
              <w:t>扇区中心经度，浮点，检查是否满足按照"XXX.XXXXX"，保留五位小数。</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扇区中心高度（米），高度大于0</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C25B0A">
              <w:rPr>
                <w:rFonts w:ascii="楷体_GB2312" w:eastAsia="楷体_GB2312" w:hAnsi="宋体" w:cs="宋体" w:hint="eastAsia"/>
                <w:color w:val="000000"/>
                <w:kern w:val="0"/>
                <w:szCs w:val="21"/>
                <w:highlight w:val="yellow"/>
              </w:rPr>
              <w:t>地表高度取整数，出现小数时取整。</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600"/>
        </w:trPr>
        <w:tc>
          <w:tcPr>
            <w:tcW w:w="186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BSA基础资料数据与BSC</w:t>
            </w:r>
            <w:proofErr w:type="gramStart"/>
            <w:r w:rsidRPr="00294872">
              <w:rPr>
                <w:rFonts w:ascii="楷体_GB2312" w:eastAsia="楷体_GB2312" w:hAnsi="宋体" w:cs="宋体" w:hint="eastAsia"/>
                <w:b/>
                <w:bCs/>
                <w:color w:val="000000"/>
                <w:kern w:val="0"/>
                <w:szCs w:val="21"/>
              </w:rPr>
              <w:t>现网配置</w:t>
            </w:r>
            <w:proofErr w:type="gramEnd"/>
            <w:r w:rsidRPr="00294872">
              <w:rPr>
                <w:rFonts w:ascii="楷体_GB2312" w:eastAsia="楷体_GB2312" w:hAnsi="宋体" w:cs="宋体" w:hint="eastAsia"/>
                <w:b/>
                <w:bCs/>
                <w:color w:val="000000"/>
                <w:kern w:val="0"/>
                <w:szCs w:val="21"/>
              </w:rPr>
              <w:t>数据相关性检查</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AB6D46">
              <w:rPr>
                <w:rFonts w:ascii="楷体_GB2312" w:eastAsia="楷体_GB2312" w:hAnsi="宋体" w:cs="宋体" w:hint="eastAsia"/>
                <w:color w:val="000000"/>
                <w:kern w:val="0"/>
                <w:szCs w:val="21"/>
                <w:highlight w:val="red"/>
              </w:rPr>
              <w:t>zte区配置同PN载频</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zte区同PN</w:t>
            </w:r>
            <w:proofErr w:type="gramStart"/>
            <w:r w:rsidRPr="00294872">
              <w:rPr>
                <w:rFonts w:ascii="楷体_GB2312" w:eastAsia="楷体_GB2312" w:hAnsi="宋体" w:cs="宋体" w:hint="eastAsia"/>
                <w:color w:val="000000"/>
                <w:kern w:val="0"/>
                <w:szCs w:val="21"/>
              </w:rPr>
              <w:t>废数据</w:t>
            </w:r>
            <w:proofErr w:type="gramEnd"/>
            <w:r w:rsidRPr="00294872">
              <w:rPr>
                <w:rFonts w:ascii="楷体_GB2312" w:eastAsia="楷体_GB2312" w:hAnsi="宋体" w:cs="宋体" w:hint="eastAsia"/>
                <w:color w:val="000000"/>
                <w:kern w:val="0"/>
                <w:szCs w:val="21"/>
              </w:rPr>
              <w:t>问题</w:t>
            </w:r>
          </w:p>
        </w:tc>
      </w:tr>
      <w:tr w:rsidR="00267B16" w:rsidRPr="00294872" w:rsidTr="00A0670D">
        <w:trPr>
          <w:trHeight w:val="79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AB6D46">
              <w:rPr>
                <w:rFonts w:ascii="楷体_GB2312" w:eastAsia="楷体_GB2312" w:hAnsi="宋体" w:cs="宋体" w:hint="eastAsia"/>
                <w:color w:val="000000"/>
                <w:kern w:val="0"/>
                <w:szCs w:val="21"/>
                <w:highlight w:val="red"/>
              </w:rPr>
              <w:t>有非本PNinc整数</w:t>
            </w:r>
            <w:proofErr w:type="gramStart"/>
            <w:r w:rsidRPr="00AB6D46">
              <w:rPr>
                <w:rFonts w:ascii="楷体_GB2312" w:eastAsia="楷体_GB2312" w:hAnsi="宋体" w:cs="宋体" w:hint="eastAsia"/>
                <w:color w:val="000000"/>
                <w:kern w:val="0"/>
                <w:szCs w:val="21"/>
                <w:highlight w:val="red"/>
              </w:rPr>
              <w:t>倍</w:t>
            </w:r>
            <w:proofErr w:type="gramEnd"/>
            <w:r w:rsidRPr="00AB6D46">
              <w:rPr>
                <w:rFonts w:ascii="楷体_GB2312" w:eastAsia="楷体_GB2312" w:hAnsi="宋体" w:cs="宋体" w:hint="eastAsia"/>
                <w:color w:val="000000"/>
                <w:kern w:val="0"/>
                <w:szCs w:val="21"/>
                <w:highlight w:val="red"/>
              </w:rPr>
              <w:t>的载频邻区</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PNinc的混用</w:t>
            </w:r>
            <w:proofErr w:type="gramStart"/>
            <w:r w:rsidRPr="00294872">
              <w:rPr>
                <w:rFonts w:ascii="楷体_GB2312" w:eastAsia="楷体_GB2312" w:hAnsi="宋体" w:cs="宋体" w:hint="eastAsia"/>
                <w:color w:val="000000"/>
                <w:kern w:val="0"/>
                <w:szCs w:val="21"/>
              </w:rPr>
              <w:t>导致高通定位</w:t>
            </w:r>
            <w:proofErr w:type="gramEnd"/>
            <w:r w:rsidRPr="00294872">
              <w:rPr>
                <w:rFonts w:ascii="楷体_GB2312" w:eastAsia="楷体_GB2312" w:hAnsi="宋体" w:cs="宋体" w:hint="eastAsia"/>
                <w:color w:val="000000"/>
                <w:kern w:val="0"/>
                <w:szCs w:val="21"/>
              </w:rPr>
              <w:t>算法PN混淆问题</w:t>
            </w:r>
          </w:p>
        </w:tc>
      </w:tr>
    </w:tbl>
    <w:p w:rsidR="00267B16" w:rsidRPr="00294872" w:rsidRDefault="00267B16" w:rsidP="00267B16">
      <w:pPr>
        <w:pStyle w:val="a3"/>
        <w:ind w:left="562" w:firstLineChars="0" w:firstLine="0"/>
      </w:pPr>
    </w:p>
    <w:p w:rsidR="00267B16" w:rsidRDefault="00267B16" w:rsidP="000F51FC">
      <w:pPr>
        <w:pStyle w:val="a3"/>
        <w:numPr>
          <w:ilvl w:val="0"/>
          <w:numId w:val="9"/>
        </w:numPr>
        <w:ind w:firstLineChars="0"/>
      </w:pPr>
      <w:r w:rsidRPr="00183E04">
        <w:rPr>
          <w:rFonts w:hint="eastAsia"/>
        </w:rPr>
        <w:t>根据现有</w:t>
      </w:r>
      <w:r w:rsidRPr="00183E04">
        <w:rPr>
          <w:rFonts w:hint="eastAsia"/>
        </w:rPr>
        <w:t>missing BS</w:t>
      </w:r>
      <w:r w:rsidRPr="00183E04">
        <w:rPr>
          <w:rFonts w:hint="eastAsia"/>
        </w:rPr>
        <w:t>清单和</w:t>
      </w:r>
      <w:r w:rsidRPr="00183E04">
        <w:rPr>
          <w:rFonts w:hint="eastAsia"/>
        </w:rPr>
        <w:t>BSC</w:t>
      </w:r>
      <w:r w:rsidRPr="00183E04">
        <w:rPr>
          <w:rFonts w:hint="eastAsia"/>
        </w:rPr>
        <w:t>无线配置参数，生成相关</w:t>
      </w:r>
      <w:r w:rsidRPr="00183E04">
        <w:rPr>
          <w:rFonts w:hint="eastAsia"/>
        </w:rPr>
        <w:t>BSA</w:t>
      </w:r>
      <w:r w:rsidRPr="00183E04">
        <w:rPr>
          <w:rFonts w:hint="eastAsia"/>
        </w:rPr>
        <w:t>数据，自动上传补充相关基站信息</w:t>
      </w:r>
      <w:r>
        <w:rPr>
          <w:rFonts w:hint="eastAsia"/>
        </w:rPr>
        <w:t>：平台自动分析实现。</w:t>
      </w:r>
    </w:p>
    <w:p w:rsidR="00267B16" w:rsidRDefault="00267B16" w:rsidP="000F51FC">
      <w:pPr>
        <w:pStyle w:val="a3"/>
        <w:numPr>
          <w:ilvl w:val="0"/>
          <w:numId w:val="9"/>
        </w:numPr>
        <w:ind w:firstLineChars="0"/>
      </w:pPr>
      <w:r w:rsidRPr="00294872">
        <w:rPr>
          <w:rFonts w:hint="eastAsia"/>
        </w:rPr>
        <w:lastRenderedPageBreak/>
        <w:t>只填</w:t>
      </w:r>
      <w:r w:rsidRPr="00294872">
        <w:rPr>
          <w:rFonts w:hint="eastAsia"/>
        </w:rPr>
        <w:t>1x</w:t>
      </w:r>
      <w:r w:rsidRPr="00294872">
        <w:rPr>
          <w:rFonts w:hint="eastAsia"/>
        </w:rPr>
        <w:t>载频（不应配置</w:t>
      </w:r>
      <w:r w:rsidRPr="00294872">
        <w:rPr>
          <w:rFonts w:hint="eastAsia"/>
        </w:rPr>
        <w:t>do</w:t>
      </w:r>
      <w:r w:rsidRPr="00294872">
        <w:rPr>
          <w:rFonts w:hint="eastAsia"/>
        </w:rPr>
        <w:t>载频）</w:t>
      </w:r>
      <w:r>
        <w:rPr>
          <w:rFonts w:hint="eastAsia"/>
        </w:rPr>
        <w:t>：当用户导入</w:t>
      </w:r>
      <w:r>
        <w:rPr>
          <w:rFonts w:hint="eastAsia"/>
        </w:rPr>
        <w:t>BSA</w:t>
      </w:r>
      <w:r>
        <w:rPr>
          <w:rFonts w:hint="eastAsia"/>
        </w:rPr>
        <w:t>数据进行检验，通过关联基础数据表获取</w:t>
      </w:r>
      <w:proofErr w:type="gramStart"/>
      <w:r>
        <w:rPr>
          <w:rFonts w:hint="eastAsia"/>
        </w:rPr>
        <w:t>该载扇的</w:t>
      </w:r>
      <w:proofErr w:type="gramEnd"/>
      <w:r>
        <w:rPr>
          <w:rFonts w:hint="eastAsia"/>
        </w:rPr>
        <w:t>业务类型进行判断，如果是</w:t>
      </w:r>
      <w:r>
        <w:rPr>
          <w:rFonts w:hint="eastAsia"/>
        </w:rPr>
        <w:t>DO</w:t>
      </w:r>
      <w:proofErr w:type="gramStart"/>
      <w:r>
        <w:rPr>
          <w:rFonts w:hint="eastAsia"/>
        </w:rPr>
        <w:t>载扇则</w:t>
      </w:r>
      <w:proofErr w:type="gramEnd"/>
      <w:r>
        <w:rPr>
          <w:rFonts w:hint="eastAsia"/>
        </w:rPr>
        <w:t>不添加。</w:t>
      </w:r>
    </w:p>
    <w:p w:rsidR="00267B16" w:rsidRDefault="00267B16" w:rsidP="000F51FC">
      <w:pPr>
        <w:pStyle w:val="a3"/>
        <w:numPr>
          <w:ilvl w:val="0"/>
          <w:numId w:val="9"/>
        </w:numPr>
        <w:ind w:firstLineChars="0"/>
      </w:pPr>
      <w:r w:rsidRPr="00DF6A91">
        <w:rPr>
          <w:rFonts w:hint="eastAsia"/>
        </w:rPr>
        <w:t>天线张角</w:t>
      </w:r>
      <w:r>
        <w:rPr>
          <w:rFonts w:hint="eastAsia"/>
        </w:rPr>
        <w:t>小于</w:t>
      </w:r>
      <w:r>
        <w:rPr>
          <w:rFonts w:hint="eastAsia"/>
        </w:rPr>
        <w:t>7</w:t>
      </w:r>
      <w:r w:rsidRPr="00DF6A91">
        <w:rPr>
          <w:rFonts w:hint="eastAsia"/>
        </w:rPr>
        <w:t>0</w:t>
      </w:r>
      <w:r w:rsidRPr="00DF6A91">
        <w:rPr>
          <w:rFonts w:hint="eastAsia"/>
        </w:rPr>
        <w:t>度</w:t>
      </w:r>
      <w:r>
        <w:rPr>
          <w:rFonts w:hint="eastAsia"/>
        </w:rPr>
        <w:t>或者大于</w:t>
      </w:r>
      <w:r>
        <w:rPr>
          <w:rFonts w:hint="eastAsia"/>
        </w:rPr>
        <w:t>360</w:t>
      </w:r>
      <w:r>
        <w:rPr>
          <w:rFonts w:hint="eastAsia"/>
        </w:rPr>
        <w:t>度：</w:t>
      </w:r>
      <w:r w:rsidRPr="00AA6BE2">
        <w:t>Antenna Opening</w:t>
      </w:r>
      <w:r>
        <w:rPr>
          <w:rFonts w:hint="eastAsia"/>
        </w:rPr>
        <w:t>&lt;70</w:t>
      </w:r>
      <w:r>
        <w:rPr>
          <w:rFonts w:hint="eastAsia"/>
        </w:rPr>
        <w:t>或者</w:t>
      </w:r>
      <w:r w:rsidRPr="00AA6BE2">
        <w:t>Antenna Opening</w:t>
      </w:r>
      <w:r>
        <w:rPr>
          <w:rFonts w:hint="eastAsia"/>
        </w:rPr>
        <w:t>&gt;360</w:t>
      </w:r>
      <w:r>
        <w:rPr>
          <w:rFonts w:hint="eastAsia"/>
        </w:rPr>
        <w:t>的</w:t>
      </w:r>
      <w:r>
        <w:rPr>
          <w:rFonts w:hint="eastAsia"/>
        </w:rPr>
        <w:t>BSA</w:t>
      </w:r>
      <w:r>
        <w:rPr>
          <w:rFonts w:hint="eastAsia"/>
        </w:rPr>
        <w:t>记录（包括外省边界伪</w:t>
      </w:r>
      <w:proofErr w:type="gramStart"/>
      <w:r>
        <w:rPr>
          <w:rFonts w:hint="eastAsia"/>
        </w:rPr>
        <w:t>基站载扇</w:t>
      </w:r>
      <w:proofErr w:type="gramEnd"/>
      <w:r>
        <w:rPr>
          <w:rFonts w:hint="eastAsia"/>
        </w:rPr>
        <w:t>BSA</w:t>
      </w:r>
      <w:r>
        <w:rPr>
          <w:rFonts w:hint="eastAsia"/>
        </w:rPr>
        <w:t>数据）、</w:t>
      </w:r>
      <w:proofErr w:type="gramStart"/>
      <w:r>
        <w:rPr>
          <w:rFonts w:hint="eastAsia"/>
        </w:rPr>
        <w:t>小区台</w:t>
      </w:r>
      <w:proofErr w:type="gramEnd"/>
      <w:r>
        <w:rPr>
          <w:rFonts w:hint="eastAsia"/>
        </w:rPr>
        <w:t>账和</w:t>
      </w:r>
      <w:r w:rsidR="00D72A24">
        <w:rPr>
          <w:rFonts w:hint="eastAsia"/>
        </w:rPr>
        <w:t>特殊覆盖小区</w:t>
      </w:r>
      <w:r>
        <w:rPr>
          <w:rFonts w:hint="eastAsia"/>
        </w:rPr>
        <w:t>BSA</w:t>
      </w:r>
      <w:r>
        <w:rPr>
          <w:rFonts w:hint="eastAsia"/>
        </w:rPr>
        <w:t>工参数据。提示对应的网元记录</w:t>
      </w:r>
    </w:p>
    <w:p w:rsidR="00267B16" w:rsidRDefault="00267B16" w:rsidP="000F51FC">
      <w:pPr>
        <w:pStyle w:val="a3"/>
        <w:numPr>
          <w:ilvl w:val="0"/>
          <w:numId w:val="9"/>
        </w:numPr>
        <w:ind w:firstLineChars="0"/>
      </w:pPr>
      <w:r>
        <w:rPr>
          <w:rFonts w:hint="eastAsia"/>
        </w:rPr>
        <w:t>同站</w:t>
      </w:r>
      <w:r>
        <w:rPr>
          <w:rFonts w:hint="eastAsia"/>
        </w:rPr>
        <w:t>3</w:t>
      </w:r>
      <w:r>
        <w:rPr>
          <w:rFonts w:hint="eastAsia"/>
        </w:rPr>
        <w:t>或者</w:t>
      </w:r>
      <w:r>
        <w:rPr>
          <w:rFonts w:hint="eastAsia"/>
        </w:rPr>
        <w:t>4</w:t>
      </w:r>
      <w:r>
        <w:rPr>
          <w:rFonts w:hint="eastAsia"/>
        </w:rPr>
        <w:t>扇区天线张角小于</w:t>
      </w:r>
      <w:r>
        <w:rPr>
          <w:rFonts w:hint="eastAsia"/>
        </w:rPr>
        <w:t>360</w:t>
      </w:r>
      <w:r>
        <w:rPr>
          <w:rFonts w:hint="eastAsia"/>
        </w:rPr>
        <w:t>度：核查有</w:t>
      </w:r>
      <w:r>
        <w:rPr>
          <w:rFonts w:hint="eastAsia"/>
        </w:rPr>
        <w:t>3</w:t>
      </w:r>
      <w:r>
        <w:rPr>
          <w:rFonts w:hint="eastAsia"/>
        </w:rPr>
        <w:t>个及以上扇区的基站，各扇区的</w:t>
      </w:r>
      <w:r w:rsidRPr="00AA6BE2">
        <w:t>Antenna Opening</w:t>
      </w:r>
      <w:r>
        <w:rPr>
          <w:rFonts w:hint="eastAsia"/>
        </w:rPr>
        <w:t>之和小于</w:t>
      </w:r>
      <w:r>
        <w:rPr>
          <w:rFonts w:hint="eastAsia"/>
        </w:rPr>
        <w:t xml:space="preserve">360 </w:t>
      </w:r>
      <w:r>
        <w:rPr>
          <w:rFonts w:hint="eastAsia"/>
        </w:rPr>
        <w:t>（</w:t>
      </w:r>
      <w:r>
        <w:rPr>
          <w:rFonts w:hint="eastAsia"/>
        </w:rPr>
        <w:t>SUM(</w:t>
      </w:r>
      <w:r w:rsidRPr="00AA6BE2">
        <w:t>Antenna Opening</w:t>
      </w:r>
      <w:r>
        <w:rPr>
          <w:rFonts w:hint="eastAsia"/>
        </w:rPr>
        <w:t>)&lt;360</w:t>
      </w:r>
      <w:r>
        <w:rPr>
          <w:rFonts w:hint="eastAsia"/>
        </w:rPr>
        <w:t>），显示符合条件的该基站下的所有</w:t>
      </w:r>
      <w:r>
        <w:rPr>
          <w:rFonts w:hint="eastAsia"/>
        </w:rPr>
        <w:t>BSA</w:t>
      </w:r>
      <w:r>
        <w:rPr>
          <w:rFonts w:hint="eastAsia"/>
        </w:rPr>
        <w:t>工参数</w:t>
      </w:r>
      <w:proofErr w:type="gramStart"/>
      <w:r>
        <w:rPr>
          <w:rFonts w:hint="eastAsia"/>
        </w:rPr>
        <w:t>据或者台</w:t>
      </w:r>
      <w:proofErr w:type="gramEnd"/>
      <w:r>
        <w:rPr>
          <w:rFonts w:hint="eastAsia"/>
        </w:rPr>
        <w:t>账记录。</w:t>
      </w:r>
    </w:p>
    <w:p w:rsidR="00267B16" w:rsidRDefault="00267B16" w:rsidP="000F51FC">
      <w:pPr>
        <w:pStyle w:val="a3"/>
        <w:numPr>
          <w:ilvl w:val="0"/>
          <w:numId w:val="9"/>
        </w:numPr>
        <w:ind w:firstLineChars="0"/>
      </w:pPr>
      <w:r w:rsidRPr="00B900A8">
        <w:rPr>
          <w:rFonts w:hint="eastAsia"/>
        </w:rPr>
        <w:t>天线高度低于地形高度</w:t>
      </w:r>
      <w:r>
        <w:rPr>
          <w:rFonts w:hint="eastAsia"/>
        </w:rPr>
        <w:t>：核查</w:t>
      </w:r>
      <w:r w:rsidRPr="00B900A8">
        <w:t>Antenna Alti</w:t>
      </w:r>
      <w:r>
        <w:rPr>
          <w:rFonts w:hint="eastAsia"/>
        </w:rPr>
        <w:t>&lt;</w:t>
      </w:r>
      <w:r w:rsidRPr="00B900A8">
        <w:t xml:space="preserve"> Terrain Average Height</w:t>
      </w:r>
      <w:r>
        <w:rPr>
          <w:rFonts w:hint="eastAsia"/>
        </w:rPr>
        <w:t>的</w:t>
      </w:r>
      <w:r>
        <w:rPr>
          <w:rFonts w:hint="eastAsia"/>
        </w:rPr>
        <w:t>BSA</w:t>
      </w:r>
      <w:r>
        <w:rPr>
          <w:rFonts w:hint="eastAsia"/>
        </w:rPr>
        <w:t>或者台账记录。显示符合条件的</w:t>
      </w:r>
      <w:r>
        <w:rPr>
          <w:rFonts w:hint="eastAsia"/>
        </w:rPr>
        <w:t>BSA</w:t>
      </w:r>
      <w:r>
        <w:rPr>
          <w:rFonts w:hint="eastAsia"/>
        </w:rPr>
        <w:t>数据或者台账数据。</w:t>
      </w:r>
    </w:p>
    <w:p w:rsidR="00267B16" w:rsidRDefault="00267B16" w:rsidP="000F51FC">
      <w:pPr>
        <w:pStyle w:val="a3"/>
        <w:numPr>
          <w:ilvl w:val="0"/>
          <w:numId w:val="9"/>
        </w:numPr>
        <w:ind w:firstLineChars="0"/>
      </w:pPr>
      <w:r w:rsidRPr="00F66C87">
        <w:rPr>
          <w:rFonts w:hint="eastAsia"/>
        </w:rPr>
        <w:t>与</w:t>
      </w:r>
      <w:r w:rsidRPr="00F66C87">
        <w:rPr>
          <w:rFonts w:hint="eastAsia"/>
        </w:rPr>
        <w:t>bsc</w:t>
      </w:r>
      <w:r w:rsidRPr="00F66C87">
        <w:rPr>
          <w:rFonts w:hint="eastAsia"/>
        </w:rPr>
        <w:t>配置经纬度偏移</w:t>
      </w:r>
      <w:r w:rsidRPr="00F66C87">
        <w:rPr>
          <w:rFonts w:hint="eastAsia"/>
        </w:rPr>
        <w:t>50m</w:t>
      </w:r>
      <w:r w:rsidRPr="00F66C87">
        <w:rPr>
          <w:rFonts w:hint="eastAsia"/>
        </w:rPr>
        <w:t>以上</w:t>
      </w:r>
      <w:r>
        <w:rPr>
          <w:rFonts w:hint="eastAsia"/>
        </w:rPr>
        <w:t>：核查</w:t>
      </w:r>
      <w:r>
        <w:rPr>
          <w:rFonts w:hint="eastAsia"/>
        </w:rPr>
        <w:t>BSA</w:t>
      </w:r>
      <w:proofErr w:type="gramStart"/>
      <w:r>
        <w:rPr>
          <w:rFonts w:hint="eastAsia"/>
        </w:rPr>
        <w:t>工参表</w:t>
      </w:r>
      <w:proofErr w:type="gramEnd"/>
      <w:r>
        <w:rPr>
          <w:rFonts w:hint="eastAsia"/>
        </w:rPr>
        <w:t>或者</w:t>
      </w:r>
      <w:r w:rsidR="00D72A24">
        <w:rPr>
          <w:rFonts w:hint="eastAsia"/>
        </w:rPr>
        <w:t>特殊覆盖小区</w:t>
      </w:r>
      <w:r>
        <w:rPr>
          <w:rFonts w:hint="eastAsia"/>
        </w:rPr>
        <w:t>BSA</w:t>
      </w:r>
      <w:proofErr w:type="gramStart"/>
      <w:r>
        <w:rPr>
          <w:rFonts w:hint="eastAsia"/>
        </w:rPr>
        <w:t>工参台</w:t>
      </w:r>
      <w:proofErr w:type="gramEnd"/>
      <w:r>
        <w:rPr>
          <w:rFonts w:hint="eastAsia"/>
        </w:rPr>
        <w:t>账中天线经纬度、</w:t>
      </w:r>
      <w:proofErr w:type="gramStart"/>
      <w:r>
        <w:rPr>
          <w:rFonts w:hint="eastAsia"/>
        </w:rPr>
        <w:t>小区台</w:t>
      </w:r>
      <w:proofErr w:type="gramEnd"/>
      <w:r>
        <w:rPr>
          <w:rFonts w:hint="eastAsia"/>
        </w:rPr>
        <w:t>账中的经纬度与小区参数表中的同一小区经纬度相差</w:t>
      </w:r>
      <w:r>
        <w:rPr>
          <w:rFonts w:hint="eastAsia"/>
        </w:rPr>
        <w:t>50m</w:t>
      </w:r>
      <w:r>
        <w:rPr>
          <w:rFonts w:hint="eastAsia"/>
        </w:rPr>
        <w:t>以上的数据。显示</w:t>
      </w:r>
      <w:r>
        <w:rPr>
          <w:rFonts w:hint="eastAsia"/>
        </w:rPr>
        <w:t>BSA</w:t>
      </w:r>
      <w:proofErr w:type="gramStart"/>
      <w:r>
        <w:rPr>
          <w:rFonts w:hint="eastAsia"/>
        </w:rPr>
        <w:t>工参表</w:t>
      </w:r>
      <w:proofErr w:type="gramEnd"/>
      <w:r>
        <w:rPr>
          <w:rFonts w:hint="eastAsia"/>
        </w:rPr>
        <w:t>或者</w:t>
      </w:r>
      <w:r w:rsidR="00D72A24">
        <w:rPr>
          <w:rFonts w:hint="eastAsia"/>
        </w:rPr>
        <w:t>特殊覆盖小区</w:t>
      </w:r>
      <w:r>
        <w:rPr>
          <w:rFonts w:hint="eastAsia"/>
        </w:rPr>
        <w:t>BSA</w:t>
      </w:r>
      <w:proofErr w:type="gramStart"/>
      <w:r>
        <w:rPr>
          <w:rFonts w:hint="eastAsia"/>
        </w:rPr>
        <w:t>工参台</w:t>
      </w:r>
      <w:proofErr w:type="gramEnd"/>
      <w:r>
        <w:rPr>
          <w:rFonts w:hint="eastAsia"/>
        </w:rPr>
        <w:t>账、</w:t>
      </w:r>
      <w:proofErr w:type="gramStart"/>
      <w:r>
        <w:rPr>
          <w:rFonts w:hint="eastAsia"/>
        </w:rPr>
        <w:t>小区台</w:t>
      </w:r>
      <w:proofErr w:type="gramEnd"/>
      <w:r>
        <w:rPr>
          <w:rFonts w:hint="eastAsia"/>
        </w:rPr>
        <w:t>账中的记录。</w:t>
      </w:r>
    </w:p>
    <w:p w:rsidR="00267B16" w:rsidRDefault="00267B16" w:rsidP="000F51FC">
      <w:pPr>
        <w:pStyle w:val="a3"/>
        <w:numPr>
          <w:ilvl w:val="0"/>
          <w:numId w:val="9"/>
        </w:numPr>
        <w:ind w:firstLineChars="0"/>
      </w:pPr>
      <w:r w:rsidRPr="00B905D9">
        <w:rPr>
          <w:rFonts w:hint="eastAsia"/>
        </w:rPr>
        <w:t>扇区中心纬度</w:t>
      </w:r>
      <w:r>
        <w:rPr>
          <w:rFonts w:hint="eastAsia"/>
        </w:rPr>
        <w:t>核查：</w:t>
      </w:r>
      <w:r w:rsidRPr="00B905D9">
        <w:t>Sector Center Lati</w:t>
      </w:r>
      <w:r>
        <w:rPr>
          <w:rFonts w:hint="eastAsia"/>
        </w:rPr>
        <w:t>需保留到小数点后</w:t>
      </w:r>
      <w:r>
        <w:rPr>
          <w:rFonts w:hint="eastAsia"/>
        </w:rPr>
        <w:t>5</w:t>
      </w:r>
      <w:r>
        <w:rPr>
          <w:rFonts w:hint="eastAsia"/>
        </w:rPr>
        <w:t>位。</w:t>
      </w:r>
    </w:p>
    <w:p w:rsidR="00267B16" w:rsidRDefault="00267B16" w:rsidP="000F51FC">
      <w:pPr>
        <w:pStyle w:val="a3"/>
        <w:numPr>
          <w:ilvl w:val="0"/>
          <w:numId w:val="9"/>
        </w:numPr>
        <w:ind w:firstLineChars="0"/>
      </w:pPr>
      <w:r w:rsidRPr="00B905D9">
        <w:rPr>
          <w:rFonts w:hint="eastAsia"/>
        </w:rPr>
        <w:t>扇区中心</w:t>
      </w:r>
      <w:r>
        <w:rPr>
          <w:rFonts w:hint="eastAsia"/>
        </w:rPr>
        <w:t>精度核查：</w:t>
      </w:r>
      <w:r w:rsidRPr="00B905D9">
        <w:t>Sector Center Longi</w:t>
      </w:r>
      <w:r>
        <w:rPr>
          <w:rFonts w:hint="eastAsia"/>
        </w:rPr>
        <w:t>需保留到小数点后</w:t>
      </w:r>
      <w:r>
        <w:rPr>
          <w:rFonts w:hint="eastAsia"/>
        </w:rPr>
        <w:t>5</w:t>
      </w:r>
      <w:r>
        <w:rPr>
          <w:rFonts w:hint="eastAsia"/>
        </w:rPr>
        <w:t>位。</w:t>
      </w:r>
    </w:p>
    <w:p w:rsidR="00267B16" w:rsidRDefault="00267B16" w:rsidP="000F51FC">
      <w:pPr>
        <w:pStyle w:val="a3"/>
        <w:numPr>
          <w:ilvl w:val="0"/>
          <w:numId w:val="9"/>
        </w:numPr>
        <w:ind w:firstLineChars="0"/>
      </w:pPr>
      <w:r w:rsidRPr="00C40D14">
        <w:rPr>
          <w:rFonts w:hint="eastAsia"/>
        </w:rPr>
        <w:t>扇区中心高度（米），高度大于</w:t>
      </w:r>
      <w:r w:rsidRPr="00C40D14">
        <w:rPr>
          <w:rFonts w:hint="eastAsia"/>
        </w:rPr>
        <w:t>0</w:t>
      </w:r>
      <w:r>
        <w:rPr>
          <w:rFonts w:hint="eastAsia"/>
        </w:rPr>
        <w:t>：</w:t>
      </w:r>
      <w:r w:rsidRPr="00C40D14">
        <w:t>Sector Center Alti</w:t>
      </w:r>
      <w:r>
        <w:rPr>
          <w:rFonts w:hint="eastAsia"/>
        </w:rPr>
        <w:t>必须大于</w:t>
      </w:r>
      <w:r>
        <w:rPr>
          <w:rFonts w:hint="eastAsia"/>
        </w:rPr>
        <w:t>0</w:t>
      </w:r>
      <w:r>
        <w:rPr>
          <w:rFonts w:hint="eastAsia"/>
        </w:rPr>
        <w:t>。</w:t>
      </w:r>
    </w:p>
    <w:p w:rsidR="00267B16" w:rsidRDefault="00267B16" w:rsidP="000F51FC">
      <w:pPr>
        <w:pStyle w:val="a3"/>
        <w:numPr>
          <w:ilvl w:val="0"/>
          <w:numId w:val="9"/>
        </w:numPr>
        <w:ind w:firstLineChars="0"/>
      </w:pPr>
      <w:r>
        <w:rPr>
          <w:rFonts w:hint="eastAsia"/>
        </w:rPr>
        <w:t>地表高度取整数，出现小数时取整：</w:t>
      </w:r>
      <w:r w:rsidRPr="00C40D14">
        <w:t>Terrain Average Height</w:t>
      </w:r>
      <w:r>
        <w:rPr>
          <w:rFonts w:hint="eastAsia"/>
        </w:rPr>
        <w:t>需为整数。</w:t>
      </w:r>
    </w:p>
    <w:p w:rsidR="00267B16" w:rsidRDefault="00267B16" w:rsidP="000F51FC">
      <w:pPr>
        <w:pStyle w:val="a3"/>
        <w:numPr>
          <w:ilvl w:val="0"/>
          <w:numId w:val="9"/>
        </w:numPr>
        <w:ind w:firstLineChars="0"/>
      </w:pPr>
      <w:r w:rsidRPr="00374EDA">
        <w:rPr>
          <w:rFonts w:hint="eastAsia"/>
        </w:rPr>
        <w:t>zte</w:t>
      </w:r>
      <w:r w:rsidRPr="00374EDA">
        <w:rPr>
          <w:rFonts w:hint="eastAsia"/>
        </w:rPr>
        <w:t>区配置同</w:t>
      </w:r>
      <w:r w:rsidRPr="00374EDA">
        <w:rPr>
          <w:rFonts w:hint="eastAsia"/>
        </w:rPr>
        <w:t>PN</w:t>
      </w:r>
      <w:r w:rsidRPr="00374EDA">
        <w:rPr>
          <w:rFonts w:hint="eastAsia"/>
        </w:rPr>
        <w:t>载频</w:t>
      </w:r>
      <w:r>
        <w:rPr>
          <w:rFonts w:hint="eastAsia"/>
        </w:rPr>
        <w:t>：在新增</w:t>
      </w:r>
      <w:r>
        <w:rPr>
          <w:rFonts w:hint="eastAsia"/>
        </w:rPr>
        <w:t>BSA</w:t>
      </w:r>
      <w:r>
        <w:rPr>
          <w:rFonts w:hint="eastAsia"/>
        </w:rPr>
        <w:t>数据时进行核查。需排除中兴同</w:t>
      </w:r>
      <w:r>
        <w:rPr>
          <w:rFonts w:hint="eastAsia"/>
        </w:rPr>
        <w:t>PN</w:t>
      </w:r>
      <w:r>
        <w:rPr>
          <w:rFonts w:hint="eastAsia"/>
        </w:rPr>
        <w:t>小区的非参考小区，如果导入的</w:t>
      </w:r>
      <w:r>
        <w:rPr>
          <w:rFonts w:hint="eastAsia"/>
        </w:rPr>
        <w:t>BSA</w:t>
      </w:r>
      <w:r>
        <w:rPr>
          <w:rFonts w:hint="eastAsia"/>
        </w:rPr>
        <w:t>数据所属小区为（</w:t>
      </w:r>
      <w:r>
        <w:rPr>
          <w:rFonts w:hint="eastAsia"/>
        </w:rPr>
        <w:t>R_3G_T_CELL</w:t>
      </w:r>
      <w:r>
        <w:rPr>
          <w:rFonts w:hint="eastAsia"/>
        </w:rPr>
        <w:t>中</w:t>
      </w:r>
      <w:r w:rsidRPr="00374EDA">
        <w:t>REFCELLID&lt;&gt;CELLID</w:t>
      </w:r>
      <w:r>
        <w:rPr>
          <w:rFonts w:hint="eastAsia"/>
        </w:rPr>
        <w:t>的小区），则需排除。</w:t>
      </w:r>
    </w:p>
    <w:p w:rsidR="004B722B" w:rsidRDefault="004B722B" w:rsidP="000F51FC">
      <w:pPr>
        <w:pStyle w:val="a3"/>
        <w:numPr>
          <w:ilvl w:val="0"/>
          <w:numId w:val="9"/>
        </w:numPr>
        <w:ind w:firstLineChars="0"/>
      </w:pPr>
      <w:r>
        <w:t>PN</w:t>
      </w:r>
      <w:r>
        <w:rPr>
          <w:rFonts w:hint="eastAsia"/>
        </w:rPr>
        <w:t>_INC</w:t>
      </w:r>
      <w:r>
        <w:rPr>
          <w:rFonts w:hint="eastAsia"/>
        </w:rPr>
        <w:t>必须为</w:t>
      </w:r>
      <w:r>
        <w:rPr>
          <w:rFonts w:hint="eastAsia"/>
        </w:rPr>
        <w:t>T_PN</w:t>
      </w:r>
      <w:r>
        <w:rPr>
          <w:rFonts w:hint="eastAsia"/>
        </w:rPr>
        <w:t>的公约数</w:t>
      </w:r>
    </w:p>
    <w:p w:rsidR="00267B16" w:rsidRDefault="00267B16" w:rsidP="000F51FC">
      <w:pPr>
        <w:pStyle w:val="a3"/>
        <w:numPr>
          <w:ilvl w:val="0"/>
          <w:numId w:val="9"/>
        </w:numPr>
        <w:ind w:firstLineChars="0"/>
      </w:pPr>
      <w:r w:rsidRPr="00374EDA">
        <w:rPr>
          <w:rFonts w:hint="eastAsia"/>
        </w:rPr>
        <w:t>有非本</w:t>
      </w:r>
      <w:r w:rsidRPr="00374EDA">
        <w:rPr>
          <w:rFonts w:hint="eastAsia"/>
        </w:rPr>
        <w:t>PNinc</w:t>
      </w:r>
      <w:r w:rsidRPr="00374EDA">
        <w:rPr>
          <w:rFonts w:hint="eastAsia"/>
        </w:rPr>
        <w:t>整数</w:t>
      </w:r>
      <w:proofErr w:type="gramStart"/>
      <w:r w:rsidRPr="00374EDA">
        <w:rPr>
          <w:rFonts w:hint="eastAsia"/>
        </w:rPr>
        <w:t>倍</w:t>
      </w:r>
      <w:proofErr w:type="gramEnd"/>
      <w:r w:rsidRPr="00374EDA">
        <w:rPr>
          <w:rFonts w:hint="eastAsia"/>
        </w:rPr>
        <w:t>的载频邻区</w:t>
      </w:r>
    </w:p>
    <w:p w:rsidR="00267B16" w:rsidRDefault="00267B16" w:rsidP="000F51FC">
      <w:pPr>
        <w:pStyle w:val="3"/>
        <w:numPr>
          <w:ilvl w:val="2"/>
          <w:numId w:val="36"/>
        </w:numPr>
      </w:pPr>
      <w:r>
        <w:rPr>
          <w:rFonts w:hint="eastAsia"/>
        </w:rPr>
        <w:t>SnapCell</w:t>
      </w:r>
      <w:r>
        <w:rPr>
          <w:rFonts w:hint="eastAsia"/>
        </w:rPr>
        <w:t>工具五项推导</w:t>
      </w:r>
    </w:p>
    <w:p w:rsidR="00267B16" w:rsidRDefault="00267B16" w:rsidP="00267B16">
      <w:r>
        <w:rPr>
          <w:rFonts w:hint="eastAsia"/>
        </w:rPr>
        <w:t>需要用</w:t>
      </w:r>
      <w:r>
        <w:rPr>
          <w:rFonts w:hint="eastAsia"/>
        </w:rPr>
        <w:t>SnapCell</w:t>
      </w:r>
      <w:r>
        <w:rPr>
          <w:rFonts w:hint="eastAsia"/>
        </w:rPr>
        <w:t>计算如下字段：</w:t>
      </w:r>
    </w:p>
    <w:tbl>
      <w:tblPr>
        <w:tblW w:w="6360" w:type="dxa"/>
        <w:tblInd w:w="93" w:type="dxa"/>
        <w:tblLook w:val="04A0" w:firstRow="1" w:lastRow="0" w:firstColumn="1" w:lastColumn="0" w:noHBand="0" w:noVBand="1"/>
      </w:tblPr>
      <w:tblGrid>
        <w:gridCol w:w="1420"/>
        <w:gridCol w:w="1540"/>
        <w:gridCol w:w="3400"/>
      </w:tblGrid>
      <w:tr w:rsidR="00267B16" w:rsidRPr="00415107" w:rsidTr="00A0670D">
        <w:trPr>
          <w:trHeight w:val="42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Sector Center Lati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扇区中心纬度</w:t>
            </w:r>
          </w:p>
        </w:tc>
        <w:tc>
          <w:tcPr>
            <w:tcW w:w="340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Sector Center Longi</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扇区中心经度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Sector Center Alti</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扇区中心高度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Terrain Average Height</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地形平均高度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63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Terrain Height Standard Deviation</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地形高度标准偏差</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bl>
    <w:p w:rsidR="00267B16" w:rsidRDefault="00267B16" w:rsidP="00267B16"/>
    <w:p w:rsidR="00267B16" w:rsidRDefault="006F3A2A" w:rsidP="00267B16">
      <w:r>
        <w:rPr>
          <w:rFonts w:hint="eastAsia"/>
        </w:rPr>
        <w:tab/>
      </w:r>
      <w:r w:rsidR="00267B16">
        <w:rPr>
          <w:rFonts w:hint="eastAsia"/>
        </w:rPr>
        <w:t>SnapCell</w:t>
      </w:r>
      <w:r w:rsidR="00267B16">
        <w:rPr>
          <w:rFonts w:hint="eastAsia"/>
        </w:rPr>
        <w:t>软件输入和输出均为</w:t>
      </w:r>
      <w:r w:rsidR="00267B16">
        <w:rPr>
          <w:rFonts w:hint="eastAsia"/>
        </w:rPr>
        <w:t>CSV</w:t>
      </w:r>
      <w:r w:rsidR="00267B16">
        <w:rPr>
          <w:rFonts w:hint="eastAsia"/>
        </w:rPr>
        <w:t>文件，标准的</w:t>
      </w:r>
      <w:r w:rsidR="00267B16">
        <w:rPr>
          <w:rFonts w:hint="eastAsia"/>
        </w:rPr>
        <w:t>BSA</w:t>
      </w:r>
      <w:r w:rsidR="00267B16">
        <w:rPr>
          <w:rFonts w:hint="eastAsia"/>
        </w:rPr>
        <w:t>数据文件。命令为：</w:t>
      </w:r>
    </w:p>
    <w:p w:rsidR="00267B16" w:rsidRDefault="00267B16" w:rsidP="00267B16">
      <w:r w:rsidRPr="00415107">
        <w:t>SnapCell.exe /A=</w:t>
      </w:r>
      <w:r w:rsidRPr="00415107">
        <w:rPr>
          <w:color w:val="FF0000"/>
        </w:rPr>
        <w:t>bsa_i.csv</w:t>
      </w:r>
      <w:r w:rsidRPr="00415107">
        <w:t xml:space="preserve"> /O=</w:t>
      </w:r>
      <w:r w:rsidRPr="00415107">
        <w:rPr>
          <w:color w:val="FF0000"/>
        </w:rPr>
        <w:t>bsa_o.csv</w:t>
      </w:r>
      <w:r w:rsidRPr="00415107">
        <w:t xml:space="preserve"> /B=</w:t>
      </w:r>
      <w:r w:rsidRPr="00415107">
        <w:rPr>
          <w:color w:val="FF0000"/>
        </w:rPr>
        <w:t>H</w:t>
      </w:r>
      <w:proofErr w:type="gramStart"/>
      <w:r w:rsidRPr="00415107">
        <w:rPr>
          <w:color w:val="FF0000"/>
        </w:rPr>
        <w:t>:\</w:t>
      </w:r>
      <w:proofErr w:type="gramEnd"/>
      <w:r w:rsidRPr="00415107">
        <w:t xml:space="preserve"> /CP /CH /CR=30 /TH /TR=4 /TA=30</w:t>
      </w:r>
    </w:p>
    <w:p w:rsidR="00267B16" w:rsidRDefault="006F3A2A" w:rsidP="00267B16">
      <w:r>
        <w:rPr>
          <w:rFonts w:hint="eastAsia"/>
        </w:rPr>
        <w:tab/>
      </w:r>
      <w:r w:rsidR="00267B16">
        <w:rPr>
          <w:rFonts w:hint="eastAsia"/>
        </w:rPr>
        <w:t>其中红色部分可根据实际情况变更。各参数含义：</w:t>
      </w:r>
    </w:p>
    <w:tbl>
      <w:tblPr>
        <w:tblW w:w="8420" w:type="dxa"/>
        <w:tblInd w:w="93" w:type="dxa"/>
        <w:tblLook w:val="04A0" w:firstRow="1" w:lastRow="0" w:firstColumn="1" w:lastColumn="0" w:noHBand="0" w:noVBand="1"/>
      </w:tblPr>
      <w:tblGrid>
        <w:gridCol w:w="1575"/>
        <w:gridCol w:w="3685"/>
        <w:gridCol w:w="1680"/>
        <w:gridCol w:w="1480"/>
      </w:tblGrid>
      <w:tr w:rsidR="00267B16" w:rsidRPr="00415107" w:rsidTr="00A0670D">
        <w:trPr>
          <w:trHeight w:val="27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b/>
                <w:bCs/>
                <w:color w:val="000000"/>
                <w:kern w:val="0"/>
                <w:sz w:val="18"/>
                <w:szCs w:val="18"/>
              </w:rPr>
              <w:t xml:space="preserve">Switch </w:t>
            </w:r>
            <w:r w:rsidRPr="00415107">
              <w:rPr>
                <w:rFonts w:ascii="宋体" w:eastAsia="宋体" w:hAnsi="宋体" w:cs="宋体" w:hint="eastAsia"/>
                <w:kern w:val="0"/>
                <w:sz w:val="22"/>
              </w:rPr>
              <w:t xml:space="preserve"> </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 xml:space="preserve">Description </w:t>
            </w:r>
            <w:r w:rsidRPr="00415107">
              <w:rPr>
                <w:rFonts w:ascii="宋体" w:eastAsia="宋体" w:hAnsi="宋体" w:cs="宋体" w:hint="eastAsia"/>
                <w:kern w:val="0"/>
                <w:sz w:val="22"/>
              </w:rPr>
              <w:t xml:space="preserve"> </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 xml:space="preserve">Default </w:t>
            </w:r>
            <w:r w:rsidRPr="00415107">
              <w:rPr>
                <w:rFonts w:ascii="宋体" w:eastAsia="宋体" w:hAnsi="宋体" w:cs="宋体" w:hint="eastAsia"/>
                <w:kern w:val="0"/>
                <w:sz w:val="22"/>
              </w:rPr>
              <w:t xml:space="preserve"> </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Valid range</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/A=&lt;filename&gt;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Input BSA path and filename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None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11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lastRenderedPageBreak/>
              <w:t xml:space="preserve"> </w:t>
            </w:r>
            <w:r w:rsidRPr="00415107">
              <w:rPr>
                <w:rFonts w:ascii="宋体" w:eastAsia="宋体" w:hAnsi="宋体" w:cs="宋体" w:hint="eastAsia"/>
                <w:color w:val="000000"/>
                <w:kern w:val="0"/>
                <w:sz w:val="18"/>
                <w:szCs w:val="18"/>
              </w:rPr>
              <w:t xml:space="preserve">/O=&lt;filename&gt;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Output BSA path and filename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output.xxx, where xxx is determined by the output file format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/B=&lt;path&gt;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Elevation databases path – required for any height settings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/CP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sector center position lat/lon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/CH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sector center height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/CR=&lt;percent&gt;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Sector center estimation ratio as percent of max antenna range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30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0 to 100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/TH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terrain average height and standard deviation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/TR=&lt;samples&gt;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Range samples for terrain averaging for each azimuth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4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0 to 100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/TA=&lt;degrees&gt;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Azimuth degrees steps for terrain averaging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30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bl>
    <w:p w:rsidR="00F54A5C" w:rsidRDefault="00356985" w:rsidP="002A46BA">
      <w:pPr>
        <w:pStyle w:val="a3"/>
        <w:ind w:left="420" w:firstLineChars="0" w:firstLine="0"/>
        <w:rPr>
          <w:b/>
        </w:rPr>
      </w:pPr>
      <w:r w:rsidRPr="00356985">
        <w:rPr>
          <w:rFonts w:hint="eastAsia"/>
          <w:b/>
        </w:rPr>
        <w:t>注意事项：</w:t>
      </w:r>
    </w:p>
    <w:p w:rsidR="00267B16" w:rsidRDefault="00356985" w:rsidP="00F54A5C">
      <w:pPr>
        <w:pStyle w:val="a3"/>
        <w:numPr>
          <w:ilvl w:val="0"/>
          <w:numId w:val="37"/>
        </w:numPr>
        <w:ind w:firstLineChars="0"/>
      </w:pPr>
      <w:r w:rsidRPr="00F54A5C">
        <w:rPr>
          <w:rFonts w:hint="eastAsia"/>
        </w:rPr>
        <w:t>如有需要，需考虑在</w:t>
      </w:r>
      <w:r w:rsidRPr="00F54A5C">
        <w:rPr>
          <w:rFonts w:hint="eastAsia"/>
        </w:rPr>
        <w:t>Linux</w:t>
      </w:r>
      <w:r w:rsidRPr="00F54A5C">
        <w:rPr>
          <w:rFonts w:hint="eastAsia"/>
        </w:rPr>
        <w:t>环境下应用</w:t>
      </w:r>
      <w:r w:rsidRPr="00F54A5C">
        <w:rPr>
          <w:rFonts w:hint="eastAsia"/>
        </w:rPr>
        <w:t>SnapCell</w:t>
      </w:r>
      <w:r w:rsidRPr="00F54A5C">
        <w:rPr>
          <w:rFonts w:hint="eastAsia"/>
        </w:rPr>
        <w:t>软件；</w:t>
      </w:r>
    </w:p>
    <w:p w:rsidR="00F54A5C" w:rsidRPr="00F54A5C" w:rsidRDefault="00F54A5C" w:rsidP="00F54A5C">
      <w:pPr>
        <w:pStyle w:val="a3"/>
        <w:numPr>
          <w:ilvl w:val="0"/>
          <w:numId w:val="37"/>
        </w:numPr>
        <w:ind w:firstLineChars="0"/>
      </w:pPr>
      <w:r>
        <w:rPr>
          <w:rFonts w:hint="eastAsia"/>
        </w:rPr>
        <w:t>另外，</w:t>
      </w:r>
      <w:r>
        <w:rPr>
          <w:rFonts w:hint="eastAsia"/>
        </w:rPr>
        <w:t>SnapCell</w:t>
      </w:r>
      <w:r>
        <w:rPr>
          <w:rFonts w:hint="eastAsia"/>
        </w:rPr>
        <w:t>需要加密狗。需要考虑添加</w:t>
      </w:r>
      <w:r>
        <w:rPr>
          <w:rFonts w:hint="eastAsia"/>
        </w:rPr>
        <w:t>2</w:t>
      </w:r>
      <w:r>
        <w:rPr>
          <w:rFonts w:hint="eastAsia"/>
        </w:rPr>
        <w:t>个加密狗，主备的方式。加密狗、使用方法需要电信提供。</w:t>
      </w:r>
    </w:p>
    <w:p w:rsidR="00410797" w:rsidRDefault="00410797" w:rsidP="000F51FC">
      <w:pPr>
        <w:pStyle w:val="3"/>
        <w:numPr>
          <w:ilvl w:val="2"/>
          <w:numId w:val="36"/>
        </w:numPr>
      </w:pPr>
      <w:r>
        <w:rPr>
          <w:rFonts w:hint="eastAsia"/>
        </w:rPr>
        <w:t>记录更新日志</w:t>
      </w:r>
    </w:p>
    <w:p w:rsidR="00410797" w:rsidRDefault="00410797" w:rsidP="00410797">
      <w:r>
        <w:rPr>
          <w:rFonts w:hint="eastAsia"/>
        </w:rPr>
        <w:tab/>
      </w:r>
      <w:r>
        <w:rPr>
          <w:rFonts w:hint="eastAsia"/>
        </w:rPr>
        <w:t>当</w:t>
      </w:r>
      <w:r>
        <w:rPr>
          <w:rFonts w:hint="eastAsia"/>
        </w:rPr>
        <w:t>BSA</w:t>
      </w:r>
      <w:r>
        <w:rPr>
          <w:rFonts w:hint="eastAsia"/>
        </w:rPr>
        <w:t>数据被更新或者创建时，系统自动填写更新日志。更新日志包括：</w:t>
      </w:r>
    </w:p>
    <w:tbl>
      <w:tblPr>
        <w:tblW w:w="1860" w:type="dxa"/>
        <w:tblInd w:w="959" w:type="dxa"/>
        <w:tblLook w:val="04A0" w:firstRow="1" w:lastRow="0" w:firstColumn="1" w:lastColumn="0" w:noHBand="0" w:noVBand="1"/>
      </w:tblPr>
      <w:tblGrid>
        <w:gridCol w:w="1860"/>
      </w:tblGrid>
      <w:tr w:rsidR="00410797" w:rsidRPr="0045035F" w:rsidTr="006C30F6">
        <w:trPr>
          <w:trHeight w:val="27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410797" w:rsidRPr="0045035F" w:rsidTr="006C30F6">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410797" w:rsidRPr="0045035F" w:rsidTr="006C30F6">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最后一次更新人</w:t>
            </w:r>
          </w:p>
        </w:tc>
      </w:tr>
    </w:tbl>
    <w:p w:rsidR="00410797" w:rsidRPr="00D97383" w:rsidRDefault="00410797" w:rsidP="00410797">
      <w:pPr>
        <w:rPr>
          <w:b/>
        </w:rPr>
      </w:pPr>
      <w:r w:rsidRPr="00D97383">
        <w:rPr>
          <w:rFonts w:hint="eastAsia"/>
          <w:b/>
        </w:rPr>
        <w:t>功能点：</w:t>
      </w:r>
    </w:p>
    <w:p w:rsidR="00410797" w:rsidRDefault="00410797" w:rsidP="000F51FC">
      <w:pPr>
        <w:pStyle w:val="a3"/>
        <w:numPr>
          <w:ilvl w:val="0"/>
          <w:numId w:val="1"/>
        </w:numPr>
        <w:ind w:firstLineChars="0"/>
      </w:pPr>
      <w:r>
        <w:rPr>
          <w:rFonts w:hint="eastAsia"/>
        </w:rPr>
        <w:t>当数据被创建时，根据实际时间填写“创建时间”，“最后一次更新时间”（即创建时间）。“最后一次更新人”按该数据的实际创建人填写，如果是通过前台导入，则填导入用户登录名；其他填写“</w:t>
      </w:r>
      <w:r>
        <w:rPr>
          <w:rFonts w:hint="eastAsia"/>
        </w:rPr>
        <w:t>SYSTEM</w:t>
      </w:r>
      <w:r>
        <w:rPr>
          <w:rFonts w:hint="eastAsia"/>
        </w:rPr>
        <w:t>”</w:t>
      </w:r>
    </w:p>
    <w:p w:rsidR="00410797" w:rsidRDefault="00410797" w:rsidP="000F51FC">
      <w:pPr>
        <w:pStyle w:val="a3"/>
        <w:numPr>
          <w:ilvl w:val="0"/>
          <w:numId w:val="1"/>
        </w:numPr>
        <w:ind w:firstLineChars="0"/>
      </w:pPr>
      <w:r>
        <w:rPr>
          <w:rFonts w:hint="eastAsia"/>
        </w:rPr>
        <w:t>当</w:t>
      </w:r>
      <w:r>
        <w:rPr>
          <w:rFonts w:hint="eastAsia"/>
        </w:rPr>
        <w:t>BSA</w:t>
      </w:r>
      <w:r>
        <w:rPr>
          <w:rFonts w:hint="eastAsia"/>
        </w:rPr>
        <w:t>数据中的字段被修改时，如果是用户从前台“</w:t>
      </w:r>
      <w:r>
        <w:rPr>
          <w:rFonts w:hint="eastAsia"/>
        </w:rPr>
        <w:t>BSA</w:t>
      </w:r>
      <w:r>
        <w:rPr>
          <w:rFonts w:hint="eastAsia"/>
        </w:rPr>
        <w:t>数据维护”功能修改，或者从台</w:t>
      </w:r>
      <w:proofErr w:type="gramStart"/>
      <w:r>
        <w:rPr>
          <w:rFonts w:hint="eastAsia"/>
        </w:rPr>
        <w:t>账功能</w:t>
      </w:r>
      <w:proofErr w:type="gramEnd"/>
      <w:r>
        <w:rPr>
          <w:rFonts w:hint="eastAsia"/>
        </w:rPr>
        <w:t>维护台账时自动修改</w:t>
      </w:r>
      <w:r>
        <w:rPr>
          <w:rFonts w:hint="eastAsia"/>
        </w:rPr>
        <w:t>BSA</w:t>
      </w:r>
      <w:r>
        <w:rPr>
          <w:rFonts w:hint="eastAsia"/>
        </w:rPr>
        <w:t>数据，或者是从</w:t>
      </w:r>
      <w:r>
        <w:rPr>
          <w:rFonts w:hint="eastAsia"/>
        </w:rPr>
        <w:t>GIS</w:t>
      </w:r>
      <w:r>
        <w:rPr>
          <w:rFonts w:hint="eastAsia"/>
        </w:rPr>
        <w:t>上修改</w:t>
      </w:r>
      <w:r>
        <w:rPr>
          <w:rFonts w:hint="eastAsia"/>
        </w:rPr>
        <w:t>BSA</w:t>
      </w:r>
      <w:r>
        <w:rPr>
          <w:rFonts w:hint="eastAsia"/>
        </w:rPr>
        <w:t>数据，将“最后一次更新人”更新为操作人登录名，并将“最后一次更新时间”更新为操作时间。</w:t>
      </w:r>
    </w:p>
    <w:p w:rsidR="00410797" w:rsidRPr="00410797" w:rsidRDefault="00410797" w:rsidP="000F51FC">
      <w:pPr>
        <w:pStyle w:val="a3"/>
        <w:numPr>
          <w:ilvl w:val="0"/>
          <w:numId w:val="1"/>
        </w:numPr>
        <w:ind w:firstLineChars="0"/>
      </w:pPr>
      <w:r>
        <w:rPr>
          <w:rFonts w:hint="eastAsia"/>
        </w:rPr>
        <w:t>“最后一次更新时间”和“创建时间”需精确到</w:t>
      </w:r>
      <w:r>
        <w:rPr>
          <w:rFonts w:hint="eastAsia"/>
        </w:rPr>
        <w:t>yyyy-mm-dd hh:mm</w:t>
      </w:r>
      <w:r>
        <w:rPr>
          <w:rFonts w:hint="eastAsia"/>
        </w:rPr>
        <w:t>。</w:t>
      </w:r>
    </w:p>
    <w:p w:rsidR="00944D70" w:rsidRDefault="00944D70" w:rsidP="000F51FC">
      <w:pPr>
        <w:pStyle w:val="1"/>
        <w:numPr>
          <w:ilvl w:val="0"/>
          <w:numId w:val="36"/>
        </w:numPr>
      </w:pPr>
      <w:r>
        <w:rPr>
          <w:rFonts w:hint="eastAsia"/>
        </w:rPr>
        <w:t>BSA</w:t>
      </w:r>
      <w:r>
        <w:rPr>
          <w:rFonts w:hint="eastAsia"/>
        </w:rPr>
        <w:t>数据同步</w:t>
      </w:r>
    </w:p>
    <w:p w:rsidR="00EE4691" w:rsidRDefault="00615FCD" w:rsidP="000439F5">
      <w:pPr>
        <w:pStyle w:val="a3"/>
        <w:numPr>
          <w:ilvl w:val="0"/>
          <w:numId w:val="39"/>
        </w:numPr>
        <w:ind w:firstLineChars="0"/>
      </w:pPr>
      <w:r>
        <w:rPr>
          <w:rFonts w:hint="eastAsia"/>
        </w:rPr>
        <w:t>系统</w:t>
      </w:r>
      <w:r w:rsidR="00297341">
        <w:rPr>
          <w:rFonts w:hint="eastAsia"/>
        </w:rPr>
        <w:t>根据固定频率（</w:t>
      </w:r>
      <w:r w:rsidR="00297341">
        <w:rPr>
          <w:rFonts w:hint="eastAsia"/>
        </w:rPr>
        <w:t>1</w:t>
      </w:r>
      <w:r w:rsidR="00297341">
        <w:rPr>
          <w:rFonts w:hint="eastAsia"/>
        </w:rPr>
        <w:t>天</w:t>
      </w:r>
      <w:r w:rsidR="00297341">
        <w:rPr>
          <w:rFonts w:hint="eastAsia"/>
        </w:rPr>
        <w:t>~7</w:t>
      </w:r>
      <w:r w:rsidR="00297341">
        <w:rPr>
          <w:rFonts w:hint="eastAsia"/>
        </w:rPr>
        <w:t>天均可）</w:t>
      </w:r>
      <w:r>
        <w:rPr>
          <w:rFonts w:hint="eastAsia"/>
        </w:rPr>
        <w:t>自动检验</w:t>
      </w:r>
      <w:r>
        <w:rPr>
          <w:rFonts w:hint="eastAsia"/>
        </w:rPr>
        <w:t>BSA</w:t>
      </w:r>
      <w:r>
        <w:rPr>
          <w:rFonts w:hint="eastAsia"/>
        </w:rPr>
        <w:t>数据，并对合法数据上传至</w:t>
      </w:r>
      <w:r>
        <w:rPr>
          <w:rFonts w:hint="eastAsia"/>
        </w:rPr>
        <w:t>PDE</w:t>
      </w:r>
      <w:r>
        <w:rPr>
          <w:rFonts w:hint="eastAsia"/>
        </w:rPr>
        <w:t>服务器，进行一次全量同步。</w:t>
      </w:r>
      <w:r w:rsidR="004B649A">
        <w:rPr>
          <w:rFonts w:hint="eastAsia"/>
        </w:rPr>
        <w:t>同步之前需对校验数据完整性和合法性。</w:t>
      </w:r>
      <w:r w:rsidR="0088361B">
        <w:rPr>
          <w:rFonts w:hint="eastAsia"/>
        </w:rPr>
        <w:t>前台可设置全量更新</w:t>
      </w:r>
      <w:r w:rsidR="0088361B">
        <w:rPr>
          <w:rFonts w:hint="eastAsia"/>
        </w:rPr>
        <w:lastRenderedPageBreak/>
        <w:t>频率。</w:t>
      </w:r>
      <w:r w:rsidR="004B649A">
        <w:rPr>
          <w:rFonts w:hint="eastAsia"/>
        </w:rPr>
        <w:t>系统自动记录同步日志。</w:t>
      </w:r>
    </w:p>
    <w:p w:rsidR="00EE4691" w:rsidRDefault="00615FCD" w:rsidP="000439F5">
      <w:pPr>
        <w:pStyle w:val="a3"/>
        <w:numPr>
          <w:ilvl w:val="0"/>
          <w:numId w:val="39"/>
        </w:numPr>
        <w:ind w:firstLineChars="0"/>
      </w:pPr>
      <w:r>
        <w:rPr>
          <w:rFonts w:hint="eastAsia"/>
        </w:rPr>
        <w:t>用户修改台</w:t>
      </w:r>
      <w:proofErr w:type="gramStart"/>
      <w:r>
        <w:rPr>
          <w:rFonts w:hint="eastAsia"/>
        </w:rPr>
        <w:t>账涉及</w:t>
      </w:r>
      <w:proofErr w:type="gramEnd"/>
      <w:r>
        <w:rPr>
          <w:rFonts w:hint="eastAsia"/>
        </w:rPr>
        <w:t>到</w:t>
      </w:r>
      <w:r>
        <w:rPr>
          <w:rFonts w:hint="eastAsia"/>
        </w:rPr>
        <w:t>BSA</w:t>
      </w:r>
      <w:r>
        <w:rPr>
          <w:rFonts w:hint="eastAsia"/>
        </w:rPr>
        <w:t>数据更改时，或者直接新增</w:t>
      </w:r>
      <w:r>
        <w:rPr>
          <w:rFonts w:hint="eastAsia"/>
        </w:rPr>
        <w:t>BSA</w:t>
      </w:r>
      <w:r>
        <w:rPr>
          <w:rFonts w:hint="eastAsia"/>
        </w:rPr>
        <w:t>、批量导入修改</w:t>
      </w:r>
      <w:r>
        <w:rPr>
          <w:rFonts w:hint="eastAsia"/>
        </w:rPr>
        <w:t>BSA</w:t>
      </w:r>
      <w:r>
        <w:rPr>
          <w:rFonts w:hint="eastAsia"/>
        </w:rPr>
        <w:t>数据、删除</w:t>
      </w:r>
      <w:r>
        <w:rPr>
          <w:rFonts w:hint="eastAsia"/>
        </w:rPr>
        <w:t>BSA</w:t>
      </w:r>
      <w:r>
        <w:rPr>
          <w:rFonts w:hint="eastAsia"/>
        </w:rPr>
        <w:t>数据，可选择将当前所有的操作进行立即增量同步或者</w:t>
      </w:r>
      <w:r w:rsidR="00CE02CC">
        <w:rPr>
          <w:rFonts w:hint="eastAsia"/>
        </w:rPr>
        <w:t>设置计划同步任务，在未来的某个时间进行同步。用户可选择同步类型是紧急同步还是普通的增量同步（紧急同步也为增量同步）。</w:t>
      </w:r>
      <w:r w:rsidR="00907B0E">
        <w:rPr>
          <w:rFonts w:hint="eastAsia"/>
        </w:rPr>
        <w:t>同步之前需对校验数据完整性和合法性。</w:t>
      </w:r>
      <w:r w:rsidR="004B649A">
        <w:rPr>
          <w:rFonts w:hint="eastAsia"/>
        </w:rPr>
        <w:t>需记录同步日志。</w:t>
      </w:r>
    </w:p>
    <w:p w:rsidR="00EE4691" w:rsidRDefault="00CE02CC" w:rsidP="000439F5">
      <w:pPr>
        <w:pStyle w:val="a3"/>
        <w:numPr>
          <w:ilvl w:val="0"/>
          <w:numId w:val="39"/>
        </w:numPr>
        <w:ind w:firstLineChars="0"/>
      </w:pPr>
      <w:r>
        <w:rPr>
          <w:rFonts w:hint="eastAsia"/>
        </w:rPr>
        <w:t>上述全量同步、增量同步</w:t>
      </w:r>
      <w:r w:rsidR="00DC5F6E">
        <w:rPr>
          <w:rFonts w:hint="eastAsia"/>
        </w:rPr>
        <w:t>、紧急同步后</w:t>
      </w:r>
      <w:r w:rsidR="00DC5F6E">
        <w:rPr>
          <w:rFonts w:hint="eastAsia"/>
        </w:rPr>
        <w:t>PDE</w:t>
      </w:r>
      <w:r w:rsidR="00DC5F6E">
        <w:rPr>
          <w:rFonts w:hint="eastAsia"/>
        </w:rPr>
        <w:t>的日志可在平台中查询到。紧急同步还可以通过邮件或者短信的方式发送给指定的用户。</w:t>
      </w:r>
      <w:r w:rsidR="004B649A">
        <w:rPr>
          <w:rFonts w:hint="eastAsia"/>
        </w:rPr>
        <w:t>这里的同步日志包括平台记录的同步日志和从</w:t>
      </w:r>
      <w:r w:rsidR="004B649A">
        <w:rPr>
          <w:rFonts w:hint="eastAsia"/>
        </w:rPr>
        <w:t>PDE</w:t>
      </w:r>
      <w:r w:rsidR="004B649A">
        <w:rPr>
          <w:rFonts w:hint="eastAsia"/>
        </w:rPr>
        <w:t>服务器上采集到的日志。</w:t>
      </w:r>
    </w:p>
    <w:p w:rsidR="009802CA" w:rsidRDefault="0083614D" w:rsidP="009802CA">
      <w:pPr>
        <w:pStyle w:val="a3"/>
        <w:ind w:left="360" w:firstLineChars="0" w:firstLine="0"/>
      </w:pPr>
      <w:r>
        <w:object w:dxaOrig="9863" w:dyaOrig="6382" w14:anchorId="2CF63920">
          <v:shape id="_x0000_i1031" type="#_x0000_t75" style="width:349.35pt;height:226.65pt" o:ole="">
            <v:imagedata r:id="rId32" o:title=""/>
          </v:shape>
          <o:OLEObject Type="Embed" ProgID="Visio.Drawing.11" ShapeID="_x0000_i1031" DrawAspect="Content" ObjectID="_1431503414" r:id="rId33"/>
        </w:object>
      </w:r>
    </w:p>
    <w:p w:rsidR="00F660F4" w:rsidRDefault="00F660F4" w:rsidP="00F660F4">
      <w:pPr>
        <w:pStyle w:val="a3"/>
        <w:ind w:left="360" w:firstLineChars="0" w:firstLine="0"/>
      </w:pPr>
    </w:p>
    <w:p w:rsidR="00F660F4" w:rsidRDefault="00F660F4" w:rsidP="00F660F4">
      <w:pPr>
        <w:pStyle w:val="a3"/>
        <w:ind w:left="360" w:firstLineChars="0" w:firstLine="0"/>
      </w:pPr>
      <w:r>
        <w:rPr>
          <w:rFonts w:hint="eastAsia"/>
        </w:rPr>
        <w:t>上述</w:t>
      </w:r>
      <w:r w:rsidR="0088361B">
        <w:rPr>
          <w:rFonts w:hint="eastAsia"/>
        </w:rPr>
        <w:t>功能</w:t>
      </w:r>
      <w:r>
        <w:rPr>
          <w:rFonts w:hint="eastAsia"/>
        </w:rPr>
        <w:t>通过前台新增一个功能“</w:t>
      </w:r>
      <w:r>
        <w:rPr>
          <w:rFonts w:hint="eastAsia"/>
        </w:rPr>
        <w:t>BSA</w:t>
      </w:r>
      <w:r>
        <w:rPr>
          <w:rFonts w:hint="eastAsia"/>
        </w:rPr>
        <w:t>数据同步”功能实现。</w:t>
      </w:r>
      <w:r w:rsidR="001C4C27">
        <w:rPr>
          <w:rFonts w:hint="eastAsia"/>
        </w:rPr>
        <w:t>“</w:t>
      </w:r>
      <w:r w:rsidR="001C4C27">
        <w:rPr>
          <w:rFonts w:hint="eastAsia"/>
        </w:rPr>
        <w:t>BSA</w:t>
      </w:r>
      <w:r w:rsidR="001C4C27">
        <w:rPr>
          <w:rFonts w:hint="eastAsia"/>
        </w:rPr>
        <w:t>数据同步”分为</w:t>
      </w:r>
      <w:r w:rsidR="0088361B">
        <w:rPr>
          <w:rFonts w:hint="eastAsia"/>
        </w:rPr>
        <w:t>如下几个</w:t>
      </w:r>
      <w:r w:rsidR="001C4C27">
        <w:rPr>
          <w:rFonts w:hint="eastAsia"/>
        </w:rPr>
        <w:t>子功能：</w:t>
      </w:r>
      <w:r w:rsidR="0088361B">
        <w:rPr>
          <w:rFonts w:hint="eastAsia"/>
        </w:rPr>
        <w:t>“</w:t>
      </w:r>
      <w:r w:rsidR="00A6195C">
        <w:rPr>
          <w:rFonts w:hint="eastAsia"/>
        </w:rPr>
        <w:t>自动</w:t>
      </w:r>
      <w:r w:rsidR="0088361B">
        <w:rPr>
          <w:rFonts w:hint="eastAsia"/>
        </w:rPr>
        <w:t>全量同步频率”，</w:t>
      </w:r>
      <w:r w:rsidR="001C4C27">
        <w:rPr>
          <w:rFonts w:hint="eastAsia"/>
        </w:rPr>
        <w:t>“同步到</w:t>
      </w:r>
      <w:r w:rsidR="001C4C27">
        <w:rPr>
          <w:rFonts w:hint="eastAsia"/>
        </w:rPr>
        <w:t>PDE</w:t>
      </w:r>
      <w:r w:rsidR="001C4C27">
        <w:rPr>
          <w:rFonts w:hint="eastAsia"/>
        </w:rPr>
        <w:t>服务器”和“同步日志查询”</w:t>
      </w:r>
      <w:r w:rsidR="00AB356F">
        <w:rPr>
          <w:rFonts w:hint="eastAsia"/>
        </w:rPr>
        <w:t>。</w:t>
      </w:r>
    </w:p>
    <w:p w:rsidR="00AB356F" w:rsidRDefault="00AB356F" w:rsidP="000F51FC">
      <w:pPr>
        <w:pStyle w:val="a3"/>
        <w:numPr>
          <w:ilvl w:val="1"/>
          <w:numId w:val="4"/>
        </w:numPr>
        <w:ind w:firstLineChars="0"/>
      </w:pPr>
      <w:r>
        <w:rPr>
          <w:rFonts w:hint="eastAsia"/>
        </w:rPr>
        <w:t>自动全量同步频率：提供自动全量同步频率查询和设置功能。为自动全量同步提供时间基准。</w:t>
      </w:r>
    </w:p>
    <w:p w:rsidR="00AB356F" w:rsidRDefault="00AB356F" w:rsidP="000F51FC">
      <w:pPr>
        <w:pStyle w:val="a3"/>
        <w:numPr>
          <w:ilvl w:val="1"/>
          <w:numId w:val="4"/>
        </w:numPr>
        <w:ind w:firstLineChars="0"/>
      </w:pPr>
      <w:r>
        <w:rPr>
          <w:rFonts w:hint="eastAsia"/>
        </w:rPr>
        <w:t>同步到</w:t>
      </w:r>
      <w:r>
        <w:rPr>
          <w:rFonts w:hint="eastAsia"/>
        </w:rPr>
        <w:t>PDE</w:t>
      </w:r>
      <w:r>
        <w:rPr>
          <w:rFonts w:hint="eastAsia"/>
        </w:rPr>
        <w:t>服务器：提供手动同步功能，包括手动全量同步，手动增量同频，手动紧急同步。并可设置计划任务，实现已邮件和短信方式自动发送同步日志功能。</w:t>
      </w:r>
      <w:r>
        <w:t> </w:t>
      </w:r>
    </w:p>
    <w:p w:rsidR="00AB356F" w:rsidRPr="00AB356F" w:rsidRDefault="00AB356F" w:rsidP="000F51FC">
      <w:pPr>
        <w:pStyle w:val="a3"/>
        <w:numPr>
          <w:ilvl w:val="1"/>
          <w:numId w:val="4"/>
        </w:numPr>
        <w:ind w:firstLineChars="0"/>
      </w:pPr>
      <w:r>
        <w:rPr>
          <w:rFonts w:hint="eastAsia"/>
        </w:rPr>
        <w:t>同步日志查询功能</w:t>
      </w:r>
      <w:r w:rsidR="0018663A">
        <w:rPr>
          <w:rFonts w:hint="eastAsia"/>
        </w:rPr>
        <w:t>：提供各种同步记录和</w:t>
      </w:r>
      <w:r w:rsidR="0018663A">
        <w:rPr>
          <w:rFonts w:hint="eastAsia"/>
        </w:rPr>
        <w:t>PDE</w:t>
      </w:r>
      <w:r w:rsidR="0018663A">
        <w:rPr>
          <w:rFonts w:hint="eastAsia"/>
        </w:rPr>
        <w:t>同步日志查询功能。</w:t>
      </w:r>
    </w:p>
    <w:p w:rsidR="0088361B" w:rsidRDefault="00A6195C" w:rsidP="000F51FC">
      <w:pPr>
        <w:pStyle w:val="2"/>
        <w:numPr>
          <w:ilvl w:val="1"/>
          <w:numId w:val="36"/>
        </w:numPr>
      </w:pPr>
      <w:r>
        <w:rPr>
          <w:rFonts w:hint="eastAsia"/>
        </w:rPr>
        <w:t>自动</w:t>
      </w:r>
      <w:r w:rsidR="0088361B">
        <w:rPr>
          <w:rFonts w:hint="eastAsia"/>
        </w:rPr>
        <w:t>全量同步频率</w:t>
      </w:r>
    </w:p>
    <w:p w:rsidR="0088361B" w:rsidRDefault="00503025" w:rsidP="0088361B">
      <w:r>
        <w:rPr>
          <w:rFonts w:hint="eastAsia"/>
        </w:rPr>
        <w:tab/>
      </w:r>
      <w:r w:rsidR="00E92791">
        <w:rPr>
          <w:rFonts w:hint="eastAsia"/>
        </w:rPr>
        <w:t>根据电信集团</w:t>
      </w:r>
      <w:r w:rsidR="00E92791">
        <w:rPr>
          <w:rFonts w:hint="eastAsia"/>
        </w:rPr>
        <w:t>PDE</w:t>
      </w:r>
      <w:r w:rsidR="00E92791">
        <w:rPr>
          <w:rFonts w:hint="eastAsia"/>
        </w:rPr>
        <w:t>接口规范，全量同步频率最短为</w:t>
      </w:r>
      <w:r w:rsidR="00E92791">
        <w:rPr>
          <w:rFonts w:hint="eastAsia"/>
        </w:rPr>
        <w:t>1</w:t>
      </w:r>
      <w:r w:rsidR="00E92791">
        <w:rPr>
          <w:rFonts w:hint="eastAsia"/>
        </w:rPr>
        <w:t>天，最长为</w:t>
      </w:r>
      <w:r w:rsidR="00E92791">
        <w:rPr>
          <w:rFonts w:hint="eastAsia"/>
        </w:rPr>
        <w:t>7</w:t>
      </w:r>
      <w:r w:rsidR="00E92791">
        <w:rPr>
          <w:rFonts w:hint="eastAsia"/>
        </w:rPr>
        <w:t>天。</w:t>
      </w:r>
      <w:r w:rsidR="0048426B">
        <w:rPr>
          <w:rFonts w:hint="eastAsia"/>
        </w:rPr>
        <w:t>本功能实现自动全量同步频率查询和修改功能。</w:t>
      </w:r>
    </w:p>
    <w:p w:rsidR="00AB356F" w:rsidRPr="00113FEB" w:rsidRDefault="00AB356F" w:rsidP="000F51FC">
      <w:pPr>
        <w:pStyle w:val="a3"/>
        <w:numPr>
          <w:ilvl w:val="0"/>
          <w:numId w:val="11"/>
        </w:numPr>
        <w:ind w:firstLineChars="0"/>
        <w:rPr>
          <w:b/>
        </w:rPr>
      </w:pPr>
      <w:r w:rsidRPr="00113FEB">
        <w:rPr>
          <w:rFonts w:hint="eastAsia"/>
          <w:b/>
        </w:rPr>
        <w:t>权限控制</w:t>
      </w:r>
    </w:p>
    <w:p w:rsidR="00007C4E" w:rsidRDefault="00503025" w:rsidP="0088361B">
      <w:r>
        <w:rPr>
          <w:rFonts w:hint="eastAsia"/>
        </w:rPr>
        <w:tab/>
      </w:r>
      <w:r w:rsidR="00362EC1">
        <w:rPr>
          <w:rFonts w:hint="eastAsia"/>
        </w:rPr>
        <w:t>全量同步频率查询功能，</w:t>
      </w:r>
      <w:r w:rsidR="00CF1E1E">
        <w:rPr>
          <w:rFonts w:hint="eastAsia"/>
        </w:rPr>
        <w:t>为一个较普遍的功能。拥有“</w:t>
      </w:r>
      <w:r w:rsidR="00CF1E1E">
        <w:rPr>
          <w:rFonts w:hint="eastAsia"/>
        </w:rPr>
        <w:t>BSA</w:t>
      </w:r>
      <w:r w:rsidR="00CF1E1E">
        <w:rPr>
          <w:rFonts w:hint="eastAsia"/>
        </w:rPr>
        <w:t>数据同步”功能权限的角色和对应的用户均可拥有此功能。</w:t>
      </w:r>
    </w:p>
    <w:p w:rsidR="00CF1E1E" w:rsidRDefault="00503025" w:rsidP="0088361B">
      <w:r>
        <w:rPr>
          <w:rFonts w:hint="eastAsia"/>
        </w:rPr>
        <w:tab/>
      </w:r>
      <w:r w:rsidR="00CF1E1E">
        <w:rPr>
          <w:rFonts w:hint="eastAsia"/>
        </w:rPr>
        <w:t>全量同步频率修改功能，为省级功能。赋予此功能的特定的角色和对应用户才能使用此功能。此功能限制需在角色权限中，“</w:t>
      </w:r>
      <w:r w:rsidR="00CF1E1E">
        <w:rPr>
          <w:rFonts w:hint="eastAsia"/>
        </w:rPr>
        <w:t>BSA</w:t>
      </w:r>
      <w:r w:rsidR="00CF1E1E">
        <w:rPr>
          <w:rFonts w:hint="eastAsia"/>
        </w:rPr>
        <w:t>数据同步”功能下需以一个选项的方式存在。默认此选项</w:t>
      </w:r>
      <w:proofErr w:type="gramStart"/>
      <w:r w:rsidR="00CF1E1E">
        <w:rPr>
          <w:rFonts w:hint="eastAsia"/>
        </w:rPr>
        <w:t>不</w:t>
      </w:r>
      <w:proofErr w:type="gramEnd"/>
      <w:r w:rsidR="00CF1E1E">
        <w:rPr>
          <w:rFonts w:hint="eastAsia"/>
        </w:rPr>
        <w:t>选中，表示对应角色无</w:t>
      </w:r>
      <w:proofErr w:type="gramStart"/>
      <w:r w:rsidR="00CF1E1E">
        <w:rPr>
          <w:rFonts w:hint="eastAsia"/>
        </w:rPr>
        <w:t>修改全</w:t>
      </w:r>
      <w:proofErr w:type="gramEnd"/>
      <w:r w:rsidR="00CF1E1E">
        <w:rPr>
          <w:rFonts w:hint="eastAsia"/>
        </w:rPr>
        <w:t>量同步频率的功能。</w:t>
      </w:r>
    </w:p>
    <w:p w:rsidR="005754CF" w:rsidRDefault="007A4AF9" w:rsidP="000F51FC">
      <w:pPr>
        <w:pStyle w:val="a3"/>
        <w:numPr>
          <w:ilvl w:val="0"/>
          <w:numId w:val="11"/>
        </w:numPr>
        <w:ind w:firstLineChars="0"/>
        <w:rPr>
          <w:b/>
        </w:rPr>
      </w:pPr>
      <w:r w:rsidRPr="00113FEB">
        <w:rPr>
          <w:rFonts w:hint="eastAsia"/>
          <w:b/>
        </w:rPr>
        <w:t>客户端界面功能点</w:t>
      </w:r>
    </w:p>
    <w:p w:rsidR="00300C7B" w:rsidRPr="00113FEB" w:rsidRDefault="001E2970" w:rsidP="0083614D">
      <w:pPr>
        <w:pStyle w:val="a3"/>
        <w:ind w:leftChars="203" w:left="991" w:hangingChars="268" w:hanging="565"/>
        <w:rPr>
          <w:b/>
        </w:rPr>
      </w:pPr>
      <w:r>
        <w:rPr>
          <w:b/>
          <w:noProof/>
        </w:rPr>
        <w:lastRenderedPageBreak/>
        <w:drawing>
          <wp:inline distT="0" distB="0" distL="0" distR="0" wp14:anchorId="7CFA41F6" wp14:editId="27C16332">
            <wp:extent cx="5267325" cy="3362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362325"/>
                    </a:xfrm>
                    <a:prstGeom prst="rect">
                      <a:avLst/>
                    </a:prstGeom>
                    <a:noFill/>
                    <a:ln>
                      <a:noFill/>
                    </a:ln>
                  </pic:spPr>
                </pic:pic>
              </a:graphicData>
            </a:graphic>
          </wp:inline>
        </w:drawing>
      </w:r>
    </w:p>
    <w:p w:rsidR="00B803A3" w:rsidRDefault="005754CF" w:rsidP="000F51FC">
      <w:pPr>
        <w:pStyle w:val="a3"/>
        <w:numPr>
          <w:ilvl w:val="0"/>
          <w:numId w:val="10"/>
        </w:numPr>
        <w:ind w:left="709" w:firstLineChars="0" w:hanging="284"/>
      </w:pPr>
      <w:r>
        <w:rPr>
          <w:rFonts w:hint="eastAsia"/>
        </w:rPr>
        <w:t>“修改”按钮，在角色权限中选中修改权限的时候才有效。</w:t>
      </w:r>
      <w:r w:rsidR="004D256A">
        <w:rPr>
          <w:rFonts w:hint="eastAsia"/>
        </w:rPr>
        <w:t>无权限时，按钮灰掉。</w:t>
      </w:r>
    </w:p>
    <w:p w:rsidR="00D64E54" w:rsidRDefault="00B803A3" w:rsidP="0088361B">
      <w:r>
        <w:rPr>
          <w:rFonts w:hint="eastAsia"/>
        </w:rPr>
        <w:tab/>
      </w:r>
      <w:r w:rsidR="00BC7175">
        <w:rPr>
          <w:rFonts w:hint="eastAsia"/>
        </w:rPr>
        <w:t>点击“修改”按钮后，</w:t>
      </w:r>
      <w:r w:rsidR="005754CF">
        <w:rPr>
          <w:rFonts w:hint="eastAsia"/>
        </w:rPr>
        <w:t>可修改</w:t>
      </w:r>
      <w:r w:rsidR="00664E2B">
        <w:rPr>
          <w:rFonts w:hint="eastAsia"/>
        </w:rPr>
        <w:t>[</w:t>
      </w:r>
      <w:r w:rsidR="00664E2B">
        <w:rPr>
          <w:rFonts w:hint="eastAsia"/>
        </w:rPr>
        <w:t>日期</w:t>
      </w:r>
      <w:r w:rsidR="00664E2B">
        <w:rPr>
          <w:rFonts w:hint="eastAsia"/>
        </w:rPr>
        <w:t>]</w:t>
      </w:r>
      <w:r w:rsidR="00664E2B">
        <w:rPr>
          <w:rFonts w:hint="eastAsia"/>
        </w:rPr>
        <w:t>、</w:t>
      </w:r>
      <w:r w:rsidR="00664E2B">
        <w:rPr>
          <w:rFonts w:hint="eastAsia"/>
        </w:rPr>
        <w:t>[</w:t>
      </w:r>
      <w:r w:rsidR="00664E2B">
        <w:rPr>
          <w:rFonts w:hint="eastAsia"/>
        </w:rPr>
        <w:t>时间</w:t>
      </w:r>
      <w:r w:rsidR="00664E2B">
        <w:rPr>
          <w:rFonts w:hint="eastAsia"/>
        </w:rPr>
        <w:t>]</w:t>
      </w:r>
      <w:r w:rsidR="00664E2B">
        <w:rPr>
          <w:rFonts w:hint="eastAsia"/>
        </w:rPr>
        <w:t>、</w:t>
      </w:r>
      <w:r w:rsidR="005754CF">
        <w:rPr>
          <w:rFonts w:hint="eastAsia"/>
        </w:rPr>
        <w:t>每</w:t>
      </w:r>
      <w:r w:rsidR="005754CF">
        <w:rPr>
          <w:rFonts w:hint="eastAsia"/>
        </w:rPr>
        <w:t>n</w:t>
      </w:r>
      <w:r w:rsidR="005754CF">
        <w:rPr>
          <w:rFonts w:hint="eastAsia"/>
        </w:rPr>
        <w:t>天的</w:t>
      </w:r>
      <w:r w:rsidR="005754CF">
        <w:rPr>
          <w:rFonts w:hint="eastAsia"/>
        </w:rPr>
        <w:t>n</w:t>
      </w:r>
      <w:r w:rsidR="005754CF">
        <w:rPr>
          <w:rFonts w:hint="eastAsia"/>
        </w:rPr>
        <w:t>值（取值范围</w:t>
      </w:r>
      <w:r w:rsidR="005754CF">
        <w:rPr>
          <w:rFonts w:hint="eastAsia"/>
        </w:rPr>
        <w:t>1~7</w:t>
      </w:r>
      <w:r w:rsidR="005754CF">
        <w:rPr>
          <w:rFonts w:hint="eastAsia"/>
        </w:rPr>
        <w:t>）</w:t>
      </w:r>
      <w:r w:rsidR="00744D80">
        <w:rPr>
          <w:rFonts w:hint="eastAsia"/>
        </w:rPr>
        <w:t>。</w:t>
      </w:r>
      <w:r>
        <w:rPr>
          <w:rFonts w:hint="eastAsia"/>
        </w:rPr>
        <w:t>可设置</w:t>
      </w:r>
      <w:r w:rsidR="00744D80">
        <w:rPr>
          <w:rFonts w:hint="eastAsia"/>
        </w:rPr>
        <w:t>[</w:t>
      </w:r>
      <w:r w:rsidR="00744D80">
        <w:rPr>
          <w:rFonts w:hint="eastAsia"/>
        </w:rPr>
        <w:t>日期</w:t>
      </w:r>
      <w:r w:rsidR="00744D80">
        <w:rPr>
          <w:rFonts w:hint="eastAsia"/>
        </w:rPr>
        <w:t>]</w:t>
      </w:r>
      <w:r w:rsidR="00744D80">
        <w:rPr>
          <w:rFonts w:hint="eastAsia"/>
        </w:rPr>
        <w:t>大于等于当前日期</w:t>
      </w:r>
      <w:r>
        <w:rPr>
          <w:rFonts w:hint="eastAsia"/>
        </w:rPr>
        <w:t>的日期；</w:t>
      </w:r>
      <w:r>
        <w:rPr>
          <w:rFonts w:hint="eastAsia"/>
        </w:rPr>
        <w:t>[</w:t>
      </w:r>
      <w:r>
        <w:rPr>
          <w:rFonts w:hint="eastAsia"/>
        </w:rPr>
        <w:t>时间</w:t>
      </w:r>
      <w:r>
        <w:rPr>
          <w:rFonts w:hint="eastAsia"/>
        </w:rPr>
        <w:t>]</w:t>
      </w:r>
      <w:r>
        <w:rPr>
          <w:rFonts w:hint="eastAsia"/>
        </w:rPr>
        <w:t>可设置（</w:t>
      </w:r>
      <w:r>
        <w:rPr>
          <w:rFonts w:hint="eastAsia"/>
        </w:rPr>
        <w:t>0:00~23:59</w:t>
      </w:r>
      <w:r>
        <w:rPr>
          <w:rFonts w:hint="eastAsia"/>
        </w:rPr>
        <w:t>中的任意值）</w:t>
      </w:r>
      <w:r w:rsidR="00744D80">
        <w:rPr>
          <w:rFonts w:hint="eastAsia"/>
        </w:rPr>
        <w:t>。</w:t>
      </w:r>
      <w:r>
        <w:rPr>
          <w:rFonts w:hint="eastAsia"/>
        </w:rPr>
        <w:t>默认设置：</w:t>
      </w:r>
      <w:r>
        <w:rPr>
          <w:rFonts w:hint="eastAsia"/>
        </w:rPr>
        <w:t>[</w:t>
      </w:r>
      <w:r>
        <w:rPr>
          <w:rFonts w:hint="eastAsia"/>
        </w:rPr>
        <w:t>日期</w:t>
      </w:r>
      <w:r>
        <w:rPr>
          <w:rFonts w:hint="eastAsia"/>
        </w:rPr>
        <w:t>]</w:t>
      </w:r>
      <w:r>
        <w:rPr>
          <w:rFonts w:hint="eastAsia"/>
        </w:rPr>
        <w:t>为当前日期；</w:t>
      </w:r>
      <w:r>
        <w:rPr>
          <w:rFonts w:hint="eastAsia"/>
        </w:rPr>
        <w:t>[</w:t>
      </w:r>
      <w:r>
        <w:rPr>
          <w:rFonts w:hint="eastAsia"/>
        </w:rPr>
        <w:t>时间</w:t>
      </w:r>
      <w:r>
        <w:rPr>
          <w:rFonts w:hint="eastAsia"/>
        </w:rPr>
        <w:t>]</w:t>
      </w:r>
      <w:r>
        <w:rPr>
          <w:rFonts w:hint="eastAsia"/>
        </w:rPr>
        <w:t>为</w:t>
      </w:r>
      <w:r>
        <w:rPr>
          <w:rFonts w:hint="eastAsia"/>
        </w:rPr>
        <w:t>02:00</w:t>
      </w:r>
      <w:r>
        <w:rPr>
          <w:rFonts w:hint="eastAsia"/>
        </w:rPr>
        <w:t>；</w:t>
      </w:r>
      <w:r>
        <w:rPr>
          <w:rFonts w:hint="eastAsia"/>
        </w:rPr>
        <w:t>n</w:t>
      </w:r>
      <w:r>
        <w:rPr>
          <w:rFonts w:hint="eastAsia"/>
        </w:rPr>
        <w:t>值为</w:t>
      </w:r>
      <w:r>
        <w:rPr>
          <w:rFonts w:hint="eastAsia"/>
        </w:rPr>
        <w:t>1</w:t>
      </w:r>
      <w:r>
        <w:rPr>
          <w:rFonts w:hint="eastAsia"/>
        </w:rPr>
        <w:t>。即每天凌晨</w:t>
      </w:r>
      <w:r>
        <w:rPr>
          <w:rFonts w:hint="eastAsia"/>
        </w:rPr>
        <w:t>2:00</w:t>
      </w:r>
      <w:r>
        <w:rPr>
          <w:rFonts w:hint="eastAsia"/>
        </w:rPr>
        <w:t>进行全量同步。</w:t>
      </w:r>
    </w:p>
    <w:p w:rsidR="005754CF" w:rsidRDefault="005754CF" w:rsidP="000F51FC">
      <w:pPr>
        <w:pStyle w:val="a3"/>
        <w:numPr>
          <w:ilvl w:val="0"/>
          <w:numId w:val="10"/>
        </w:numPr>
        <w:ind w:left="709" w:firstLineChars="0" w:hanging="284"/>
      </w:pPr>
      <w:r>
        <w:rPr>
          <w:rFonts w:hint="eastAsia"/>
        </w:rPr>
        <w:t>点击“</w:t>
      </w:r>
      <w:r w:rsidR="00B803A3">
        <w:rPr>
          <w:rFonts w:hint="eastAsia"/>
        </w:rPr>
        <w:t>全量同步频率”功能，显示当前全量同步频率的值，</w:t>
      </w:r>
      <w:r w:rsidR="00B803A3">
        <w:rPr>
          <w:rFonts w:hint="eastAsia"/>
        </w:rPr>
        <w:t>[</w:t>
      </w:r>
      <w:r w:rsidR="00B803A3">
        <w:rPr>
          <w:rFonts w:hint="eastAsia"/>
        </w:rPr>
        <w:t>日期</w:t>
      </w:r>
      <w:r w:rsidR="00B803A3">
        <w:rPr>
          <w:rFonts w:hint="eastAsia"/>
        </w:rPr>
        <w:t>]</w:t>
      </w:r>
      <w:r w:rsidR="00B803A3">
        <w:rPr>
          <w:rFonts w:hint="eastAsia"/>
        </w:rPr>
        <w:t>和</w:t>
      </w:r>
      <w:r w:rsidR="00B803A3">
        <w:rPr>
          <w:rFonts w:hint="eastAsia"/>
        </w:rPr>
        <w:t>[</w:t>
      </w:r>
      <w:r w:rsidR="00B803A3">
        <w:rPr>
          <w:rFonts w:hint="eastAsia"/>
        </w:rPr>
        <w:t>时间</w:t>
      </w:r>
      <w:r w:rsidR="00B803A3">
        <w:rPr>
          <w:rFonts w:hint="eastAsia"/>
        </w:rPr>
        <w:t>]</w:t>
      </w:r>
      <w:r w:rsidR="00B803A3">
        <w:rPr>
          <w:rFonts w:hint="eastAsia"/>
        </w:rPr>
        <w:t>显示下次执行的日期和时间；</w:t>
      </w:r>
      <w:r w:rsidR="00B803A3">
        <w:rPr>
          <w:rFonts w:hint="eastAsia"/>
        </w:rPr>
        <w:t>[n]</w:t>
      </w:r>
      <w:r w:rsidR="00B803A3">
        <w:rPr>
          <w:rFonts w:hint="eastAsia"/>
        </w:rPr>
        <w:t>显示设置值。</w:t>
      </w:r>
    </w:p>
    <w:p w:rsidR="00B803A3" w:rsidRDefault="00B803A3" w:rsidP="000F51FC">
      <w:pPr>
        <w:pStyle w:val="a3"/>
        <w:numPr>
          <w:ilvl w:val="0"/>
          <w:numId w:val="10"/>
        </w:numPr>
        <w:ind w:left="709" w:firstLineChars="0" w:hanging="284"/>
      </w:pPr>
      <w:r>
        <w:rPr>
          <w:rFonts w:hint="eastAsia"/>
        </w:rPr>
        <w:t>点击“全量同步频率”功能，最下边显示最近</w:t>
      </w:r>
      <w:r>
        <w:rPr>
          <w:rFonts w:hint="eastAsia"/>
        </w:rPr>
        <w:t>10</w:t>
      </w:r>
      <w:r>
        <w:rPr>
          <w:rFonts w:hint="eastAsia"/>
        </w:rPr>
        <w:t>次的全量同步日志。</w:t>
      </w:r>
    </w:p>
    <w:p w:rsidR="0048426B" w:rsidRPr="00113FEB" w:rsidRDefault="0048426B" w:rsidP="000F51FC">
      <w:pPr>
        <w:pStyle w:val="a3"/>
        <w:numPr>
          <w:ilvl w:val="0"/>
          <w:numId w:val="11"/>
        </w:numPr>
        <w:ind w:firstLineChars="0"/>
        <w:rPr>
          <w:b/>
        </w:rPr>
      </w:pPr>
      <w:r w:rsidRPr="00113FEB">
        <w:rPr>
          <w:rFonts w:hint="eastAsia"/>
          <w:b/>
        </w:rPr>
        <w:t>全量同步流程</w:t>
      </w:r>
    </w:p>
    <w:p w:rsidR="0048426B" w:rsidRPr="0048426B" w:rsidRDefault="00C14132" w:rsidP="0048426B">
      <w:r>
        <w:object w:dxaOrig="8162" w:dyaOrig="8446" w14:anchorId="41072D23">
          <v:shape id="_x0000_i1032" type="#_x0000_t75" style="width:259.85pt;height:267.95pt" o:ole="">
            <v:imagedata r:id="rId35" o:title=""/>
          </v:shape>
          <o:OLEObject Type="Embed" ProgID="Visio.Drawing.11" ShapeID="_x0000_i1032" DrawAspect="Content" ObjectID="_1431503415" r:id="rId36"/>
        </w:object>
      </w:r>
    </w:p>
    <w:p w:rsidR="00B803A3" w:rsidRDefault="00B803A3" w:rsidP="0048426B">
      <w:pPr>
        <w:pStyle w:val="a3"/>
        <w:ind w:left="420" w:firstLineChars="0" w:firstLine="0"/>
      </w:pPr>
      <w:r>
        <w:rPr>
          <w:rFonts w:hint="eastAsia"/>
        </w:rPr>
        <w:lastRenderedPageBreak/>
        <w:t>按客户端设置的时间和频率</w:t>
      </w:r>
      <w:r w:rsidR="0003233B">
        <w:rPr>
          <w:rFonts w:hint="eastAsia"/>
        </w:rPr>
        <w:t>后台自动同步：</w:t>
      </w:r>
    </w:p>
    <w:p w:rsidR="00503025" w:rsidRDefault="0003233B" w:rsidP="000F51FC">
      <w:pPr>
        <w:pStyle w:val="a3"/>
        <w:numPr>
          <w:ilvl w:val="3"/>
          <w:numId w:val="5"/>
        </w:numPr>
        <w:ind w:firstLineChars="0"/>
        <w:rPr>
          <w:ins w:id="19" w:author="ibm" w:date="2013-05-30T15:53:00Z"/>
        </w:rPr>
      </w:pPr>
      <w:r>
        <w:rPr>
          <w:rFonts w:hint="eastAsia"/>
        </w:rPr>
        <w:t>获取</w:t>
      </w:r>
      <w:r>
        <w:rPr>
          <w:rFonts w:hint="eastAsia"/>
        </w:rPr>
        <w:t>BSA</w:t>
      </w:r>
      <w:r w:rsidR="00E21845">
        <w:rPr>
          <w:rFonts w:hint="eastAsia"/>
        </w:rPr>
        <w:t>表中所有的数据，</w:t>
      </w:r>
      <w:r>
        <w:rPr>
          <w:rFonts w:hint="eastAsia"/>
        </w:rPr>
        <w:t>进行数据核查</w:t>
      </w:r>
      <w:r w:rsidR="00E21845">
        <w:rPr>
          <w:rFonts w:hint="eastAsia"/>
        </w:rPr>
        <w:t>。</w:t>
      </w:r>
      <w:r>
        <w:rPr>
          <w:rFonts w:hint="eastAsia"/>
        </w:rPr>
        <w:t>检查是否有字段为空的记录；</w:t>
      </w:r>
      <w:r w:rsidR="009802CA">
        <w:rPr>
          <w:rFonts w:hint="eastAsia"/>
        </w:rPr>
        <w:t>如有为空的记录，用台账和伪基站</w:t>
      </w:r>
      <w:proofErr w:type="gramStart"/>
      <w:r w:rsidR="009802CA">
        <w:rPr>
          <w:rFonts w:hint="eastAsia"/>
        </w:rPr>
        <w:t>载扇数据</w:t>
      </w:r>
      <w:proofErr w:type="gramEnd"/>
      <w:r w:rsidR="009802CA">
        <w:rPr>
          <w:rFonts w:hint="eastAsia"/>
        </w:rPr>
        <w:t>更新；如果更新后还有为空，则</w:t>
      </w:r>
      <w:del w:id="20" w:author="ibm" w:date="2013-05-30T15:52:00Z">
        <w:r w:rsidR="009802CA" w:rsidDel="00B947BE">
          <w:rPr>
            <w:rFonts w:hint="eastAsia"/>
          </w:rPr>
          <w:delText>此条数据不上报。</w:delText>
        </w:r>
      </w:del>
      <w:ins w:id="21" w:author="ibm" w:date="2013-05-30T15:52:00Z">
        <w:r w:rsidR="00B947BE">
          <w:rPr>
            <w:rFonts w:hint="eastAsia"/>
          </w:rPr>
          <w:t>-</w:t>
        </w:r>
      </w:ins>
      <w:ins w:id="22" w:author="ibm" w:date="2013-05-30T15:53:00Z">
        <w:r w:rsidR="00B947BE">
          <w:rPr>
            <w:rFonts w:hint="eastAsia"/>
          </w:rPr>
          <w:t>填写默认值</w:t>
        </w:r>
      </w:ins>
      <w:ins w:id="23" w:author="ibm" w:date="2013-05-31T11:01:00Z">
        <w:r w:rsidR="0055438E">
          <w:rPr>
            <w:rFonts w:hint="eastAsia"/>
          </w:rPr>
          <w:t>.</w:t>
        </w:r>
        <w:r w:rsidR="0055438E">
          <w:rPr>
            <w:rFonts w:hint="eastAsia"/>
          </w:rPr>
          <w:t>默认值中所有涉及附近站平均值的字段</w:t>
        </w:r>
        <w:r w:rsidR="0055438E">
          <w:rPr>
            <w:rFonts w:hint="eastAsia"/>
          </w:rPr>
          <w:t>,</w:t>
        </w:r>
        <w:r w:rsidR="0055438E">
          <w:rPr>
            <w:rFonts w:hint="eastAsia"/>
          </w:rPr>
          <w:t>附近站都取该站</w:t>
        </w:r>
      </w:ins>
      <w:ins w:id="24" w:author="ibm" w:date="2013-05-31T11:02:00Z">
        <w:r w:rsidR="0055438E">
          <w:rPr>
            <w:rFonts w:hint="eastAsia"/>
          </w:rPr>
          <w:t>的邻区基站</w:t>
        </w:r>
        <w:r w:rsidR="0055438E">
          <w:rPr>
            <w:rFonts w:hint="eastAsia"/>
          </w:rPr>
          <w:t>,</w:t>
        </w:r>
        <w:r w:rsidR="0055438E">
          <w:rPr>
            <w:rFonts w:hint="eastAsia"/>
          </w:rPr>
          <w:t>如果出现某个站邻区数据没有取到或者周边该站为空</w:t>
        </w:r>
        <w:r w:rsidR="0055438E">
          <w:rPr>
            <w:rFonts w:hint="eastAsia"/>
          </w:rPr>
          <w:t>,</w:t>
        </w:r>
        <w:r w:rsidR="0055438E">
          <w:rPr>
            <w:rFonts w:hint="eastAsia"/>
          </w:rPr>
          <w:t>则</w:t>
        </w:r>
        <w:proofErr w:type="gramStart"/>
        <w:r w:rsidR="0055438E">
          <w:rPr>
            <w:rFonts w:hint="eastAsia"/>
          </w:rPr>
          <w:t>取所在</w:t>
        </w:r>
        <w:proofErr w:type="gramEnd"/>
        <w:r w:rsidR="0055438E">
          <w:rPr>
            <w:rFonts w:hint="eastAsia"/>
          </w:rPr>
          <w:t>BSC</w:t>
        </w:r>
        <w:r w:rsidR="0055438E">
          <w:rPr>
            <w:rFonts w:hint="eastAsia"/>
          </w:rPr>
          <w:t>基站的平均值</w:t>
        </w:r>
        <w:r w:rsidR="0055438E">
          <w:rPr>
            <w:rFonts w:hint="eastAsia"/>
          </w:rPr>
          <w:t>.</w:t>
        </w:r>
      </w:ins>
    </w:p>
    <w:p w:rsidR="00B947BE" w:rsidRDefault="00B947BE">
      <w:pPr>
        <w:ind w:left="426"/>
        <w:rPr>
          <w:ins w:id="25" w:author="ibm" w:date="2013-05-30T15:53:00Z"/>
        </w:rPr>
        <w:pPrChange w:id="26" w:author="ibm" w:date="2013-05-30T15:53:00Z">
          <w:pPr>
            <w:pStyle w:val="a3"/>
            <w:numPr>
              <w:ilvl w:val="3"/>
              <w:numId w:val="5"/>
            </w:numPr>
            <w:ind w:left="786" w:firstLineChars="0" w:hanging="360"/>
          </w:pPr>
        </w:pPrChange>
      </w:pPr>
      <w:ins w:id="27" w:author="ibm" w:date="2013-05-30T15:53:00Z">
        <w:r>
          <w:rPr>
            <w:rFonts w:hint="eastAsia"/>
          </w:rPr>
          <w:t>默认值如下</w:t>
        </w:r>
        <w:r>
          <w:rPr>
            <w:rFonts w:hint="eastAsia"/>
          </w:rPr>
          <w:t>:</w:t>
        </w:r>
      </w:ins>
    </w:p>
    <w:p w:rsidR="00B947BE" w:rsidRPr="00B947BE" w:rsidRDefault="00B947BE" w:rsidP="00B947BE">
      <w:pPr>
        <w:widowControl/>
        <w:rPr>
          <w:ins w:id="28" w:author="ibm" w:date="2013-05-30T15:53:00Z"/>
          <w:rFonts w:ascii="Courier New" w:eastAsia="宋体" w:hAnsi="Courier New" w:cs="Courier New"/>
          <w:color w:val="000000"/>
          <w:kern w:val="0"/>
          <w:sz w:val="20"/>
          <w:szCs w:val="20"/>
        </w:rPr>
      </w:pPr>
      <w:proofErr w:type="gramStart"/>
      <w:ins w:id="29" w:author="ibm" w:date="2013-05-30T15:53:00Z">
        <w:r w:rsidRPr="00B947BE">
          <w:rPr>
            <w:rFonts w:ascii="Courier New" w:eastAsia="宋体" w:hAnsi="Courier New" w:cs="Courier New"/>
            <w:color w:val="0000FF"/>
            <w:kern w:val="0"/>
            <w:sz w:val="20"/>
            <w:szCs w:val="20"/>
          </w:rPr>
          <w:t>update</w:t>
        </w:r>
        <w:proofErr w:type="gramEnd"/>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tbl_miss_bts </w:t>
        </w:r>
      </w:ins>
    </w:p>
    <w:p w:rsidR="00B947BE" w:rsidRPr="00B947BE" w:rsidRDefault="00B947BE" w:rsidP="00B947BE">
      <w:pPr>
        <w:widowControl/>
        <w:rPr>
          <w:ins w:id="30" w:author="ibm" w:date="2013-05-30T15:53:00Z"/>
          <w:rFonts w:ascii="Courier New" w:eastAsia="宋体" w:hAnsi="Courier New" w:cs="Courier New"/>
          <w:color w:val="FF0000"/>
          <w:kern w:val="0"/>
          <w:sz w:val="20"/>
          <w:szCs w:val="20"/>
        </w:rPr>
      </w:pPr>
      <w:proofErr w:type="gramStart"/>
      <w:ins w:id="31" w:author="ibm" w:date="2013-05-30T15:53:00Z">
        <w:r w:rsidRPr="00B947BE">
          <w:rPr>
            <w:rFonts w:ascii="Courier New" w:eastAsia="宋体" w:hAnsi="Courier New" w:cs="Courier New"/>
            <w:color w:val="0000FF"/>
            <w:kern w:val="0"/>
            <w:sz w:val="20"/>
            <w:szCs w:val="20"/>
          </w:rPr>
          <w:t>set</w:t>
        </w:r>
        <w:proofErr w:type="gramEnd"/>
        <w:r w:rsidRPr="00B947BE">
          <w:rPr>
            <w:rFonts w:ascii="Courier New" w:eastAsia="宋体" w:hAnsi="Courier New" w:cs="Courier New"/>
            <w:color w:val="000000"/>
            <w:kern w:val="0"/>
            <w:sz w:val="20"/>
            <w:szCs w:val="20"/>
          </w:rPr>
          <w:t xml:space="preserve"> [Pilot Sector Name]</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FF0000"/>
            <w:kern w:val="0"/>
            <w:sz w:val="20"/>
            <w:szCs w:val="20"/>
          </w:rPr>
          <w:t>'BSA Missing add'</w:t>
        </w:r>
      </w:ins>
    </w:p>
    <w:p w:rsidR="00B947BE" w:rsidRPr="00B947BE" w:rsidRDefault="00B947BE" w:rsidP="00B947BE">
      <w:pPr>
        <w:widowControl/>
        <w:rPr>
          <w:ins w:id="32" w:author="ibm" w:date="2013-05-30T15:53:00Z"/>
          <w:rFonts w:ascii="Courier New" w:eastAsia="宋体" w:hAnsi="Courier New" w:cs="Courier New"/>
          <w:color w:val="008000"/>
          <w:kern w:val="0"/>
          <w:sz w:val="20"/>
          <w:szCs w:val="20"/>
        </w:rPr>
      </w:pPr>
      <w:ins w:id="33"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[T-PN]</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PILOT_PN</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台账</w:t>
        </w:r>
      </w:ins>
    </w:p>
    <w:p w:rsidR="00B947BE" w:rsidRPr="00B947BE" w:rsidRDefault="00B947BE" w:rsidP="00B947BE">
      <w:pPr>
        <w:widowControl/>
        <w:rPr>
          <w:ins w:id="34" w:author="ibm" w:date="2013-05-30T15:53:00Z"/>
          <w:rFonts w:ascii="Courier New" w:eastAsia="宋体" w:hAnsi="Courier New" w:cs="Courier New"/>
          <w:color w:val="008000"/>
          <w:kern w:val="0"/>
          <w:sz w:val="20"/>
          <w:szCs w:val="20"/>
        </w:rPr>
      </w:pPr>
      <w:ins w:id="35"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Lati]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FF00FF"/>
            <w:kern w:val="0"/>
            <w:sz w:val="20"/>
            <w:szCs w:val="20"/>
          </w:rPr>
          <w:t>isnull</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lati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0</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台账</w:t>
        </w:r>
      </w:ins>
    </w:p>
    <w:p w:rsidR="00B947BE" w:rsidRPr="00B947BE" w:rsidRDefault="00B947BE" w:rsidP="00B947BE">
      <w:pPr>
        <w:widowControl/>
        <w:rPr>
          <w:ins w:id="36" w:author="ibm" w:date="2013-05-30T15:53:00Z"/>
          <w:rFonts w:ascii="Courier New" w:eastAsia="宋体" w:hAnsi="Courier New" w:cs="Courier New"/>
          <w:color w:val="008000"/>
          <w:kern w:val="0"/>
          <w:sz w:val="20"/>
          <w:szCs w:val="20"/>
        </w:rPr>
      </w:pPr>
      <w:ins w:id="37"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Longi]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FF00FF"/>
            <w:kern w:val="0"/>
            <w:sz w:val="20"/>
            <w:szCs w:val="20"/>
          </w:rPr>
          <w:t>isnull</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longi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0</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台账</w:t>
        </w:r>
      </w:ins>
    </w:p>
    <w:p w:rsidR="00B947BE" w:rsidRPr="00B947BE" w:rsidRDefault="00B947BE" w:rsidP="00B947BE">
      <w:pPr>
        <w:widowControl/>
        <w:rPr>
          <w:ins w:id="38" w:author="ibm" w:date="2013-05-30T15:53:00Z"/>
          <w:rFonts w:ascii="Calibri" w:eastAsia="宋体" w:hAnsi="Calibri" w:cs="Calibri"/>
          <w:color w:val="000000"/>
          <w:kern w:val="0"/>
          <w:szCs w:val="21"/>
        </w:rPr>
      </w:pPr>
      <w:ins w:id="39"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Alti]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FF"/>
            <w:kern w:val="0"/>
            <w:sz w:val="20"/>
            <w:szCs w:val="20"/>
          </w:rPr>
          <w:t>select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FF00FF"/>
            <w:kern w:val="0"/>
            <w:sz w:val="20"/>
            <w:szCs w:val="20"/>
          </w:rPr>
          <w:t>avg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Alti]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0000FF"/>
            <w:kern w:val="0"/>
            <w:sz w:val="20"/>
            <w:szCs w:val="20"/>
          </w:rPr>
          <w:t>from</w:t>
        </w:r>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tbl_all_bts t </w:t>
        </w:r>
        <w:r w:rsidRPr="00B947BE">
          <w:rPr>
            <w:rFonts w:ascii="Courier New" w:eastAsia="宋体" w:hAnsi="Courier New" w:cs="Courier New"/>
            <w:color w:val="0000FF"/>
            <w:kern w:val="0"/>
            <w:sz w:val="20"/>
            <w:szCs w:val="20"/>
          </w:rPr>
          <w:t>where</w:t>
        </w:r>
        <w:r w:rsidRPr="00B947BE">
          <w:rPr>
            <w:rFonts w:ascii="Courier New" w:eastAsia="宋体" w:hAnsi="Courier New" w:cs="Courier New"/>
            <w:color w:val="000000"/>
            <w:kern w:val="0"/>
            <w:sz w:val="20"/>
            <w:szCs w:val="20"/>
          </w:rPr>
          <w:t xml:space="preserve"> 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w:t>
        </w:r>
      </w:ins>
      <w:ins w:id="40" w:author="ibm" w:date="2013-05-30T15:54:00Z">
        <w:r w:rsidRPr="00B947BE">
          <w:rPr>
            <w:rFonts w:ascii="宋体" w:hAnsi="宋体" w:cs="宋体" w:hint="eastAsia"/>
            <w:color w:val="000000"/>
            <w:sz w:val="20"/>
            <w:szCs w:val="20"/>
          </w:rPr>
          <w:t xml:space="preserve"> </w:t>
        </w:r>
        <w:r>
          <w:rPr>
            <w:rFonts w:ascii="宋体" w:hAnsi="宋体" w:cs="宋体" w:hint="eastAsia"/>
            <w:color w:val="000000"/>
            <w:sz w:val="20"/>
            <w:szCs w:val="20"/>
          </w:rPr>
          <w:t>[天线高度</w:t>
        </w:r>
        <w:r>
          <w:rPr>
            <w:rFonts w:ascii="Arial" w:eastAsia="微软雅黑" w:hAnsi="Arial" w:cs="Arial" w:hint="eastAsia"/>
            <w:color w:val="000000"/>
            <w:sz w:val="20"/>
            <w:szCs w:val="20"/>
          </w:rPr>
          <w:t>=</w:t>
        </w:r>
        <w:proofErr w:type="gramStart"/>
        <w:r>
          <w:rPr>
            <w:rFonts w:ascii="宋体" w:hAnsi="宋体" w:cs="宋体" w:hint="eastAsia"/>
            <w:color w:val="000000"/>
            <w:sz w:val="20"/>
            <w:szCs w:val="20"/>
          </w:rPr>
          <w:t>无线工参</w:t>
        </w:r>
        <w:proofErr w:type="gramEnd"/>
        <w:r>
          <w:rPr>
            <w:rFonts w:ascii="宋体" w:hAnsi="宋体" w:cs="宋体" w:hint="eastAsia"/>
            <w:color w:val="000000"/>
            <w:sz w:val="20"/>
            <w:szCs w:val="20"/>
          </w:rPr>
          <w:t>天线高度（天线距地面高度）</w:t>
        </w:r>
        <w:r>
          <w:rPr>
            <w:rFonts w:ascii="Arial" w:eastAsia="微软雅黑" w:hAnsi="Arial" w:cs="Arial" w:hint="eastAsia"/>
            <w:color w:val="000000"/>
            <w:sz w:val="20"/>
            <w:szCs w:val="20"/>
          </w:rPr>
          <w:t>+</w:t>
        </w:r>
        <w:r>
          <w:rPr>
            <w:rFonts w:ascii="宋体" w:hAnsi="宋体" w:cs="宋体" w:hint="eastAsia"/>
            <w:color w:val="000000"/>
            <w:sz w:val="20"/>
            <w:szCs w:val="20"/>
          </w:rPr>
          <w:t>地形高度</w:t>
        </w:r>
        <w:r>
          <w:rPr>
            <w:rFonts w:ascii="宋体" w:hAnsi="宋体" w:cs="宋体" w:hint="eastAsia"/>
            <w:color w:val="000000"/>
            <w:sz w:val="20"/>
            <w:szCs w:val="20"/>
          </w:rPr>
          <w:br/>
          <w:t>其中地形高度需利用</w:t>
        </w:r>
        <w:r>
          <w:rPr>
            <w:rFonts w:ascii="Arial" w:eastAsia="微软雅黑" w:hAnsi="Arial" w:cs="Arial" w:hint="eastAsia"/>
            <w:color w:val="000000"/>
            <w:sz w:val="20"/>
            <w:szCs w:val="20"/>
          </w:rPr>
          <w:t>snapcell</w:t>
        </w:r>
        <w:r>
          <w:rPr>
            <w:rFonts w:ascii="宋体" w:hAnsi="宋体" w:cs="宋体" w:hint="eastAsia"/>
            <w:color w:val="000000"/>
            <w:sz w:val="20"/>
            <w:szCs w:val="20"/>
          </w:rPr>
          <w:t>五项推导实现：根据天线经纬度，设置</w:t>
        </w:r>
        <w:r>
          <w:rPr>
            <w:rFonts w:ascii="Arial" w:eastAsia="微软雅黑" w:hAnsi="Arial" w:cs="Arial" w:hint="eastAsia"/>
            <w:color w:val="000000"/>
            <w:sz w:val="20"/>
            <w:szCs w:val="20"/>
          </w:rPr>
          <w:t>MAR</w:t>
        </w:r>
        <w:r>
          <w:rPr>
            <w:rFonts w:ascii="宋体" w:hAnsi="宋体" w:cs="宋体" w:hint="eastAsia"/>
            <w:color w:val="000000"/>
            <w:sz w:val="20"/>
            <w:szCs w:val="20"/>
          </w:rPr>
          <w:t>为</w:t>
        </w:r>
        <w:r>
          <w:rPr>
            <w:rFonts w:ascii="Arial" w:eastAsia="微软雅黑" w:hAnsi="Arial" w:cs="Arial" w:hint="eastAsia"/>
            <w:color w:val="000000"/>
            <w:sz w:val="20"/>
            <w:szCs w:val="20"/>
          </w:rPr>
          <w:t>10</w:t>
        </w:r>
        <w:r>
          <w:rPr>
            <w:rFonts w:ascii="宋体" w:hAnsi="宋体" w:cs="宋体" w:hint="eastAsia"/>
            <w:color w:val="000000"/>
            <w:sz w:val="20"/>
            <w:szCs w:val="20"/>
          </w:rPr>
          <w:t>米先进行一次五项推导，以推导获得的地形平均高度（</w:t>
        </w:r>
        <w:r>
          <w:rPr>
            <w:rFonts w:ascii="Arial" w:eastAsia="微软雅黑" w:hAnsi="Arial" w:cs="Arial" w:hint="eastAsia"/>
            <w:color w:val="000000"/>
            <w:sz w:val="20"/>
            <w:szCs w:val="20"/>
          </w:rPr>
          <w:t>P</w:t>
        </w:r>
        <w:r>
          <w:rPr>
            <w:rFonts w:ascii="宋体" w:hAnsi="宋体" w:cs="宋体" w:hint="eastAsia"/>
            <w:color w:val="000000"/>
            <w:sz w:val="20"/>
            <w:szCs w:val="20"/>
          </w:rPr>
          <w:t>列）作为地形高度，加上从工参数</w:t>
        </w:r>
        <w:proofErr w:type="gramStart"/>
        <w:r>
          <w:rPr>
            <w:rFonts w:ascii="宋体" w:hAnsi="宋体" w:cs="宋体" w:hint="eastAsia"/>
            <w:color w:val="000000"/>
            <w:sz w:val="20"/>
            <w:szCs w:val="20"/>
          </w:rPr>
          <w:t>据获得</w:t>
        </w:r>
        <w:proofErr w:type="gramEnd"/>
        <w:r>
          <w:rPr>
            <w:rFonts w:ascii="宋体" w:hAnsi="宋体" w:cs="宋体" w:hint="eastAsia"/>
            <w:color w:val="000000"/>
            <w:sz w:val="20"/>
            <w:szCs w:val="20"/>
          </w:rPr>
          <w:t>的天线距地面高度，实现天线海拔高度</w:t>
        </w:r>
        <w:r>
          <w:rPr>
            <w:rFonts w:ascii="宋体" w:hAnsi="宋体" w:cs="宋体" w:hint="eastAsia"/>
            <w:color w:val="000000"/>
            <w:sz w:val="20"/>
            <w:szCs w:val="20"/>
          </w:rPr>
          <w:br/>
          <w:t>（每个新加站进行一次五项推导，得出一个地形高度）]</w:t>
        </w:r>
      </w:ins>
    </w:p>
    <w:p w:rsidR="00B947BE" w:rsidRPr="00B947BE" w:rsidRDefault="00B947BE" w:rsidP="00B947BE">
      <w:pPr>
        <w:widowControl/>
        <w:rPr>
          <w:ins w:id="41" w:author="ibm" w:date="2013-05-30T15:53:00Z"/>
          <w:rFonts w:ascii="Courier New" w:eastAsia="宋体" w:hAnsi="Courier New" w:cs="Courier New"/>
          <w:color w:val="008000"/>
          <w:kern w:val="0"/>
          <w:sz w:val="20"/>
          <w:szCs w:val="20"/>
        </w:rPr>
      </w:pPr>
      <w:ins w:id="42"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Loc Accu]</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300</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43" w:author="ibm" w:date="2013-05-30T15:53:00Z"/>
          <w:rFonts w:ascii="Courier New" w:eastAsia="宋体" w:hAnsi="Courier New" w:cs="Courier New"/>
          <w:color w:val="008000"/>
          <w:kern w:val="0"/>
          <w:sz w:val="20"/>
          <w:szCs w:val="20"/>
        </w:rPr>
      </w:pPr>
      <w:ins w:id="44"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[Sector Center Lati]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FF00FF"/>
            <w:kern w:val="0"/>
            <w:sz w:val="20"/>
            <w:szCs w:val="20"/>
          </w:rPr>
          <w:t>isnull</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lati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0</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台账</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基站中心</w:t>
        </w:r>
      </w:ins>
    </w:p>
    <w:p w:rsidR="00B947BE" w:rsidRPr="00B947BE" w:rsidRDefault="00B947BE" w:rsidP="00B947BE">
      <w:pPr>
        <w:widowControl/>
        <w:rPr>
          <w:ins w:id="45" w:author="ibm" w:date="2013-05-30T15:53:00Z"/>
          <w:rFonts w:ascii="Courier New" w:eastAsia="宋体" w:hAnsi="Courier New" w:cs="Courier New"/>
          <w:color w:val="008000"/>
          <w:kern w:val="0"/>
          <w:sz w:val="20"/>
          <w:szCs w:val="20"/>
        </w:rPr>
      </w:pPr>
      <w:ins w:id="46"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[Sector Center Longi]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FF00FF"/>
            <w:kern w:val="0"/>
            <w:sz w:val="20"/>
            <w:szCs w:val="20"/>
          </w:rPr>
          <w:t>isnull</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longi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0</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台账</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基站中心</w:t>
        </w:r>
      </w:ins>
    </w:p>
    <w:p w:rsidR="00B947BE" w:rsidRPr="00B947BE" w:rsidRDefault="00B947BE" w:rsidP="00B947BE">
      <w:pPr>
        <w:widowControl/>
        <w:rPr>
          <w:ins w:id="47" w:author="ibm" w:date="2013-05-30T15:53:00Z"/>
          <w:rFonts w:ascii="Courier New" w:eastAsia="宋体" w:hAnsi="Courier New" w:cs="Courier New"/>
          <w:color w:val="000000"/>
          <w:kern w:val="0"/>
          <w:sz w:val="20"/>
          <w:szCs w:val="20"/>
        </w:rPr>
      </w:pPr>
      <w:ins w:id="48"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[Sector Center Alti]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FF"/>
            <w:kern w:val="0"/>
            <w:sz w:val="20"/>
            <w:szCs w:val="20"/>
          </w:rPr>
          <w:t>select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FF00FF"/>
            <w:kern w:val="0"/>
            <w:sz w:val="20"/>
            <w:szCs w:val="20"/>
          </w:rPr>
          <w:t>avg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Alti]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0000FF"/>
            <w:kern w:val="0"/>
            <w:sz w:val="20"/>
            <w:szCs w:val="20"/>
          </w:rPr>
          <w:t>from</w:t>
        </w:r>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tbl_all_bts t </w:t>
        </w:r>
        <w:r w:rsidRPr="00B947BE">
          <w:rPr>
            <w:rFonts w:ascii="Courier New" w:eastAsia="宋体" w:hAnsi="Courier New" w:cs="Courier New"/>
            <w:color w:val="0000FF"/>
            <w:kern w:val="0"/>
            <w:sz w:val="20"/>
            <w:szCs w:val="20"/>
          </w:rPr>
          <w:t>where</w:t>
        </w:r>
        <w:r w:rsidRPr="00B947BE">
          <w:rPr>
            <w:rFonts w:ascii="Courier New" w:eastAsia="宋体" w:hAnsi="Courier New" w:cs="Courier New"/>
            <w:color w:val="000000"/>
            <w:kern w:val="0"/>
            <w:sz w:val="20"/>
            <w:szCs w:val="20"/>
          </w:rPr>
          <w:t xml:space="preserve"> 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)/2</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附近基站平均值</w:t>
        </w:r>
        <w:r w:rsidRPr="00B947BE">
          <w:rPr>
            <w:rFonts w:ascii="Courier New" w:eastAsia="宋体" w:hAnsi="Courier New" w:cs="Courier New"/>
            <w:color w:val="008000"/>
            <w:kern w:val="0"/>
            <w:sz w:val="20"/>
            <w:szCs w:val="20"/>
          </w:rPr>
          <w:t>/2</w:t>
        </w:r>
      </w:ins>
    </w:p>
    <w:p w:rsidR="00B947BE" w:rsidRPr="00B947BE" w:rsidRDefault="00B947BE" w:rsidP="00B947BE">
      <w:pPr>
        <w:widowControl/>
        <w:rPr>
          <w:ins w:id="49" w:author="ibm" w:date="2013-05-30T15:53:00Z"/>
          <w:rFonts w:ascii="Courier New" w:eastAsia="宋体" w:hAnsi="Courier New" w:cs="Courier New"/>
          <w:color w:val="000000"/>
          <w:kern w:val="0"/>
          <w:sz w:val="20"/>
          <w:szCs w:val="20"/>
        </w:rPr>
      </w:pPr>
      <w:ins w:id="50"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Orientation]</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0</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51" w:author="ibm" w:date="2013-05-30T15:53:00Z"/>
          <w:rFonts w:ascii="Courier New" w:eastAsia="宋体" w:hAnsi="Courier New" w:cs="Courier New"/>
          <w:color w:val="000000"/>
          <w:kern w:val="0"/>
          <w:sz w:val="20"/>
          <w:szCs w:val="20"/>
        </w:rPr>
      </w:pPr>
      <w:ins w:id="52"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[Antenna Opening]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360</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53" w:author="ibm" w:date="2013-05-30T15:53:00Z"/>
          <w:rFonts w:ascii="Courier New" w:eastAsia="宋体" w:hAnsi="Courier New" w:cs="Courier New"/>
          <w:color w:val="000000"/>
          <w:kern w:val="0"/>
          <w:sz w:val="20"/>
          <w:szCs w:val="20"/>
        </w:rPr>
      </w:pPr>
      <w:ins w:id="54"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[Max Antenna Range]</w:t>
        </w:r>
        <w:r w:rsidRPr="00B947BE">
          <w:rPr>
            <w:rFonts w:ascii="Courier New" w:eastAsia="宋体" w:hAnsi="Courier New" w:cs="Courier New"/>
            <w:color w:val="008000"/>
            <w:kern w:val="0"/>
            <w:sz w:val="20"/>
            <w:szCs w:val="20"/>
          </w:rPr>
          <w:t>---</w:t>
        </w:r>
      </w:ins>
      <w:ins w:id="55" w:author="ibm" w:date="2013-05-30T15:54:00Z">
        <w:r>
          <w:rPr>
            <w:rFonts w:ascii="Courier New" w:eastAsia="宋体" w:hAnsi="Courier New" w:cs="Courier New" w:hint="eastAsia"/>
            <w:color w:val="008000"/>
            <w:kern w:val="0"/>
            <w:sz w:val="20"/>
            <w:szCs w:val="20"/>
          </w:rPr>
          <w:t>默认值</w:t>
        </w:r>
        <w:r w:rsidRPr="00B947BE">
          <w:rPr>
            <w:rFonts w:ascii="宋体" w:hAnsi="宋体" w:cs="宋体" w:hint="eastAsia"/>
            <w:color w:val="000000"/>
            <w:sz w:val="20"/>
            <w:szCs w:val="20"/>
          </w:rPr>
          <w:t xml:space="preserve"> </w:t>
        </w:r>
        <w:r>
          <w:rPr>
            <w:rFonts w:ascii="宋体" w:hAnsi="宋体" w:cs="宋体" w:hint="eastAsia"/>
            <w:color w:val="000000"/>
            <w:sz w:val="20"/>
            <w:szCs w:val="20"/>
          </w:rPr>
          <w:t>室分：</w:t>
        </w:r>
        <w:r>
          <w:rPr>
            <w:rFonts w:ascii="Arial" w:eastAsia="微软雅黑" w:hAnsi="Arial" w:cs="Arial" w:hint="eastAsia"/>
            <w:color w:val="000000"/>
            <w:sz w:val="20"/>
            <w:szCs w:val="20"/>
          </w:rPr>
          <w:t>200</w:t>
        </w:r>
        <w:r>
          <w:rPr>
            <w:rFonts w:ascii="宋体" w:hAnsi="宋体" w:cs="宋体" w:hint="eastAsia"/>
            <w:color w:val="000000"/>
            <w:sz w:val="20"/>
            <w:szCs w:val="20"/>
          </w:rPr>
          <w:t>，</w:t>
        </w:r>
        <w:proofErr w:type="gramStart"/>
        <w:r>
          <w:rPr>
            <w:rFonts w:ascii="宋体" w:hAnsi="宋体" w:cs="宋体" w:hint="eastAsia"/>
            <w:color w:val="000000"/>
            <w:sz w:val="20"/>
            <w:szCs w:val="20"/>
          </w:rPr>
          <w:t>非室分周围宏站</w:t>
        </w:r>
        <w:proofErr w:type="gramEnd"/>
        <w:r>
          <w:rPr>
            <w:rFonts w:ascii="宋体" w:hAnsi="宋体" w:cs="宋体" w:hint="eastAsia"/>
            <w:color w:val="000000"/>
            <w:sz w:val="20"/>
            <w:szCs w:val="20"/>
          </w:rPr>
          <w:t>平均</w:t>
        </w:r>
      </w:ins>
    </w:p>
    <w:p w:rsidR="00B947BE" w:rsidRPr="00B947BE" w:rsidRDefault="00B947BE" w:rsidP="00B947BE">
      <w:pPr>
        <w:widowControl/>
        <w:rPr>
          <w:ins w:id="56" w:author="ibm" w:date="2013-05-30T15:53:00Z"/>
          <w:rFonts w:ascii="Courier New" w:eastAsia="宋体" w:hAnsi="Courier New" w:cs="Courier New"/>
          <w:color w:val="008000"/>
          <w:kern w:val="0"/>
          <w:sz w:val="20"/>
          <w:szCs w:val="20"/>
        </w:rPr>
      </w:pPr>
      <w:ins w:id="57"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[Terrain Average Height]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FF"/>
            <w:kern w:val="0"/>
            <w:sz w:val="20"/>
            <w:szCs w:val="20"/>
          </w:rPr>
          <w:t>select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FF00FF"/>
            <w:kern w:val="0"/>
            <w:sz w:val="20"/>
            <w:szCs w:val="20"/>
          </w:rPr>
          <w:t>avg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[Terrain Average Height]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0000FF"/>
            <w:kern w:val="0"/>
            <w:sz w:val="20"/>
            <w:szCs w:val="20"/>
          </w:rPr>
          <w:t>from</w:t>
        </w:r>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tbl_all_bts t </w:t>
        </w:r>
        <w:r w:rsidRPr="00B947BE">
          <w:rPr>
            <w:rFonts w:ascii="Courier New" w:eastAsia="宋体" w:hAnsi="Courier New" w:cs="Courier New"/>
            <w:color w:val="0000FF"/>
            <w:kern w:val="0"/>
            <w:sz w:val="20"/>
            <w:szCs w:val="20"/>
          </w:rPr>
          <w:t>where</w:t>
        </w:r>
        <w:r w:rsidRPr="00B947BE">
          <w:rPr>
            <w:rFonts w:ascii="Courier New" w:eastAsia="宋体" w:hAnsi="Courier New" w:cs="Courier New"/>
            <w:color w:val="000000"/>
            <w:kern w:val="0"/>
            <w:sz w:val="20"/>
            <w:szCs w:val="20"/>
          </w:rPr>
          <w:t xml:space="preserve"> 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r w:rsidRPr="00B947BE">
          <w:rPr>
            <w:rFonts w:ascii="宋体" w:eastAsia="宋体" w:hAnsi="宋体" w:cs="Calibri" w:hint="eastAsia"/>
            <w:color w:val="008000"/>
            <w:kern w:val="0"/>
            <w:sz w:val="20"/>
            <w:szCs w:val="20"/>
          </w:rPr>
          <w:t>附近基站参数平均值</w:t>
        </w:r>
      </w:ins>
    </w:p>
    <w:p w:rsidR="00B947BE" w:rsidRPr="00B947BE" w:rsidRDefault="00B947BE" w:rsidP="00B947BE">
      <w:pPr>
        <w:widowControl/>
        <w:rPr>
          <w:ins w:id="58" w:author="ibm" w:date="2013-05-30T15:53:00Z"/>
          <w:rFonts w:ascii="Courier New" w:eastAsia="宋体" w:hAnsi="Courier New" w:cs="Courier New"/>
          <w:color w:val="000000"/>
          <w:kern w:val="0"/>
          <w:sz w:val="20"/>
          <w:szCs w:val="20"/>
        </w:rPr>
      </w:pPr>
      <w:ins w:id="59"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[Terrain Height Standard Deviation]</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1 </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60" w:author="ibm" w:date="2013-05-30T15:53:00Z"/>
          <w:rFonts w:ascii="Courier New" w:eastAsia="宋体" w:hAnsi="Courier New" w:cs="Courier New"/>
          <w:color w:val="000000"/>
          <w:kern w:val="0"/>
          <w:sz w:val="20"/>
          <w:szCs w:val="20"/>
        </w:rPr>
      </w:pPr>
      <w:ins w:id="61"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[Potential Repeater]</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0 </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62" w:author="ibm" w:date="2013-05-30T15:53:00Z"/>
          <w:rFonts w:ascii="Courier New" w:eastAsia="宋体" w:hAnsi="Courier New" w:cs="Courier New"/>
          <w:color w:val="000000"/>
          <w:kern w:val="0"/>
          <w:sz w:val="20"/>
          <w:szCs w:val="20"/>
        </w:rPr>
      </w:pPr>
      <w:ins w:id="63"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[PN Increment]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1 </w:t>
        </w:r>
        <w:r w:rsidRPr="00B947BE">
          <w:rPr>
            <w:rFonts w:ascii="Courier New" w:eastAsia="宋体" w:hAnsi="Courier New" w:cs="Courier New"/>
            <w:color w:val="008000"/>
            <w:kern w:val="0"/>
            <w:sz w:val="20"/>
            <w:szCs w:val="20"/>
          </w:rPr>
          <w:t>------</w:t>
        </w:r>
        <w:r w:rsidRPr="00B947BE">
          <w:rPr>
            <w:rFonts w:ascii="宋体" w:eastAsia="宋体" w:hAnsi="宋体" w:cs="Calibri" w:hint="eastAsia"/>
            <w:color w:val="008000"/>
            <w:kern w:val="0"/>
            <w:sz w:val="20"/>
            <w:szCs w:val="20"/>
          </w:rPr>
          <w:t>默认值</w:t>
        </w:r>
      </w:ins>
    </w:p>
    <w:p w:rsidR="00B947BE" w:rsidRPr="00B947BE" w:rsidRDefault="00B947BE" w:rsidP="00B947BE">
      <w:pPr>
        <w:widowControl/>
        <w:rPr>
          <w:ins w:id="64" w:author="ibm" w:date="2013-05-30T15:53:00Z"/>
          <w:rFonts w:ascii="Courier New" w:eastAsia="宋体" w:hAnsi="Courier New" w:cs="Courier New"/>
          <w:color w:val="808080"/>
          <w:kern w:val="0"/>
          <w:sz w:val="20"/>
          <w:szCs w:val="20"/>
        </w:rPr>
      </w:pPr>
      <w:ins w:id="65"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[FWD Calib]</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FF"/>
            <w:kern w:val="0"/>
            <w:sz w:val="20"/>
            <w:szCs w:val="20"/>
          </w:rPr>
          <w:t>select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FF00FF"/>
            <w:kern w:val="0"/>
            <w:sz w:val="20"/>
            <w:szCs w:val="20"/>
          </w:rPr>
          <w:t>avg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[FWD Calib]</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0000FF"/>
            <w:kern w:val="0"/>
            <w:sz w:val="20"/>
            <w:szCs w:val="20"/>
          </w:rPr>
          <w:t>from</w:t>
        </w:r>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tbl_all_bts t </w:t>
        </w:r>
        <w:r w:rsidRPr="00B947BE">
          <w:rPr>
            <w:rFonts w:ascii="Courier New" w:eastAsia="宋体" w:hAnsi="Courier New" w:cs="Courier New"/>
            <w:color w:val="0000FF"/>
            <w:kern w:val="0"/>
            <w:sz w:val="20"/>
            <w:szCs w:val="20"/>
          </w:rPr>
          <w:t>where</w:t>
        </w:r>
        <w:r w:rsidRPr="00B947BE">
          <w:rPr>
            <w:rFonts w:ascii="Courier New" w:eastAsia="宋体" w:hAnsi="Courier New" w:cs="Courier New"/>
            <w:color w:val="000000"/>
            <w:kern w:val="0"/>
            <w:sz w:val="20"/>
            <w:szCs w:val="20"/>
          </w:rPr>
          <w:t xml:space="preserve"> 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ins>
      <w:proofErr w:type="gramStart"/>
      <w:ins w:id="66" w:author="ibm" w:date="2013-05-30T15:55:00Z">
        <w:r>
          <w:rPr>
            <w:rFonts w:ascii="宋体" w:hAnsi="宋体" w:cs="宋体" w:hint="eastAsia"/>
            <w:color w:val="000000"/>
            <w:sz w:val="20"/>
            <w:szCs w:val="20"/>
          </w:rPr>
          <w:t>中兴华</w:t>
        </w:r>
        <w:proofErr w:type="gramEnd"/>
        <w:r>
          <w:rPr>
            <w:rFonts w:ascii="宋体" w:hAnsi="宋体" w:cs="宋体" w:hint="eastAsia"/>
            <w:color w:val="000000"/>
            <w:sz w:val="20"/>
            <w:szCs w:val="20"/>
          </w:rPr>
          <w:t xml:space="preserve">为：12 </w:t>
        </w:r>
        <w:r>
          <w:rPr>
            <w:rFonts w:ascii="宋体" w:hAnsi="宋体" w:cs="宋体" w:hint="eastAsia"/>
            <w:color w:val="FF0000"/>
            <w:sz w:val="20"/>
            <w:szCs w:val="20"/>
          </w:rPr>
          <w:t>朗讯：</w:t>
        </w:r>
      </w:ins>
      <w:ins w:id="67" w:author="ibm" w:date="2013-05-31T11:00:00Z">
        <w:r w:rsidR="0055438E" w:rsidRPr="00B947BE">
          <w:rPr>
            <w:rFonts w:ascii="Courier New" w:eastAsia="宋体" w:hAnsi="Courier New" w:cs="Courier New"/>
            <w:color w:val="808080"/>
            <w:kern w:val="0"/>
            <w:sz w:val="20"/>
            <w:szCs w:val="20"/>
          </w:rPr>
          <w:t xml:space="preserve"> </w:t>
        </w:r>
      </w:ins>
      <w:ins w:id="68" w:author="ibm" w:date="2013-05-31T11:01:00Z">
        <w:r w:rsidR="0055438E">
          <w:rPr>
            <w:rFonts w:ascii="Courier New" w:eastAsia="宋体" w:hAnsi="Courier New" w:cs="Courier New" w:hint="eastAsia"/>
            <w:color w:val="808080"/>
            <w:kern w:val="0"/>
            <w:sz w:val="20"/>
            <w:szCs w:val="20"/>
          </w:rPr>
          <w:t>1.49</w:t>
        </w:r>
      </w:ins>
    </w:p>
    <w:p w:rsidR="00B947BE" w:rsidRPr="00B947BE" w:rsidRDefault="00B947BE" w:rsidP="00B947BE">
      <w:pPr>
        <w:widowControl/>
        <w:rPr>
          <w:ins w:id="69" w:author="ibm" w:date="2013-05-30T15:53:00Z"/>
          <w:rFonts w:ascii="Courier New" w:eastAsia="宋体" w:hAnsi="Courier New" w:cs="Courier New"/>
          <w:color w:val="808080"/>
          <w:kern w:val="0"/>
          <w:sz w:val="20"/>
          <w:szCs w:val="20"/>
        </w:rPr>
      </w:pPr>
      <w:ins w:id="70"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[FWD Calib Accu]</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FF"/>
            <w:kern w:val="0"/>
            <w:sz w:val="20"/>
            <w:szCs w:val="20"/>
          </w:rPr>
          <w:t>select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FF00FF"/>
            <w:kern w:val="0"/>
            <w:sz w:val="20"/>
            <w:szCs w:val="20"/>
          </w:rPr>
          <w:t>avg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[FWD Calib Accu]</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 </w:t>
        </w:r>
        <w:r w:rsidRPr="00B947BE">
          <w:rPr>
            <w:rFonts w:ascii="Courier New" w:eastAsia="宋体" w:hAnsi="Courier New" w:cs="Courier New"/>
            <w:color w:val="0000FF"/>
            <w:kern w:val="0"/>
            <w:sz w:val="20"/>
            <w:szCs w:val="20"/>
          </w:rPr>
          <w:t>from</w:t>
        </w:r>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tbl_all_bts t </w:t>
        </w:r>
        <w:r w:rsidRPr="00B947BE">
          <w:rPr>
            <w:rFonts w:ascii="Courier New" w:eastAsia="宋体" w:hAnsi="Courier New" w:cs="Courier New"/>
            <w:color w:val="0000FF"/>
            <w:kern w:val="0"/>
            <w:sz w:val="20"/>
            <w:szCs w:val="20"/>
          </w:rPr>
          <w:t>where</w:t>
        </w:r>
        <w:r w:rsidRPr="00B947BE">
          <w:rPr>
            <w:rFonts w:ascii="Courier New" w:eastAsia="宋体" w:hAnsi="Courier New" w:cs="Courier New"/>
            <w:color w:val="000000"/>
            <w:kern w:val="0"/>
            <w:sz w:val="20"/>
            <w:szCs w:val="20"/>
          </w:rPr>
          <w:t xml:space="preserve"> t</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8000"/>
            <w:kern w:val="0"/>
            <w:sz w:val="20"/>
            <w:szCs w:val="20"/>
          </w:rPr>
          <w:t xml:space="preserve"> ---</w:t>
        </w:r>
      </w:ins>
      <w:proofErr w:type="gramStart"/>
      <w:ins w:id="71" w:author="ibm" w:date="2013-05-30T15:55:00Z">
        <w:r>
          <w:rPr>
            <w:rFonts w:ascii="宋体" w:hAnsi="宋体" w:cs="宋体" w:hint="eastAsia"/>
            <w:color w:val="000000"/>
            <w:sz w:val="20"/>
            <w:szCs w:val="20"/>
          </w:rPr>
          <w:t>中兴华</w:t>
        </w:r>
        <w:proofErr w:type="gramEnd"/>
        <w:r>
          <w:rPr>
            <w:rFonts w:ascii="宋体" w:hAnsi="宋体" w:cs="宋体" w:hint="eastAsia"/>
            <w:color w:val="000000"/>
            <w:sz w:val="20"/>
            <w:szCs w:val="20"/>
          </w:rPr>
          <w:t xml:space="preserve">为：150 </w:t>
        </w:r>
        <w:r>
          <w:rPr>
            <w:rFonts w:ascii="宋体" w:hAnsi="宋体" w:cs="宋体" w:hint="eastAsia"/>
            <w:color w:val="FF0000"/>
            <w:sz w:val="20"/>
            <w:szCs w:val="20"/>
          </w:rPr>
          <w:t>朗讯：</w:t>
        </w:r>
      </w:ins>
      <w:ins w:id="72" w:author="ibm" w:date="2013-05-31T11:00:00Z">
        <w:r w:rsidR="0055438E" w:rsidRPr="00B947BE">
          <w:rPr>
            <w:rFonts w:ascii="Courier New" w:eastAsia="宋体" w:hAnsi="Courier New" w:cs="Courier New"/>
            <w:color w:val="808080"/>
            <w:kern w:val="0"/>
            <w:sz w:val="20"/>
            <w:szCs w:val="20"/>
          </w:rPr>
          <w:t xml:space="preserve"> </w:t>
        </w:r>
      </w:ins>
      <w:ins w:id="73" w:author="ibm" w:date="2013-05-31T11:01:00Z">
        <w:r w:rsidR="0055438E">
          <w:rPr>
            <w:rFonts w:ascii="Courier New" w:eastAsia="宋体" w:hAnsi="Courier New" w:cs="Courier New" w:hint="eastAsia"/>
            <w:color w:val="808080"/>
            <w:kern w:val="0"/>
            <w:sz w:val="20"/>
            <w:szCs w:val="20"/>
          </w:rPr>
          <w:t>39</w:t>
        </w:r>
      </w:ins>
    </w:p>
    <w:p w:rsidR="00B947BE" w:rsidRPr="00B947BE" w:rsidRDefault="00B947BE" w:rsidP="00B947BE">
      <w:pPr>
        <w:widowControl/>
        <w:rPr>
          <w:ins w:id="74" w:author="ibm" w:date="2013-05-30T15:53:00Z"/>
          <w:rFonts w:ascii="Courier New" w:eastAsia="宋体" w:hAnsi="Courier New" w:cs="Courier New"/>
          <w:color w:val="808080"/>
          <w:kern w:val="0"/>
          <w:sz w:val="20"/>
          <w:szCs w:val="20"/>
        </w:rPr>
      </w:pPr>
      <w:proofErr w:type="gramStart"/>
      <w:ins w:id="75"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w:t>
        </w:r>
        <w:proofErr w:type="gramEnd"/>
        <w:r w:rsidRPr="00B947BE">
          <w:rPr>
            <w:rFonts w:ascii="Courier New" w:eastAsia="宋体" w:hAnsi="Courier New" w:cs="Courier New"/>
            <w:color w:val="000000"/>
            <w:kern w:val="0"/>
            <w:sz w:val="20"/>
            <w:szCs w:val="20"/>
          </w:rPr>
          <w:t>RTD Calib]</w:t>
        </w:r>
        <w:r w:rsidRPr="00B947BE">
          <w:rPr>
            <w:rFonts w:ascii="Courier New" w:eastAsia="宋体" w:hAnsi="Courier New" w:cs="Courier New"/>
            <w:color w:val="808080"/>
            <w:kern w:val="0"/>
            <w:sz w:val="20"/>
            <w:szCs w:val="20"/>
          </w:rPr>
          <w:t>=1</w:t>
        </w:r>
      </w:ins>
    </w:p>
    <w:p w:rsidR="00B947BE" w:rsidRPr="00B947BE" w:rsidRDefault="00B947BE" w:rsidP="00B947BE">
      <w:pPr>
        <w:widowControl/>
        <w:rPr>
          <w:ins w:id="76" w:author="ibm" w:date="2013-05-30T15:53:00Z"/>
          <w:rFonts w:ascii="Courier New" w:eastAsia="宋体" w:hAnsi="Courier New" w:cs="Courier New"/>
          <w:color w:val="808080"/>
          <w:kern w:val="0"/>
          <w:sz w:val="20"/>
          <w:szCs w:val="20"/>
        </w:rPr>
      </w:pPr>
      <w:proofErr w:type="gramStart"/>
      <w:ins w:id="77"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w:t>
        </w:r>
        <w:proofErr w:type="gramEnd"/>
        <w:r w:rsidRPr="00B947BE">
          <w:rPr>
            <w:rFonts w:ascii="Courier New" w:eastAsia="宋体" w:hAnsi="Courier New" w:cs="Courier New"/>
            <w:color w:val="000000"/>
            <w:kern w:val="0"/>
            <w:sz w:val="20"/>
            <w:szCs w:val="20"/>
          </w:rPr>
          <w:t>RTD Calib Accu]</w:t>
        </w:r>
        <w:r w:rsidRPr="00B947BE">
          <w:rPr>
            <w:rFonts w:ascii="Courier New" w:eastAsia="宋体" w:hAnsi="Courier New" w:cs="Courier New"/>
            <w:color w:val="808080"/>
            <w:kern w:val="0"/>
            <w:sz w:val="20"/>
            <w:szCs w:val="20"/>
          </w:rPr>
          <w:t>=1</w:t>
        </w:r>
      </w:ins>
    </w:p>
    <w:p w:rsidR="00B947BE" w:rsidRPr="00B947BE" w:rsidRDefault="00B947BE" w:rsidP="00B947BE">
      <w:pPr>
        <w:widowControl/>
        <w:rPr>
          <w:ins w:id="78" w:author="ibm" w:date="2013-05-30T15:53:00Z"/>
          <w:rFonts w:ascii="Courier New" w:eastAsia="宋体" w:hAnsi="Courier New" w:cs="Courier New"/>
          <w:color w:val="000000"/>
          <w:kern w:val="0"/>
          <w:sz w:val="20"/>
          <w:szCs w:val="20"/>
        </w:rPr>
      </w:pPr>
      <w:proofErr w:type="gramStart"/>
      <w:ins w:id="79"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w:t>
        </w:r>
        <w:proofErr w:type="gramEnd"/>
        <w:r w:rsidRPr="00B947BE">
          <w:rPr>
            <w:rFonts w:ascii="Courier New" w:eastAsia="宋体" w:hAnsi="Courier New" w:cs="Courier New"/>
            <w:color w:val="000000"/>
            <w:kern w:val="0"/>
            <w:sz w:val="20"/>
            <w:szCs w:val="20"/>
          </w:rPr>
          <w:t>Format Type]</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1</w:t>
        </w:r>
      </w:ins>
    </w:p>
    <w:p w:rsidR="00B947BE" w:rsidRPr="00B947BE" w:rsidRDefault="00B947BE" w:rsidP="00B947BE">
      <w:pPr>
        <w:widowControl/>
        <w:rPr>
          <w:ins w:id="80" w:author="ibm" w:date="2013-05-30T15:53:00Z"/>
          <w:rFonts w:ascii="Courier New" w:eastAsia="宋体" w:hAnsi="Courier New" w:cs="Courier New"/>
          <w:color w:val="000000"/>
          <w:kern w:val="0"/>
          <w:sz w:val="20"/>
          <w:szCs w:val="20"/>
        </w:rPr>
      </w:pPr>
      <w:proofErr w:type="gramStart"/>
      <w:ins w:id="81" w:author="ibm" w:date="2013-05-30T15:53:00Z">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w:t>
        </w:r>
        <w:proofErr w:type="gramEnd"/>
        <w:r w:rsidRPr="00B947BE">
          <w:rPr>
            <w:rFonts w:ascii="Courier New" w:eastAsia="宋体" w:hAnsi="Courier New" w:cs="Courier New"/>
            <w:color w:val="000000"/>
            <w:kern w:val="0"/>
            <w:sz w:val="20"/>
            <w:szCs w:val="20"/>
          </w:rPr>
          <w:t>Switch Num]</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1</w:t>
        </w:r>
      </w:ins>
    </w:p>
    <w:p w:rsidR="00B947BE" w:rsidRPr="00B947BE" w:rsidRDefault="00B947BE" w:rsidP="00B947BE">
      <w:pPr>
        <w:widowControl/>
        <w:rPr>
          <w:ins w:id="82" w:author="ibm" w:date="2013-05-30T15:53:00Z"/>
          <w:rFonts w:ascii="Courier New" w:eastAsia="宋体" w:hAnsi="Courier New" w:cs="Courier New"/>
          <w:color w:val="000000"/>
          <w:kern w:val="0"/>
          <w:sz w:val="20"/>
          <w:szCs w:val="20"/>
        </w:rPr>
      </w:pPr>
      <w:proofErr w:type="gramStart"/>
      <w:ins w:id="83" w:author="ibm" w:date="2013-05-30T15:53:00Z">
        <w:r w:rsidRPr="00B947BE">
          <w:rPr>
            <w:rFonts w:ascii="Courier New" w:eastAsia="宋体" w:hAnsi="Courier New" w:cs="Courier New"/>
            <w:color w:val="0000FF"/>
            <w:kern w:val="0"/>
            <w:sz w:val="20"/>
            <w:szCs w:val="20"/>
          </w:rPr>
          <w:lastRenderedPageBreak/>
          <w:t>from</w:t>
        </w:r>
        <w:proofErr w:type="gramEnd"/>
        <w:r w:rsidRPr="00B947BE">
          <w:rPr>
            <w:rFonts w:ascii="Courier New" w:eastAsia="宋体" w:hAnsi="Courier New" w:cs="Courier New"/>
            <w:color w:val="000000"/>
            <w:kern w:val="0"/>
            <w:sz w:val="20"/>
            <w:szCs w:val="20"/>
          </w:rPr>
          <w:t xml:space="preserve"> 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tbl_miss_bts 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gpsone_analysis</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dbo</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tbl_pilot_info_hw p</w:t>
        </w:r>
      </w:ins>
    </w:p>
    <w:p w:rsidR="00B947BE" w:rsidRPr="00B947BE" w:rsidRDefault="00B947BE" w:rsidP="00B947BE">
      <w:pPr>
        <w:widowControl/>
        <w:rPr>
          <w:ins w:id="84" w:author="ibm" w:date="2013-05-30T15:53:00Z"/>
          <w:rFonts w:ascii="Calibri" w:eastAsia="宋体" w:hAnsi="Calibri" w:cs="Calibri"/>
          <w:color w:val="000000"/>
          <w:kern w:val="0"/>
          <w:szCs w:val="21"/>
        </w:rPr>
      </w:pPr>
      <w:proofErr w:type="gramStart"/>
      <w:ins w:id="85" w:author="ibm" w:date="2013-05-30T15:53:00Z">
        <w:r w:rsidRPr="00B947BE">
          <w:rPr>
            <w:rFonts w:ascii="Courier New" w:eastAsia="宋体" w:hAnsi="Courier New" w:cs="Courier New"/>
            <w:color w:val="0000FF"/>
            <w:kern w:val="0"/>
            <w:sz w:val="20"/>
            <w:szCs w:val="20"/>
          </w:rPr>
          <w:t>where</w:t>
        </w:r>
        <w:proofErr w:type="gramEnd"/>
        <w:r w:rsidRPr="00B947BE">
          <w:rPr>
            <w:rFonts w:ascii="Courier New" w:eastAsia="宋体" w:hAnsi="Courier New" w:cs="Courier New"/>
            <w:color w:val="000000"/>
            <w:kern w:val="0"/>
            <w:sz w:val="20"/>
            <w:szCs w:val="20"/>
          </w:rPr>
          <w:t xml:space="preserve"> 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sid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p</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sid </w:t>
        </w:r>
        <w:r w:rsidRPr="00B947BE">
          <w:rPr>
            <w:rFonts w:ascii="Courier New" w:eastAsia="宋体" w:hAnsi="Courier New" w:cs="Courier New"/>
            <w:color w:val="808080"/>
            <w:kern w:val="0"/>
            <w:sz w:val="20"/>
            <w:szCs w:val="20"/>
          </w:rPr>
          <w:t>and</w:t>
        </w:r>
        <w:r w:rsidRPr="00B947BE">
          <w:rPr>
            <w:rFonts w:ascii="Courier New" w:eastAsia="宋体" w:hAnsi="Courier New" w:cs="Courier New"/>
            <w:color w:val="000000"/>
            <w:kern w:val="0"/>
            <w:sz w:val="20"/>
            <w:szCs w:val="20"/>
          </w:rPr>
          <w:t xml:space="preserve"> g</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nid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p</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nid </w:t>
        </w:r>
        <w:r w:rsidRPr="00B947BE">
          <w:rPr>
            <w:rFonts w:ascii="Courier New" w:eastAsia="宋体" w:hAnsi="Courier New" w:cs="Courier New"/>
            <w:color w:val="808080"/>
            <w:kern w:val="0"/>
            <w:sz w:val="20"/>
            <w:szCs w:val="20"/>
          </w:rPr>
          <w:t>and</w:t>
        </w:r>
        <w:r w:rsidRPr="00B947BE">
          <w:rPr>
            <w:rFonts w:ascii="Courier New" w:eastAsia="宋体" w:hAnsi="Courier New" w:cs="Courier New"/>
            <w:color w:val="000000"/>
            <w:kern w:val="0"/>
            <w:sz w:val="20"/>
            <w:szCs w:val="20"/>
          </w:rPr>
          <w:t xml:space="preserve"> [Extend BID]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65536</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 xml:space="preserve">[ARFCN] </w:t>
        </w:r>
        <w:r w:rsidRPr="00B947BE">
          <w:rPr>
            <w:rFonts w:ascii="Courier New" w:eastAsia="宋体" w:hAnsi="Courier New" w:cs="Courier New"/>
            <w:color w:val="808080"/>
            <w:kern w:val="0"/>
            <w:sz w:val="20"/>
            <w:szCs w:val="20"/>
          </w:rPr>
          <w:t>and</w:t>
        </w:r>
        <w:r w:rsidRPr="00B947BE">
          <w:rPr>
            <w:rFonts w:ascii="Courier New" w:eastAsia="宋体" w:hAnsi="Courier New" w:cs="Courier New"/>
            <w:color w:val="000000"/>
            <w:kern w:val="0"/>
            <w:sz w:val="20"/>
            <w:szCs w:val="20"/>
          </w:rPr>
          <w:t xml:space="preserve"> [Extend BID]</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ci</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[ARFCN]</w:t>
        </w:r>
        <w:r w:rsidRPr="00B947BE">
          <w:rPr>
            <w:rFonts w:ascii="Courier New" w:eastAsia="宋体" w:hAnsi="Courier New" w:cs="Courier New"/>
            <w:color w:val="808080"/>
            <w:kern w:val="0"/>
            <w:sz w:val="20"/>
            <w:szCs w:val="20"/>
          </w:rPr>
          <w:t>*</w:t>
        </w:r>
        <w:r w:rsidRPr="00B947BE">
          <w:rPr>
            <w:rFonts w:ascii="Courier New" w:eastAsia="宋体" w:hAnsi="Courier New" w:cs="Courier New"/>
            <w:color w:val="000000"/>
            <w:kern w:val="0"/>
            <w:sz w:val="20"/>
            <w:szCs w:val="20"/>
          </w:rPr>
          <w:t>65536</w:t>
        </w:r>
      </w:ins>
    </w:p>
    <w:p w:rsidR="00B947BE" w:rsidRPr="00B947BE" w:rsidRDefault="00B947BE">
      <w:pPr>
        <w:ind w:left="426"/>
        <w:pPrChange w:id="86" w:author="ibm" w:date="2013-05-30T15:53:00Z">
          <w:pPr>
            <w:pStyle w:val="a3"/>
            <w:numPr>
              <w:ilvl w:val="3"/>
              <w:numId w:val="5"/>
            </w:numPr>
            <w:ind w:left="786" w:firstLineChars="0" w:hanging="360"/>
          </w:pPr>
        </w:pPrChange>
      </w:pPr>
    </w:p>
    <w:p w:rsidR="0003233B" w:rsidRDefault="0003233B" w:rsidP="000F51FC">
      <w:pPr>
        <w:pStyle w:val="a3"/>
        <w:numPr>
          <w:ilvl w:val="3"/>
          <w:numId w:val="5"/>
        </w:numPr>
        <w:ind w:firstLineChars="0"/>
      </w:pPr>
      <w:r>
        <w:rPr>
          <w:rFonts w:hint="eastAsia"/>
        </w:rPr>
        <w:t>按规定的命名方式生成全量同步文件（包括文件内容规范、文件名称规范）。详情参见</w:t>
      </w:r>
      <w:r>
        <w:rPr>
          <w:rFonts w:hint="eastAsia"/>
        </w:rPr>
        <w:t>PDE</w:t>
      </w:r>
      <w:r>
        <w:rPr>
          <w:rFonts w:hint="eastAsia"/>
        </w:rPr>
        <w:t>接口规范。</w:t>
      </w:r>
    </w:p>
    <w:p w:rsidR="0003233B" w:rsidRDefault="0003233B" w:rsidP="000F51FC">
      <w:pPr>
        <w:pStyle w:val="a3"/>
        <w:numPr>
          <w:ilvl w:val="3"/>
          <w:numId w:val="5"/>
        </w:numPr>
        <w:ind w:firstLineChars="0"/>
      </w:pPr>
      <w:r>
        <w:rPr>
          <w:rFonts w:hint="eastAsia"/>
        </w:rPr>
        <w:t>按</w:t>
      </w:r>
      <w:r>
        <w:rPr>
          <w:rFonts w:hint="eastAsia"/>
        </w:rPr>
        <w:t>PDE</w:t>
      </w:r>
      <w:r>
        <w:rPr>
          <w:rFonts w:hint="eastAsia"/>
        </w:rPr>
        <w:t>接口规范将</w:t>
      </w:r>
      <w:r w:rsidR="00CD67F2">
        <w:rPr>
          <w:rFonts w:hint="eastAsia"/>
        </w:rPr>
        <w:t>文件长传到指定目录。详情参见</w:t>
      </w:r>
      <w:r w:rsidR="00CD67F2">
        <w:rPr>
          <w:rFonts w:hint="eastAsia"/>
        </w:rPr>
        <w:t>PDE</w:t>
      </w:r>
      <w:r w:rsidR="00CD67F2">
        <w:rPr>
          <w:rFonts w:hint="eastAsia"/>
        </w:rPr>
        <w:t>接口规范。</w:t>
      </w:r>
    </w:p>
    <w:p w:rsidR="00CD67F2" w:rsidRDefault="000F1D34" w:rsidP="000F51FC">
      <w:pPr>
        <w:pStyle w:val="a3"/>
        <w:numPr>
          <w:ilvl w:val="3"/>
          <w:numId w:val="5"/>
        </w:numPr>
        <w:ind w:firstLineChars="0"/>
      </w:pPr>
      <w:r>
        <w:rPr>
          <w:rFonts w:hint="eastAsia"/>
        </w:rPr>
        <w:t>记录</w:t>
      </w:r>
      <w:r w:rsidR="00CD67F2">
        <w:rPr>
          <w:rFonts w:hint="eastAsia"/>
        </w:rPr>
        <w:t>日志：</w:t>
      </w:r>
      <w:r w:rsidR="00F21E00">
        <w:rPr>
          <w:rFonts w:hint="eastAsia"/>
        </w:rPr>
        <w:t>同步</w:t>
      </w:r>
      <w:r w:rsidR="00CD67F2">
        <w:rPr>
          <w:rFonts w:hint="eastAsia"/>
        </w:rPr>
        <w:t>日期、</w:t>
      </w:r>
      <w:r w:rsidR="00F21E00">
        <w:rPr>
          <w:rFonts w:hint="eastAsia"/>
        </w:rPr>
        <w:t>同步</w:t>
      </w:r>
      <w:r w:rsidR="00CD67F2">
        <w:rPr>
          <w:rFonts w:hint="eastAsia"/>
        </w:rPr>
        <w:t>时间、</w:t>
      </w:r>
      <w:r w:rsidR="00F21E00">
        <w:rPr>
          <w:rFonts w:hint="eastAsia"/>
        </w:rPr>
        <w:t>同步</w:t>
      </w:r>
      <w:r w:rsidR="00CD67F2">
        <w:rPr>
          <w:rFonts w:hint="eastAsia"/>
        </w:rPr>
        <w:t>文件名称、同步人</w:t>
      </w:r>
      <w:r w:rsidR="00F21E00">
        <w:rPr>
          <w:rFonts w:hint="eastAsia"/>
        </w:rPr>
        <w:t>、</w:t>
      </w:r>
      <w:r w:rsidR="009D15AC">
        <w:rPr>
          <w:rFonts w:hint="eastAsia"/>
        </w:rPr>
        <w:t xml:space="preserve"> </w:t>
      </w:r>
      <w:r w:rsidR="00CD67F2">
        <w:rPr>
          <w:rFonts w:hint="eastAsia"/>
        </w:rPr>
        <w:t>同步类型</w:t>
      </w:r>
      <w:r w:rsidR="00F21E00">
        <w:rPr>
          <w:rFonts w:hint="eastAsia"/>
        </w:rPr>
        <w:t>和同步方式</w:t>
      </w:r>
      <w:r w:rsidR="00CD67F2">
        <w:rPr>
          <w:rFonts w:hint="eastAsia"/>
        </w:rPr>
        <w:t>。</w:t>
      </w:r>
      <w:r w:rsidR="00211317">
        <w:rPr>
          <w:rFonts w:hint="eastAsia"/>
        </w:rPr>
        <w:t>同步</w:t>
      </w:r>
      <w:r w:rsidR="00CD67F2">
        <w:rPr>
          <w:rFonts w:hint="eastAsia"/>
        </w:rPr>
        <w:t>日期和</w:t>
      </w:r>
      <w:r w:rsidR="00211317">
        <w:rPr>
          <w:rFonts w:hint="eastAsia"/>
        </w:rPr>
        <w:t>同步</w:t>
      </w:r>
      <w:r w:rsidR="00CD67F2">
        <w:rPr>
          <w:rFonts w:hint="eastAsia"/>
        </w:rPr>
        <w:t>时间为</w:t>
      </w:r>
      <w:r w:rsidR="00CD67F2">
        <w:rPr>
          <w:rFonts w:hint="eastAsia"/>
        </w:rPr>
        <w:t>FTP</w:t>
      </w:r>
      <w:r w:rsidR="00CD67F2">
        <w:rPr>
          <w:rFonts w:hint="eastAsia"/>
        </w:rPr>
        <w:t>上</w:t>
      </w:r>
      <w:proofErr w:type="gramStart"/>
      <w:r w:rsidR="00CD67F2">
        <w:rPr>
          <w:rFonts w:hint="eastAsia"/>
        </w:rPr>
        <w:t>传成功</w:t>
      </w:r>
      <w:proofErr w:type="gramEnd"/>
      <w:r w:rsidR="00CD67F2">
        <w:rPr>
          <w:rFonts w:hint="eastAsia"/>
        </w:rPr>
        <w:t>的日期和时间；同步人为默认“</w:t>
      </w:r>
      <w:r w:rsidR="00CD67F2">
        <w:rPr>
          <w:rFonts w:hint="eastAsia"/>
        </w:rPr>
        <w:t>SYSTEM</w:t>
      </w:r>
      <w:r w:rsidR="00CD67F2">
        <w:rPr>
          <w:rFonts w:hint="eastAsia"/>
        </w:rPr>
        <w:t>”；同步类型为默认的“</w:t>
      </w:r>
      <w:r w:rsidR="00211317">
        <w:rPr>
          <w:rFonts w:hint="eastAsia"/>
        </w:rPr>
        <w:t>全量同步”、同步方式默认为“自动同步”</w:t>
      </w:r>
      <w:r w:rsidR="008753E4">
        <w:rPr>
          <w:rFonts w:hint="eastAsia"/>
        </w:rPr>
        <w:t>。</w:t>
      </w:r>
    </w:p>
    <w:p w:rsidR="001E4478" w:rsidRDefault="001E4478" w:rsidP="000F51FC">
      <w:pPr>
        <w:pStyle w:val="a3"/>
        <w:numPr>
          <w:ilvl w:val="3"/>
          <w:numId w:val="5"/>
        </w:numPr>
        <w:ind w:firstLineChars="0"/>
      </w:pPr>
      <w:r>
        <w:rPr>
          <w:rFonts w:hint="eastAsia"/>
        </w:rPr>
        <w:t>待</w:t>
      </w:r>
      <w:r>
        <w:rPr>
          <w:rFonts w:hint="eastAsia"/>
        </w:rPr>
        <w:t>PDE</w:t>
      </w:r>
      <w:r>
        <w:rPr>
          <w:rFonts w:hint="eastAsia"/>
        </w:rPr>
        <w:t>服务器生成入库日志后，将日志采集到平台中。</w:t>
      </w:r>
      <w:r w:rsidR="000F1D34">
        <w:rPr>
          <w:rFonts w:hint="eastAsia"/>
        </w:rPr>
        <w:t>关于此日志的采集，参见“同步日志查询”功能。</w:t>
      </w:r>
    </w:p>
    <w:p w:rsidR="00540E21" w:rsidRDefault="00540E21" w:rsidP="000F51FC">
      <w:pPr>
        <w:pStyle w:val="a3"/>
        <w:numPr>
          <w:ilvl w:val="3"/>
          <w:numId w:val="5"/>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w:t>
      </w:r>
      <w:r w:rsidR="006D65F9">
        <w:rPr>
          <w:rFonts w:hint="eastAsia"/>
        </w:rPr>
        <w:t>对同步成功的</w:t>
      </w:r>
      <w:r w:rsidR="006D65F9">
        <w:rPr>
          <w:rFonts w:hint="eastAsia"/>
        </w:rPr>
        <w:t>BSA</w:t>
      </w:r>
      <w:r w:rsidR="006D65F9">
        <w:rPr>
          <w:rFonts w:hint="eastAsia"/>
        </w:rPr>
        <w:t>数据在</w:t>
      </w:r>
      <w:r w:rsidR="00044460">
        <w:rPr>
          <w:rFonts w:hint="eastAsia"/>
        </w:rPr>
        <w:t>平台</w:t>
      </w:r>
      <w:r w:rsidR="006D65F9">
        <w:rPr>
          <w:rFonts w:hint="eastAsia"/>
        </w:rPr>
        <w:t>中更新同步</w:t>
      </w:r>
      <w:r w:rsidR="00044460">
        <w:rPr>
          <w:rFonts w:hint="eastAsia"/>
        </w:rPr>
        <w:t>状态。</w:t>
      </w:r>
    </w:p>
    <w:tbl>
      <w:tblPr>
        <w:tblW w:w="5520" w:type="dxa"/>
        <w:tblInd w:w="534" w:type="dxa"/>
        <w:tblLook w:val="04A0" w:firstRow="1" w:lastRow="0" w:firstColumn="1" w:lastColumn="0" w:noHBand="0" w:noVBand="1"/>
      </w:tblPr>
      <w:tblGrid>
        <w:gridCol w:w="2980"/>
        <w:gridCol w:w="2540"/>
      </w:tblGrid>
      <w:tr w:rsidR="00303CC9" w:rsidRPr="00303CC9" w:rsidTr="00303CC9">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{FULL,ADD,MOD}</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bl>
    <w:p w:rsidR="00303CC9" w:rsidRPr="00303CC9" w:rsidRDefault="00303CC9" w:rsidP="00303CC9">
      <w:pPr>
        <w:pStyle w:val="a3"/>
        <w:ind w:left="786" w:firstLineChars="0" w:firstLine="0"/>
      </w:pPr>
    </w:p>
    <w:p w:rsidR="001C4C27" w:rsidRDefault="001C4C27" w:rsidP="000F51FC">
      <w:pPr>
        <w:pStyle w:val="2"/>
        <w:numPr>
          <w:ilvl w:val="1"/>
          <w:numId w:val="36"/>
        </w:numPr>
      </w:pPr>
      <w:r>
        <w:rPr>
          <w:rFonts w:hint="eastAsia"/>
        </w:rPr>
        <w:t>同步到</w:t>
      </w:r>
      <w:r>
        <w:rPr>
          <w:rFonts w:hint="eastAsia"/>
        </w:rPr>
        <w:t>PDE</w:t>
      </w:r>
      <w:r>
        <w:rPr>
          <w:rFonts w:hint="eastAsia"/>
        </w:rPr>
        <w:t>服务器</w:t>
      </w:r>
    </w:p>
    <w:p w:rsidR="00244D9E" w:rsidRDefault="00244D9E" w:rsidP="001C4C27">
      <w:r>
        <w:rPr>
          <w:rFonts w:hint="eastAsia"/>
        </w:rPr>
        <w:tab/>
      </w:r>
      <w:r w:rsidR="001C4C27">
        <w:rPr>
          <w:rFonts w:hint="eastAsia"/>
        </w:rPr>
        <w:t>同步到</w:t>
      </w:r>
      <w:r w:rsidR="001C4C27">
        <w:rPr>
          <w:rFonts w:hint="eastAsia"/>
        </w:rPr>
        <w:t>PDE</w:t>
      </w:r>
      <w:r w:rsidR="001C4C27">
        <w:rPr>
          <w:rFonts w:hint="eastAsia"/>
        </w:rPr>
        <w:t>服务器可实现“立即同步”和“计划同步”两项功能。</w:t>
      </w:r>
      <w:r w:rsidR="005A4435">
        <w:rPr>
          <w:rFonts w:hint="eastAsia"/>
        </w:rPr>
        <w:t>可通过“立即同步”将</w:t>
      </w:r>
      <w:r w:rsidR="005A4435">
        <w:rPr>
          <w:rFonts w:hint="eastAsia"/>
        </w:rPr>
        <w:t>BSA</w:t>
      </w:r>
      <w:r w:rsidR="005A4435">
        <w:rPr>
          <w:rFonts w:hint="eastAsia"/>
        </w:rPr>
        <w:t>数据的更改立即同步到</w:t>
      </w:r>
      <w:r w:rsidR="005A4435">
        <w:rPr>
          <w:rFonts w:hint="eastAsia"/>
        </w:rPr>
        <w:t>PDE</w:t>
      </w:r>
      <w:r w:rsidR="005A4435">
        <w:rPr>
          <w:rFonts w:hint="eastAsia"/>
        </w:rPr>
        <w:t>服务器；“计划同步”可实现创建计划，在设定的未来某个时刻将更新同步到</w:t>
      </w:r>
      <w:r w:rsidR="005A4435">
        <w:rPr>
          <w:rFonts w:hint="eastAsia"/>
        </w:rPr>
        <w:t>PDE</w:t>
      </w:r>
      <w:r w:rsidR="005A4435">
        <w:rPr>
          <w:rFonts w:hint="eastAsia"/>
        </w:rPr>
        <w:t>服务器。</w:t>
      </w:r>
    </w:p>
    <w:p w:rsidR="00A6195C" w:rsidRDefault="00244D9E" w:rsidP="001C4C27">
      <w:r>
        <w:rPr>
          <w:rFonts w:hint="eastAsia"/>
        </w:rPr>
        <w:tab/>
      </w:r>
      <w:r w:rsidR="001C4C27">
        <w:rPr>
          <w:rFonts w:hint="eastAsia"/>
        </w:rPr>
        <w:t>这里的同步</w:t>
      </w:r>
      <w:r w:rsidR="001F5AF7">
        <w:rPr>
          <w:rFonts w:hint="eastAsia"/>
        </w:rPr>
        <w:t>可以</w:t>
      </w:r>
      <w:r w:rsidR="001C4C27">
        <w:rPr>
          <w:rFonts w:hint="eastAsia"/>
        </w:rPr>
        <w:t>增量同步</w:t>
      </w:r>
      <w:r w:rsidR="001F5AF7">
        <w:rPr>
          <w:rFonts w:hint="eastAsia"/>
        </w:rPr>
        <w:t>也</w:t>
      </w:r>
      <w:proofErr w:type="gramStart"/>
      <w:r w:rsidR="001F5AF7">
        <w:rPr>
          <w:rFonts w:hint="eastAsia"/>
        </w:rPr>
        <w:t>也</w:t>
      </w:r>
      <w:proofErr w:type="gramEnd"/>
      <w:r w:rsidR="001F5AF7">
        <w:rPr>
          <w:rFonts w:hint="eastAsia"/>
        </w:rPr>
        <w:t>可以是全量同步。需要注意的是全量同步必须有权限的用户才能实现。</w:t>
      </w:r>
    </w:p>
    <w:p w:rsidR="001C4C27" w:rsidRDefault="005E0FED" w:rsidP="000F51FC">
      <w:pPr>
        <w:pStyle w:val="3"/>
        <w:numPr>
          <w:ilvl w:val="2"/>
          <w:numId w:val="36"/>
        </w:numPr>
      </w:pPr>
      <w:r>
        <w:rPr>
          <w:rFonts w:hint="eastAsia"/>
        </w:rPr>
        <w:t>立即同步</w:t>
      </w:r>
    </w:p>
    <w:p w:rsidR="00930C12" w:rsidRDefault="00182A76" w:rsidP="001C4C27">
      <w:r>
        <w:rPr>
          <w:rFonts w:hint="eastAsia"/>
        </w:rPr>
        <w:tab/>
      </w:r>
      <w:r w:rsidR="001C4C27">
        <w:rPr>
          <w:rFonts w:hint="eastAsia"/>
        </w:rPr>
        <w:t>同步上次同步到当前时刻，修改的本地</w:t>
      </w:r>
      <w:r w:rsidR="001C4C27">
        <w:rPr>
          <w:rFonts w:hint="eastAsia"/>
        </w:rPr>
        <w:t>BSA</w:t>
      </w:r>
      <w:r w:rsidR="001C4C27">
        <w:rPr>
          <w:rFonts w:hint="eastAsia"/>
        </w:rPr>
        <w:t>数据。分为“</w:t>
      </w:r>
      <w:r w:rsidR="001C4C27">
        <w:rPr>
          <w:rFonts w:hint="eastAsia"/>
        </w:rPr>
        <w:t>ADD</w:t>
      </w:r>
      <w:r w:rsidR="001C4C27">
        <w:rPr>
          <w:rFonts w:hint="eastAsia"/>
        </w:rPr>
        <w:t>”，“</w:t>
      </w:r>
      <w:r w:rsidR="001C4C27">
        <w:rPr>
          <w:rFonts w:hint="eastAsia"/>
        </w:rPr>
        <w:t>DEL</w:t>
      </w:r>
      <w:r w:rsidR="001C4C27">
        <w:t>”</w:t>
      </w:r>
      <w:r w:rsidR="001C4C27">
        <w:rPr>
          <w:rFonts w:hint="eastAsia"/>
        </w:rPr>
        <w:t>和</w:t>
      </w:r>
      <w:proofErr w:type="gramStart"/>
      <w:r w:rsidR="001C4C27">
        <w:t>”</w:t>
      </w:r>
      <w:proofErr w:type="gramEnd"/>
      <w:r w:rsidR="001C4C27">
        <w:rPr>
          <w:rFonts w:hint="eastAsia"/>
        </w:rPr>
        <w:t>MOD</w:t>
      </w:r>
      <w:proofErr w:type="gramStart"/>
      <w:r w:rsidR="001C4C27">
        <w:t>”</w:t>
      </w:r>
      <w:proofErr w:type="gramEnd"/>
      <w:r w:rsidR="001C4C27">
        <w:rPr>
          <w:rFonts w:hint="eastAsia"/>
        </w:rPr>
        <w:t>三种，分别对应增加的</w:t>
      </w:r>
      <w:r w:rsidR="001C4C27">
        <w:rPr>
          <w:rFonts w:hint="eastAsia"/>
        </w:rPr>
        <w:t>BSA</w:t>
      </w:r>
      <w:r w:rsidR="001C4C27">
        <w:rPr>
          <w:rFonts w:hint="eastAsia"/>
        </w:rPr>
        <w:t>网元，删除的</w:t>
      </w:r>
      <w:r w:rsidR="001C4C27">
        <w:rPr>
          <w:rFonts w:hint="eastAsia"/>
        </w:rPr>
        <w:t>BSA</w:t>
      </w:r>
      <w:r w:rsidR="001C4C27">
        <w:rPr>
          <w:rFonts w:hint="eastAsia"/>
        </w:rPr>
        <w:t>网元和修改的</w:t>
      </w:r>
      <w:r w:rsidR="001C4C27">
        <w:rPr>
          <w:rFonts w:hint="eastAsia"/>
        </w:rPr>
        <w:t>BSA</w:t>
      </w:r>
      <w:r w:rsidR="001C4C27">
        <w:rPr>
          <w:rFonts w:hint="eastAsia"/>
        </w:rPr>
        <w:t>网元。</w:t>
      </w:r>
    </w:p>
    <w:p w:rsidR="00E21845" w:rsidRPr="00E21845" w:rsidRDefault="00E21845" w:rsidP="000F51FC">
      <w:pPr>
        <w:pStyle w:val="a3"/>
        <w:numPr>
          <w:ilvl w:val="0"/>
          <w:numId w:val="12"/>
        </w:numPr>
        <w:ind w:firstLineChars="0"/>
        <w:rPr>
          <w:b/>
        </w:rPr>
      </w:pPr>
      <w:r w:rsidRPr="00E21845">
        <w:rPr>
          <w:rFonts w:hint="eastAsia"/>
          <w:b/>
        </w:rPr>
        <w:t>同步流程</w:t>
      </w:r>
    </w:p>
    <w:p w:rsidR="00C46428" w:rsidRDefault="003D1A68" w:rsidP="001C4C27">
      <w:r>
        <w:object w:dxaOrig="8162" w:dyaOrig="10025" w14:anchorId="4B5B657D">
          <v:shape id="_x0000_i1033" type="#_x0000_t75" style="width:264.85pt;height:324.95pt" o:ole="">
            <v:imagedata r:id="rId37" o:title=""/>
          </v:shape>
          <o:OLEObject Type="Embed" ProgID="Visio.Drawing.11" ShapeID="_x0000_i1033" DrawAspect="Content" ObjectID="_1431503416" r:id="rId38"/>
        </w:object>
      </w:r>
    </w:p>
    <w:p w:rsidR="00E21845" w:rsidRDefault="002B2E8C" w:rsidP="000F51FC">
      <w:pPr>
        <w:pStyle w:val="a3"/>
        <w:numPr>
          <w:ilvl w:val="0"/>
          <w:numId w:val="13"/>
        </w:numPr>
        <w:ind w:firstLineChars="0"/>
      </w:pPr>
      <w:r>
        <w:rPr>
          <w:rFonts w:hint="eastAsia"/>
        </w:rPr>
        <w:t>根据权限，</w:t>
      </w:r>
      <w:r w:rsidR="00E21845">
        <w:rPr>
          <w:rFonts w:hint="eastAsia"/>
        </w:rPr>
        <w:t>获取</w:t>
      </w:r>
      <w:r w:rsidR="00E21845">
        <w:rPr>
          <w:rFonts w:hint="eastAsia"/>
        </w:rPr>
        <w:t>BSA</w:t>
      </w:r>
      <w:r w:rsidR="00E21845">
        <w:rPr>
          <w:rFonts w:hint="eastAsia"/>
        </w:rPr>
        <w:t>表中从上次更新到当前所有</w:t>
      </w:r>
      <w:proofErr w:type="gramStart"/>
      <w:r w:rsidR="00E21845">
        <w:rPr>
          <w:rFonts w:hint="eastAsia"/>
        </w:rPr>
        <w:t>有</w:t>
      </w:r>
      <w:proofErr w:type="gramEnd"/>
      <w:r w:rsidR="00E21845">
        <w:rPr>
          <w:rFonts w:hint="eastAsia"/>
        </w:rPr>
        <w:t>变更的数据，进行数据核查。检查是否有字段为空的记录；如有为空的记录，用台账和伪基站</w:t>
      </w:r>
      <w:proofErr w:type="gramStart"/>
      <w:r w:rsidR="00E21845">
        <w:rPr>
          <w:rFonts w:hint="eastAsia"/>
        </w:rPr>
        <w:t>载扇数据</w:t>
      </w:r>
      <w:proofErr w:type="gramEnd"/>
      <w:r w:rsidR="00E21845">
        <w:rPr>
          <w:rFonts w:hint="eastAsia"/>
        </w:rPr>
        <w:t>更新；如果更新后还有为空，则此条数据不上报。</w:t>
      </w:r>
    </w:p>
    <w:p w:rsidR="00E21845" w:rsidRDefault="00E21845" w:rsidP="000F51FC">
      <w:pPr>
        <w:pStyle w:val="a3"/>
        <w:numPr>
          <w:ilvl w:val="0"/>
          <w:numId w:val="13"/>
        </w:numPr>
        <w:ind w:firstLineChars="0"/>
      </w:pPr>
      <w:r>
        <w:rPr>
          <w:rFonts w:hint="eastAsia"/>
        </w:rPr>
        <w:t>按规定的命名方式生成</w:t>
      </w:r>
      <w:r w:rsidR="002B2E8C">
        <w:rPr>
          <w:rFonts w:hint="eastAsia"/>
        </w:rPr>
        <w:t>所选同步类型的</w:t>
      </w:r>
      <w:r>
        <w:rPr>
          <w:rFonts w:hint="eastAsia"/>
        </w:rPr>
        <w:t>同步文件（包括文件内容规范、文件名称规范）。详情参见</w:t>
      </w:r>
      <w:r>
        <w:rPr>
          <w:rFonts w:hint="eastAsia"/>
        </w:rPr>
        <w:t>PDE</w:t>
      </w:r>
      <w:r>
        <w:rPr>
          <w:rFonts w:hint="eastAsia"/>
        </w:rPr>
        <w:t>接口规范。</w:t>
      </w:r>
    </w:p>
    <w:p w:rsidR="00E21845" w:rsidRDefault="00E21845" w:rsidP="000F51FC">
      <w:pPr>
        <w:pStyle w:val="a3"/>
        <w:numPr>
          <w:ilvl w:val="0"/>
          <w:numId w:val="13"/>
        </w:numPr>
        <w:ind w:firstLineChars="0"/>
      </w:pPr>
      <w:r>
        <w:rPr>
          <w:rFonts w:hint="eastAsia"/>
        </w:rPr>
        <w:t>按</w:t>
      </w:r>
      <w:r>
        <w:rPr>
          <w:rFonts w:hint="eastAsia"/>
        </w:rPr>
        <w:t>PDE</w:t>
      </w:r>
      <w:r>
        <w:rPr>
          <w:rFonts w:hint="eastAsia"/>
        </w:rPr>
        <w:t>接口规范将文件长传到指定目录。详情参见</w:t>
      </w:r>
      <w:r>
        <w:rPr>
          <w:rFonts w:hint="eastAsia"/>
        </w:rPr>
        <w:t>PDE</w:t>
      </w:r>
      <w:r>
        <w:rPr>
          <w:rFonts w:hint="eastAsia"/>
        </w:rPr>
        <w:t>接口规范。</w:t>
      </w:r>
    </w:p>
    <w:p w:rsidR="00E21845" w:rsidRDefault="00E21845" w:rsidP="000F51FC">
      <w:pPr>
        <w:pStyle w:val="a3"/>
        <w:numPr>
          <w:ilvl w:val="0"/>
          <w:numId w:val="13"/>
        </w:numPr>
        <w:ind w:firstLineChars="0"/>
      </w:pPr>
      <w:r>
        <w:rPr>
          <w:rFonts w:hint="eastAsia"/>
        </w:rPr>
        <w:t>记录日志：同步日期、同步时间、同步文件名称、同步人、</w:t>
      </w:r>
      <w:r>
        <w:rPr>
          <w:rFonts w:hint="eastAsia"/>
        </w:rPr>
        <w:t xml:space="preserve"> </w:t>
      </w:r>
      <w:r>
        <w:rPr>
          <w:rFonts w:hint="eastAsia"/>
        </w:rPr>
        <w:t>同步类型和同步方式。同步日期和同步时间为</w:t>
      </w:r>
      <w:r>
        <w:rPr>
          <w:rFonts w:hint="eastAsia"/>
        </w:rPr>
        <w:t>FTP</w:t>
      </w:r>
      <w:r>
        <w:rPr>
          <w:rFonts w:hint="eastAsia"/>
        </w:rPr>
        <w:t>上</w:t>
      </w:r>
      <w:proofErr w:type="gramStart"/>
      <w:r>
        <w:rPr>
          <w:rFonts w:hint="eastAsia"/>
        </w:rPr>
        <w:t>传成功</w:t>
      </w:r>
      <w:proofErr w:type="gramEnd"/>
      <w:r>
        <w:rPr>
          <w:rFonts w:hint="eastAsia"/>
        </w:rPr>
        <w:t>的日期和时间；同步人为</w:t>
      </w:r>
      <w:r w:rsidR="002B2E8C">
        <w:rPr>
          <w:rFonts w:hint="eastAsia"/>
        </w:rPr>
        <w:t>当前操作人</w:t>
      </w:r>
      <w:r>
        <w:rPr>
          <w:rFonts w:hint="eastAsia"/>
        </w:rPr>
        <w:t>；同步类型为</w:t>
      </w:r>
      <w:r w:rsidR="002B2E8C">
        <w:rPr>
          <w:rFonts w:hint="eastAsia"/>
        </w:rPr>
        <w:t>所选同步类型</w:t>
      </w:r>
      <w:r>
        <w:rPr>
          <w:rFonts w:hint="eastAsia"/>
        </w:rPr>
        <w:t>、同步方式默认为“</w:t>
      </w:r>
      <w:r w:rsidR="002B2E8C">
        <w:rPr>
          <w:rFonts w:hint="eastAsia"/>
        </w:rPr>
        <w:t>手动</w:t>
      </w:r>
      <w:r>
        <w:rPr>
          <w:rFonts w:hint="eastAsia"/>
        </w:rPr>
        <w:t>同步”。</w:t>
      </w:r>
    </w:p>
    <w:p w:rsidR="00E21845" w:rsidRDefault="00E21845" w:rsidP="000F51FC">
      <w:pPr>
        <w:pStyle w:val="a3"/>
        <w:numPr>
          <w:ilvl w:val="0"/>
          <w:numId w:val="13"/>
        </w:numPr>
        <w:ind w:firstLineChars="0"/>
      </w:pPr>
      <w:r>
        <w:rPr>
          <w:rFonts w:hint="eastAsia"/>
        </w:rPr>
        <w:t>待</w:t>
      </w:r>
      <w:r>
        <w:rPr>
          <w:rFonts w:hint="eastAsia"/>
        </w:rPr>
        <w:t>PDE</w:t>
      </w:r>
      <w:r>
        <w:rPr>
          <w:rFonts w:hint="eastAsia"/>
        </w:rPr>
        <w:t>服务器生成入库日志后，将日志采集到平台中。关于此日志的采集，参见“同步日志查询”功能。</w:t>
      </w:r>
    </w:p>
    <w:p w:rsidR="00E21845" w:rsidRDefault="00E21845" w:rsidP="000F51FC">
      <w:pPr>
        <w:pStyle w:val="a3"/>
        <w:numPr>
          <w:ilvl w:val="0"/>
          <w:numId w:val="13"/>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同步反馈日志中含未成功的记录）和本次更新的文件，对同步成功的</w:t>
      </w:r>
      <w:r>
        <w:rPr>
          <w:rFonts w:hint="eastAsia"/>
        </w:rPr>
        <w:t>BSA</w:t>
      </w:r>
      <w:r>
        <w:rPr>
          <w:rFonts w:hint="eastAsia"/>
        </w:rPr>
        <w:t>数据在平台中更新同步状态。</w:t>
      </w:r>
    </w:p>
    <w:tbl>
      <w:tblPr>
        <w:tblW w:w="5520" w:type="dxa"/>
        <w:tblInd w:w="534" w:type="dxa"/>
        <w:tblLook w:val="04A0" w:firstRow="1" w:lastRow="0" w:firstColumn="1" w:lastColumn="0" w:noHBand="0" w:noVBand="1"/>
      </w:tblPr>
      <w:tblGrid>
        <w:gridCol w:w="2980"/>
        <w:gridCol w:w="2540"/>
      </w:tblGrid>
      <w:tr w:rsidR="00E21845" w:rsidRPr="00303CC9" w:rsidTr="00973056">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{FULL,ADD,MOD}</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bl>
    <w:p w:rsidR="006239A6" w:rsidRDefault="006239A6" w:rsidP="000F51FC">
      <w:pPr>
        <w:pStyle w:val="a3"/>
        <w:numPr>
          <w:ilvl w:val="0"/>
          <w:numId w:val="12"/>
        </w:numPr>
        <w:ind w:firstLineChars="0"/>
        <w:rPr>
          <w:b/>
        </w:rPr>
      </w:pPr>
      <w:r>
        <w:rPr>
          <w:rFonts w:hint="eastAsia"/>
          <w:b/>
        </w:rPr>
        <w:t>客户端功能</w:t>
      </w:r>
    </w:p>
    <w:p w:rsidR="006239A6" w:rsidRDefault="006239A6" w:rsidP="006239A6">
      <w:r>
        <w:rPr>
          <w:rFonts w:hint="eastAsia"/>
        </w:rPr>
        <w:tab/>
      </w:r>
      <w:r w:rsidR="00410715">
        <w:rPr>
          <w:rFonts w:hint="eastAsia"/>
        </w:rPr>
        <w:tab/>
      </w:r>
      <w:r w:rsidR="00410715" w:rsidRPr="00DB7405">
        <w:rPr>
          <w:rFonts w:hint="eastAsia"/>
        </w:rPr>
        <w:t>点击“</w:t>
      </w:r>
      <w:r w:rsidR="00410715">
        <w:rPr>
          <w:rFonts w:hint="eastAsia"/>
        </w:rPr>
        <w:t>立即同步”功能进入本功能。</w:t>
      </w:r>
      <w:r w:rsidR="001272FD">
        <w:rPr>
          <w:rFonts w:hint="eastAsia"/>
        </w:rPr>
        <w:t>客户端主功能界面如</w:t>
      </w:r>
      <w:r>
        <w:rPr>
          <w:rFonts w:hint="eastAsia"/>
        </w:rPr>
        <w:t>下：</w:t>
      </w:r>
    </w:p>
    <w:p w:rsidR="006239A6" w:rsidRDefault="006239A6" w:rsidP="00410715">
      <w:pPr>
        <w:pStyle w:val="a3"/>
        <w:ind w:left="840" w:firstLineChars="0" w:firstLine="0"/>
      </w:pPr>
      <w:r>
        <w:rPr>
          <w:rFonts w:hint="eastAsia"/>
          <w:b/>
          <w:noProof/>
        </w:rPr>
        <w:lastRenderedPageBreak/>
        <w:drawing>
          <wp:inline distT="0" distB="0" distL="0" distR="0" wp14:anchorId="0C515B15" wp14:editId="281FF2F9">
            <wp:extent cx="5270500" cy="2654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r>
        <w:rPr>
          <w:rFonts w:hint="eastAsia"/>
          <w:b/>
        </w:rPr>
        <w:t>功能点：</w:t>
      </w:r>
    </w:p>
    <w:p w:rsidR="006239A6" w:rsidRDefault="006239A6" w:rsidP="000F51FC">
      <w:pPr>
        <w:pStyle w:val="a3"/>
        <w:numPr>
          <w:ilvl w:val="0"/>
          <w:numId w:val="14"/>
        </w:numPr>
        <w:ind w:firstLineChars="0"/>
      </w:pPr>
      <w:r>
        <w:rPr>
          <w:rFonts w:hint="eastAsia"/>
        </w:rPr>
        <w:t>需选择立即同步的城市范围，可选择的城市视登录用户的权限而定。默认为用户所属登录地市。</w:t>
      </w:r>
    </w:p>
    <w:p w:rsidR="006239A6" w:rsidRDefault="006239A6" w:rsidP="000F51FC">
      <w:pPr>
        <w:pStyle w:val="a3"/>
        <w:numPr>
          <w:ilvl w:val="0"/>
          <w:numId w:val="14"/>
        </w:numPr>
        <w:ind w:firstLineChars="0"/>
      </w:pPr>
      <w:r>
        <w:rPr>
          <w:rFonts w:hint="eastAsia"/>
        </w:rPr>
        <w:t>需选择同步类型，可选择的同步类型为</w:t>
      </w:r>
      <w:r>
        <w:rPr>
          <w:rFonts w:hint="eastAsia"/>
        </w:rPr>
        <w:t>{</w:t>
      </w:r>
      <w:r>
        <w:rPr>
          <w:rFonts w:hint="eastAsia"/>
        </w:rPr>
        <w:t>全量同步，增量同步，紧急同步</w:t>
      </w:r>
      <w:r>
        <w:rPr>
          <w:rFonts w:hint="eastAsia"/>
        </w:rPr>
        <w:t>}</w:t>
      </w:r>
      <w:r>
        <w:rPr>
          <w:rFonts w:hint="eastAsia"/>
        </w:rPr>
        <w:t>。“全量同步”仅有权限的用户可选择，如省级管理员。不同的同步类型，生成的文件命名方式、生成文件方式和上传路径不同。详情参见</w:t>
      </w:r>
      <w:r>
        <w:rPr>
          <w:rFonts w:hint="eastAsia"/>
        </w:rPr>
        <w:t>PDE</w:t>
      </w:r>
      <w:r>
        <w:rPr>
          <w:rFonts w:hint="eastAsia"/>
        </w:rPr>
        <w:t>数据接口规范。默认为“紧急同步”。</w:t>
      </w:r>
    </w:p>
    <w:p w:rsidR="006239A6" w:rsidRDefault="006239A6" w:rsidP="000F51FC">
      <w:pPr>
        <w:pStyle w:val="a3"/>
        <w:numPr>
          <w:ilvl w:val="0"/>
          <w:numId w:val="14"/>
        </w:numPr>
        <w:ind w:firstLineChars="0"/>
      </w:pPr>
      <w:r>
        <w:rPr>
          <w:rFonts w:hint="eastAsia"/>
        </w:rPr>
        <w:t>在城市和同步类型设置好的前提下，可点击“预览同步内容”，在下方表格</w:t>
      </w:r>
      <w:proofErr w:type="gramStart"/>
      <w:r>
        <w:rPr>
          <w:rFonts w:hint="eastAsia"/>
        </w:rPr>
        <w:t>生成本次</w:t>
      </w:r>
      <w:proofErr w:type="gramEnd"/>
      <w:r>
        <w:rPr>
          <w:rFonts w:hint="eastAsia"/>
        </w:rPr>
        <w:t>同步内容。</w:t>
      </w:r>
    </w:p>
    <w:p w:rsidR="006239A6" w:rsidRDefault="006239A6" w:rsidP="000F51FC">
      <w:pPr>
        <w:pStyle w:val="a3"/>
        <w:numPr>
          <w:ilvl w:val="1"/>
          <w:numId w:val="14"/>
        </w:numPr>
        <w:ind w:firstLineChars="0"/>
      </w:pPr>
      <w:r>
        <w:rPr>
          <w:rFonts w:hint="eastAsia"/>
        </w:rPr>
        <w:t>其中，当“同步类型”为“全量同步”，下方表格仅显示标题为“全量同步”的</w:t>
      </w:r>
      <w:r>
        <w:rPr>
          <w:rFonts w:hint="eastAsia"/>
        </w:rPr>
        <w:t>BSA</w:t>
      </w:r>
      <w:r>
        <w:rPr>
          <w:rFonts w:hint="eastAsia"/>
        </w:rPr>
        <w:t>数据表格，对应全量同步文件的内容；当“同步类型”为“增量同步”或者“紧急同步”时，下方表格以三个表格“修改”、“新增”、“删除”分别对应修改、新增和删除文件的内容。</w:t>
      </w:r>
    </w:p>
    <w:p w:rsidR="000D671B" w:rsidRDefault="000D671B" w:rsidP="000F51FC">
      <w:pPr>
        <w:pStyle w:val="a3"/>
        <w:numPr>
          <w:ilvl w:val="1"/>
          <w:numId w:val="14"/>
        </w:numPr>
        <w:ind w:firstLineChars="0"/>
      </w:pPr>
      <w:r>
        <w:rPr>
          <w:rFonts w:hint="eastAsia"/>
        </w:rPr>
        <w:t>与上次同步对比，修改的内容单元格需要用绿色标注出，提醒用户已修改；</w:t>
      </w:r>
    </w:p>
    <w:p w:rsidR="006239A6" w:rsidRDefault="006239A6" w:rsidP="000F51FC">
      <w:pPr>
        <w:pStyle w:val="a3"/>
        <w:numPr>
          <w:ilvl w:val="1"/>
          <w:numId w:val="14"/>
        </w:numPr>
        <w:ind w:firstLineChars="0"/>
      </w:pPr>
      <w:r>
        <w:rPr>
          <w:rFonts w:hint="eastAsia"/>
        </w:rPr>
        <w:t>如果其中一种无数据，则表格中不显示数据即可。</w:t>
      </w:r>
    </w:p>
    <w:p w:rsidR="006239A6" w:rsidRDefault="006239A6" w:rsidP="000F51FC">
      <w:pPr>
        <w:pStyle w:val="a3"/>
        <w:numPr>
          <w:ilvl w:val="1"/>
          <w:numId w:val="14"/>
        </w:numPr>
        <w:ind w:firstLineChars="0"/>
      </w:pPr>
      <w:r>
        <w:rPr>
          <w:rFonts w:hint="eastAsia"/>
        </w:rPr>
        <w:t>如果没有检测到任何可同步的内容，以弹出框提示用户。</w:t>
      </w:r>
    </w:p>
    <w:p w:rsidR="006239A6" w:rsidRDefault="006239A6" w:rsidP="000F51FC">
      <w:pPr>
        <w:pStyle w:val="a3"/>
        <w:numPr>
          <w:ilvl w:val="0"/>
          <w:numId w:val="14"/>
        </w:numPr>
        <w:ind w:firstLineChars="0"/>
      </w:pPr>
      <w:r>
        <w:rPr>
          <w:rFonts w:hint="eastAsia"/>
        </w:rPr>
        <w:t>在城市和同步类型设置好的前提下，点击“生成同步文件”按钮，可生成待同步的文件。</w:t>
      </w:r>
    </w:p>
    <w:p w:rsidR="006239A6" w:rsidRDefault="006239A6" w:rsidP="000F51FC">
      <w:pPr>
        <w:pStyle w:val="a3"/>
        <w:numPr>
          <w:ilvl w:val="1"/>
          <w:numId w:val="14"/>
        </w:numPr>
        <w:ind w:firstLineChars="0"/>
      </w:pPr>
      <w:r>
        <w:rPr>
          <w:rFonts w:hint="eastAsia"/>
        </w:rPr>
        <w:t>如果没有可同步的内容，则以弹出框提示用户。</w:t>
      </w:r>
    </w:p>
    <w:p w:rsidR="006239A6" w:rsidRDefault="006239A6" w:rsidP="000F51FC">
      <w:pPr>
        <w:pStyle w:val="a3"/>
        <w:numPr>
          <w:ilvl w:val="1"/>
          <w:numId w:val="14"/>
        </w:numPr>
        <w:ind w:firstLineChars="0"/>
      </w:pPr>
      <w:r>
        <w:rPr>
          <w:rFonts w:hint="eastAsia"/>
        </w:rPr>
        <w:t>生成的文件在“待同步的文件”栏中显示。</w:t>
      </w:r>
    </w:p>
    <w:p w:rsidR="006239A6" w:rsidRDefault="006239A6" w:rsidP="000F51FC">
      <w:pPr>
        <w:pStyle w:val="a3"/>
        <w:numPr>
          <w:ilvl w:val="1"/>
          <w:numId w:val="14"/>
        </w:numPr>
        <w:ind w:firstLineChars="0"/>
      </w:pPr>
      <w:r>
        <w:rPr>
          <w:rFonts w:hint="eastAsia"/>
        </w:rPr>
        <w:t>点击“下载”可下载对应的文件；</w:t>
      </w:r>
    </w:p>
    <w:p w:rsidR="006239A6" w:rsidRDefault="006239A6" w:rsidP="000F51FC">
      <w:pPr>
        <w:pStyle w:val="a3"/>
        <w:numPr>
          <w:ilvl w:val="1"/>
          <w:numId w:val="14"/>
        </w:numPr>
        <w:ind w:firstLineChars="0"/>
      </w:pPr>
      <w:r>
        <w:rPr>
          <w:rFonts w:hint="eastAsia"/>
        </w:rPr>
        <w:t>点击“删除”可删除对应的文件；删除时需先提示用户确认删除。删除的文件不予同步。</w:t>
      </w:r>
    </w:p>
    <w:p w:rsidR="006239A6" w:rsidRDefault="006239A6" w:rsidP="000F51FC">
      <w:pPr>
        <w:pStyle w:val="a3"/>
        <w:numPr>
          <w:ilvl w:val="0"/>
          <w:numId w:val="14"/>
        </w:numPr>
        <w:ind w:firstLineChars="0"/>
      </w:pPr>
      <w:r>
        <w:rPr>
          <w:rFonts w:hint="eastAsia"/>
        </w:rPr>
        <w:t>待同步的文件</w:t>
      </w:r>
      <w:proofErr w:type="gramStart"/>
      <w:r>
        <w:rPr>
          <w:rFonts w:hint="eastAsia"/>
        </w:rPr>
        <w:t>”</w:t>
      </w:r>
      <w:proofErr w:type="gramEnd"/>
      <w:r>
        <w:rPr>
          <w:rFonts w:hint="eastAsia"/>
        </w:rPr>
        <w:t>栏中有文件时，可点击“上传同步”按钮进行上传操作。</w:t>
      </w:r>
    </w:p>
    <w:p w:rsidR="006239A6" w:rsidRDefault="006239A6" w:rsidP="000F51FC">
      <w:pPr>
        <w:pStyle w:val="a3"/>
        <w:numPr>
          <w:ilvl w:val="1"/>
          <w:numId w:val="14"/>
        </w:numPr>
        <w:ind w:firstLineChars="0"/>
      </w:pPr>
      <w:r>
        <w:rPr>
          <w:rFonts w:hint="eastAsia"/>
        </w:rPr>
        <w:t>上传过程中，本功能界面</w:t>
      </w:r>
      <w:proofErr w:type="gramStart"/>
      <w:r>
        <w:rPr>
          <w:rFonts w:hint="eastAsia"/>
        </w:rPr>
        <w:t>不</w:t>
      </w:r>
      <w:proofErr w:type="gramEnd"/>
      <w:r>
        <w:rPr>
          <w:rFonts w:hint="eastAsia"/>
        </w:rPr>
        <w:t>可操作；</w:t>
      </w:r>
    </w:p>
    <w:p w:rsidR="006239A6" w:rsidRDefault="006239A6" w:rsidP="000F51FC">
      <w:pPr>
        <w:pStyle w:val="a3"/>
        <w:numPr>
          <w:ilvl w:val="1"/>
          <w:numId w:val="14"/>
        </w:numPr>
        <w:ind w:firstLineChars="0"/>
      </w:pPr>
      <w:r>
        <w:rPr>
          <w:rFonts w:hint="eastAsia"/>
        </w:rPr>
        <w:t>界面提示用户正在上传；</w:t>
      </w:r>
    </w:p>
    <w:p w:rsidR="006239A6" w:rsidRPr="00DB7405" w:rsidRDefault="006239A6" w:rsidP="000F51FC">
      <w:pPr>
        <w:pStyle w:val="a3"/>
        <w:numPr>
          <w:ilvl w:val="1"/>
          <w:numId w:val="14"/>
        </w:numPr>
        <w:ind w:firstLineChars="0"/>
      </w:pPr>
      <w:r>
        <w:rPr>
          <w:rFonts w:hint="eastAsia"/>
        </w:rPr>
        <w:t>当后台成功上传文件到</w:t>
      </w:r>
      <w:r>
        <w:rPr>
          <w:rFonts w:hint="eastAsia"/>
        </w:rPr>
        <w:t>PDE</w:t>
      </w:r>
      <w:r>
        <w:rPr>
          <w:rFonts w:hint="eastAsia"/>
        </w:rPr>
        <w:t>服务器上后，已弹出</w:t>
      </w:r>
      <w:proofErr w:type="gramStart"/>
      <w:r>
        <w:rPr>
          <w:rFonts w:hint="eastAsia"/>
        </w:rPr>
        <w:t>框形式</w:t>
      </w:r>
      <w:proofErr w:type="gramEnd"/>
      <w:r>
        <w:rPr>
          <w:rFonts w:hint="eastAsia"/>
        </w:rPr>
        <w:t>提醒</w:t>
      </w:r>
      <w:proofErr w:type="gramStart"/>
      <w:r>
        <w:rPr>
          <w:rFonts w:hint="eastAsia"/>
        </w:rPr>
        <w:t>“</w:t>
      </w:r>
      <w:proofErr w:type="gramEnd"/>
      <w:r>
        <w:rPr>
          <w:rFonts w:hint="eastAsia"/>
        </w:rPr>
        <w:t>上传成功，请稍后在“同步日志查询”功能中查询同步结果</w:t>
      </w:r>
      <w:proofErr w:type="gramStart"/>
      <w:r>
        <w:rPr>
          <w:rFonts w:hint="eastAsia"/>
        </w:rPr>
        <w:t>”</w:t>
      </w:r>
      <w:proofErr w:type="gramEnd"/>
      <w:r>
        <w:rPr>
          <w:rFonts w:hint="eastAsia"/>
        </w:rPr>
        <w:t>。</w:t>
      </w:r>
    </w:p>
    <w:p w:rsidR="006239A6" w:rsidRPr="006239A6" w:rsidRDefault="006239A6" w:rsidP="006239A6"/>
    <w:p w:rsidR="005E0FED" w:rsidRDefault="005E0FED" w:rsidP="000F51FC">
      <w:pPr>
        <w:pStyle w:val="3"/>
        <w:numPr>
          <w:ilvl w:val="2"/>
          <w:numId w:val="36"/>
        </w:numPr>
      </w:pPr>
      <w:r>
        <w:rPr>
          <w:rFonts w:hint="eastAsia"/>
        </w:rPr>
        <w:lastRenderedPageBreak/>
        <w:t>计划同步</w:t>
      </w:r>
    </w:p>
    <w:p w:rsidR="00726181" w:rsidRDefault="00D61BC2" w:rsidP="00726181">
      <w:r>
        <w:rPr>
          <w:rFonts w:hint="eastAsia"/>
        </w:rPr>
        <w:tab/>
      </w:r>
      <w:r w:rsidR="004B2769">
        <w:rPr>
          <w:rFonts w:hint="eastAsia"/>
        </w:rPr>
        <w:t>计划同步主要实现计划增量同步和计划紧急同步功能。</w:t>
      </w:r>
    </w:p>
    <w:p w:rsidR="00D61BC2" w:rsidRDefault="009D54D8" w:rsidP="00726181">
      <w:pPr>
        <w:rPr>
          <w:b/>
        </w:rPr>
      </w:pPr>
      <w:r>
        <w:rPr>
          <w:rFonts w:hint="eastAsia"/>
        </w:rPr>
        <w:tab/>
      </w:r>
      <w:r w:rsidRPr="009D54D8">
        <w:rPr>
          <w:rFonts w:hint="eastAsia"/>
          <w:b/>
        </w:rPr>
        <w:t>注意：</w:t>
      </w:r>
    </w:p>
    <w:p w:rsidR="009D54D8" w:rsidRDefault="009D54D8" w:rsidP="000F51FC">
      <w:pPr>
        <w:pStyle w:val="a3"/>
        <w:numPr>
          <w:ilvl w:val="0"/>
          <w:numId w:val="15"/>
        </w:numPr>
        <w:ind w:firstLineChars="0"/>
      </w:pPr>
      <w:r w:rsidRPr="00D61BC2">
        <w:rPr>
          <w:rFonts w:hint="eastAsia"/>
        </w:rPr>
        <w:t>计划同步需要手工维护一份</w:t>
      </w:r>
      <w:r w:rsidR="00D61BC2">
        <w:rPr>
          <w:rFonts w:hint="eastAsia"/>
        </w:rPr>
        <w:t>需要包括增加和修改的</w:t>
      </w:r>
      <w:r w:rsidR="00D61BC2">
        <w:rPr>
          <w:rFonts w:hint="eastAsia"/>
        </w:rPr>
        <w:t>BSA</w:t>
      </w:r>
      <w:r w:rsidR="00D61BC2">
        <w:rPr>
          <w:rFonts w:hint="eastAsia"/>
        </w:rPr>
        <w:t>数据表；</w:t>
      </w:r>
    </w:p>
    <w:p w:rsidR="00D61BC2" w:rsidRDefault="00D61BC2" w:rsidP="000F51FC">
      <w:pPr>
        <w:pStyle w:val="a3"/>
        <w:numPr>
          <w:ilvl w:val="0"/>
          <w:numId w:val="15"/>
        </w:numPr>
        <w:ind w:firstLineChars="0"/>
      </w:pPr>
      <w:r>
        <w:rPr>
          <w:rFonts w:hint="eastAsia"/>
        </w:rPr>
        <w:t>计划同步不能实现删除数据的同步，如需删除数据。可待计划同步生效后，通过</w:t>
      </w:r>
      <w:r>
        <w:rPr>
          <w:rFonts w:hint="eastAsia"/>
        </w:rPr>
        <w:t>BSA</w:t>
      </w:r>
      <w:r>
        <w:rPr>
          <w:rFonts w:hint="eastAsia"/>
        </w:rPr>
        <w:t>数据维护功能删除需要删除的数据。</w:t>
      </w:r>
    </w:p>
    <w:p w:rsidR="00257A39" w:rsidRDefault="00257A39" w:rsidP="000F51FC">
      <w:pPr>
        <w:pStyle w:val="a3"/>
        <w:numPr>
          <w:ilvl w:val="0"/>
          <w:numId w:val="15"/>
        </w:numPr>
        <w:ind w:firstLineChars="0"/>
      </w:pPr>
      <w:r>
        <w:rPr>
          <w:rFonts w:hint="eastAsia"/>
        </w:rPr>
        <w:t>计划同步仅能设置未来</w:t>
      </w:r>
      <w:r>
        <w:rPr>
          <w:rFonts w:hint="eastAsia"/>
        </w:rPr>
        <w:t>3</w:t>
      </w:r>
      <w:r>
        <w:rPr>
          <w:rFonts w:hint="eastAsia"/>
        </w:rPr>
        <w:t>天内的某个时间进行同步。</w:t>
      </w:r>
    </w:p>
    <w:p w:rsidR="006D41DB" w:rsidRDefault="00D61BC2" w:rsidP="000F51FC">
      <w:pPr>
        <w:pStyle w:val="a3"/>
        <w:numPr>
          <w:ilvl w:val="0"/>
          <w:numId w:val="16"/>
        </w:numPr>
        <w:ind w:firstLineChars="0"/>
      </w:pPr>
      <w:r>
        <w:rPr>
          <w:rFonts w:hint="eastAsia"/>
        </w:rPr>
        <w:t>同步流程</w:t>
      </w:r>
    </w:p>
    <w:p w:rsidR="00C83322" w:rsidRDefault="00EB0703" w:rsidP="00C83322">
      <w:pPr>
        <w:pStyle w:val="a3"/>
        <w:ind w:left="840" w:firstLineChars="0" w:firstLine="0"/>
      </w:pPr>
      <w:r w:rsidRPr="00EB0703">
        <w:t xml:space="preserve"> </w:t>
      </w:r>
      <w:r>
        <w:object w:dxaOrig="8319" w:dyaOrig="12812" w14:anchorId="0E44B339">
          <v:shape id="_x0000_i1034" type="#_x0000_t75" style="width:278.6pt;height:429.5pt" o:ole="">
            <v:imagedata r:id="rId40" o:title=""/>
          </v:shape>
          <o:OLEObject Type="Embed" ProgID="Visio.Drawing.11" ShapeID="_x0000_i1034" DrawAspect="Content" ObjectID="_1431503417" r:id="rId41"/>
        </w:object>
      </w:r>
    </w:p>
    <w:p w:rsidR="006D41DB" w:rsidRDefault="006D41DB" w:rsidP="000F51FC">
      <w:pPr>
        <w:pStyle w:val="a3"/>
        <w:numPr>
          <w:ilvl w:val="0"/>
          <w:numId w:val="17"/>
        </w:numPr>
        <w:ind w:firstLineChars="0"/>
      </w:pPr>
      <w:r>
        <w:rPr>
          <w:rFonts w:hint="eastAsia"/>
        </w:rPr>
        <w:t>对用户上传的文件内的</w:t>
      </w:r>
      <w:r>
        <w:rPr>
          <w:rFonts w:hint="eastAsia"/>
        </w:rPr>
        <w:t>BSA</w:t>
      </w:r>
      <w:r>
        <w:rPr>
          <w:rFonts w:hint="eastAsia"/>
        </w:rPr>
        <w:t>数据进行检查：</w:t>
      </w:r>
    </w:p>
    <w:p w:rsidR="006D41DB" w:rsidRDefault="006D41DB" w:rsidP="000F51FC">
      <w:pPr>
        <w:pStyle w:val="a3"/>
        <w:numPr>
          <w:ilvl w:val="0"/>
          <w:numId w:val="18"/>
        </w:numPr>
        <w:ind w:firstLineChars="0"/>
      </w:pPr>
      <w:r>
        <w:rPr>
          <w:rFonts w:hint="eastAsia"/>
        </w:rPr>
        <w:t>检查是否有字段为空的记录；如有为空的记录</w:t>
      </w:r>
      <w:r w:rsidR="000D671B">
        <w:rPr>
          <w:rFonts w:hint="eastAsia"/>
        </w:rPr>
        <w:t>，则提醒用户</w:t>
      </w:r>
      <w:r w:rsidR="00AB2AF3">
        <w:rPr>
          <w:rFonts w:hint="eastAsia"/>
        </w:rPr>
        <w:t>，并停止操作；</w:t>
      </w:r>
    </w:p>
    <w:p w:rsidR="00EB0703" w:rsidRDefault="00532D9C" w:rsidP="000F51FC">
      <w:pPr>
        <w:pStyle w:val="a3"/>
        <w:numPr>
          <w:ilvl w:val="0"/>
          <w:numId w:val="18"/>
        </w:numPr>
        <w:ind w:firstLineChars="0"/>
      </w:pPr>
      <w:r>
        <w:rPr>
          <w:rFonts w:hint="eastAsia"/>
        </w:rPr>
        <w:t>如数据没有为空字段，</w:t>
      </w:r>
      <w:r w:rsidR="00EB0703">
        <w:rPr>
          <w:rFonts w:hint="eastAsia"/>
        </w:rPr>
        <w:t>经用户确认和忽略一些非关键性问题后，和用户其他设置一起形成生成同步计划。同步计划中需要填写“计划流水号”、“执行计划时间”、“同步类型”、“同步文件”、“计划创建时间”和“计划创建人”。其中“计划流水号”需要自动生成，方法为</w:t>
      </w:r>
      <w:r w:rsidR="00EB0703">
        <w:rPr>
          <w:rFonts w:hint="eastAsia"/>
        </w:rPr>
        <w:t>YYYYMMDDHHMMSSxxxx</w:t>
      </w:r>
      <w:r w:rsidR="00EB0703">
        <w:rPr>
          <w:rFonts w:hint="eastAsia"/>
        </w:rPr>
        <w:t>，其中</w:t>
      </w:r>
      <w:r w:rsidR="00EB0703">
        <w:rPr>
          <w:rFonts w:hint="eastAsia"/>
        </w:rPr>
        <w:t>xxxx</w:t>
      </w:r>
      <w:r w:rsidR="00EB0703">
        <w:rPr>
          <w:rFonts w:hint="eastAsia"/>
        </w:rPr>
        <w:t>为随机编号；“执行计划时间”、“同步类型”、“同步文件”分别为用户在客户端的设</w:t>
      </w:r>
      <w:r w:rsidR="00EB0703">
        <w:rPr>
          <w:rFonts w:hint="eastAsia"/>
        </w:rPr>
        <w:lastRenderedPageBreak/>
        <w:t>置和系统根据客户上传文件生成的符合</w:t>
      </w:r>
      <w:r w:rsidR="00EB0703">
        <w:rPr>
          <w:rFonts w:hint="eastAsia"/>
        </w:rPr>
        <w:t>PDE</w:t>
      </w:r>
      <w:r w:rsidR="00EB0703">
        <w:rPr>
          <w:rFonts w:hint="eastAsia"/>
        </w:rPr>
        <w:t>接口规范的同步文件；“计划创建时间”和“计划创建人”分别为点击“创建计划”时的时间和当前操作人。同步计划需要记录“是否执行”。如果</w:t>
      </w:r>
      <w:proofErr w:type="gramStart"/>
      <w:r w:rsidR="00EB0703">
        <w:rPr>
          <w:rFonts w:hint="eastAsia"/>
        </w:rPr>
        <w:t>某计划</w:t>
      </w:r>
      <w:proofErr w:type="gramEnd"/>
      <w:r w:rsidR="00EB0703">
        <w:rPr>
          <w:rFonts w:hint="eastAsia"/>
        </w:rPr>
        <w:t>创建后和被执行之前为未执行状态“否”；被系统执行后，其状态为“是”。</w:t>
      </w:r>
    </w:p>
    <w:p w:rsidR="007C1094" w:rsidRDefault="00EB0703" w:rsidP="000F51FC">
      <w:pPr>
        <w:pStyle w:val="a3"/>
        <w:numPr>
          <w:ilvl w:val="0"/>
          <w:numId w:val="18"/>
        </w:numPr>
        <w:ind w:firstLineChars="0"/>
      </w:pPr>
      <w:r>
        <w:rPr>
          <w:rFonts w:hint="eastAsia"/>
        </w:rPr>
        <w:t>根据计划，到计划时间将计划同步的文件与</w:t>
      </w:r>
      <w:r>
        <w:rPr>
          <w:rFonts w:hint="eastAsia"/>
        </w:rPr>
        <w:t>BSA</w:t>
      </w:r>
      <w:r>
        <w:rPr>
          <w:rFonts w:hint="eastAsia"/>
        </w:rPr>
        <w:t>表数据进行</w:t>
      </w:r>
      <w:r w:rsidR="007C1094">
        <w:rPr>
          <w:rFonts w:hint="eastAsia"/>
        </w:rPr>
        <w:t>匹配，生成增加类和修改类的两份数据；</w:t>
      </w:r>
    </w:p>
    <w:p w:rsidR="007C1094" w:rsidRDefault="007C1094" w:rsidP="000F51FC">
      <w:pPr>
        <w:pStyle w:val="a3"/>
        <w:numPr>
          <w:ilvl w:val="0"/>
          <w:numId w:val="18"/>
        </w:numPr>
        <w:ind w:firstLineChars="0"/>
      </w:pPr>
      <w:r>
        <w:rPr>
          <w:rFonts w:hint="eastAsia"/>
        </w:rPr>
        <w:t>对增加和修改的数据，</w:t>
      </w:r>
      <w:r w:rsidR="00532D9C">
        <w:rPr>
          <w:rFonts w:hint="eastAsia"/>
        </w:rPr>
        <w:t>则</w:t>
      </w:r>
      <w:r w:rsidR="00ED110C">
        <w:rPr>
          <w:rFonts w:hint="eastAsia"/>
        </w:rPr>
        <w:t>分别</w:t>
      </w:r>
      <w:r w:rsidR="00532D9C">
        <w:rPr>
          <w:rFonts w:hint="eastAsia"/>
        </w:rPr>
        <w:t>进行</w:t>
      </w:r>
      <w:r>
        <w:rPr>
          <w:rFonts w:hint="eastAsia"/>
        </w:rPr>
        <w:t>如下核查：</w:t>
      </w:r>
    </w:p>
    <w:p w:rsidR="007C1094" w:rsidRDefault="00532D9C" w:rsidP="000F51FC">
      <w:pPr>
        <w:pStyle w:val="a3"/>
        <w:numPr>
          <w:ilvl w:val="1"/>
          <w:numId w:val="18"/>
        </w:numPr>
        <w:ind w:firstLineChars="0"/>
      </w:pPr>
      <w:r>
        <w:rPr>
          <w:rFonts w:hint="eastAsia"/>
        </w:rPr>
        <w:t>BSA</w:t>
      </w:r>
      <w:r>
        <w:rPr>
          <w:rFonts w:hint="eastAsia"/>
        </w:rPr>
        <w:t>数据是否配置</w:t>
      </w:r>
      <w:r>
        <w:rPr>
          <w:rFonts w:hint="eastAsia"/>
        </w:rPr>
        <w:t>DO</w:t>
      </w:r>
      <w:r>
        <w:rPr>
          <w:rFonts w:hint="eastAsia"/>
        </w:rPr>
        <w:t>载频</w:t>
      </w:r>
      <w:r w:rsidR="00ED110C">
        <w:rPr>
          <w:rFonts w:hint="eastAsia"/>
        </w:rPr>
        <w:t>检查</w:t>
      </w:r>
      <w:r>
        <w:rPr>
          <w:rFonts w:hint="eastAsia"/>
        </w:rPr>
        <w:t>；</w:t>
      </w:r>
    </w:p>
    <w:p w:rsidR="007C1094" w:rsidRDefault="00ED110C" w:rsidP="000F51FC">
      <w:pPr>
        <w:pStyle w:val="a3"/>
        <w:numPr>
          <w:ilvl w:val="1"/>
          <w:numId w:val="18"/>
        </w:numPr>
        <w:ind w:firstLineChars="0"/>
      </w:pPr>
      <w:r>
        <w:rPr>
          <w:rFonts w:hint="eastAsia"/>
        </w:rPr>
        <w:t>天线张角小于</w:t>
      </w:r>
      <w:r>
        <w:rPr>
          <w:rFonts w:hint="eastAsia"/>
        </w:rPr>
        <w:t>70</w:t>
      </w:r>
      <w:r>
        <w:rPr>
          <w:rFonts w:hint="eastAsia"/>
        </w:rPr>
        <w:t>度或者大于</w:t>
      </w:r>
      <w:r>
        <w:rPr>
          <w:rFonts w:hint="eastAsia"/>
        </w:rPr>
        <w:t>360</w:t>
      </w:r>
      <w:r>
        <w:rPr>
          <w:rFonts w:hint="eastAsia"/>
        </w:rPr>
        <w:t>度检查；</w:t>
      </w:r>
    </w:p>
    <w:p w:rsidR="007C1094" w:rsidRDefault="00ED110C" w:rsidP="000F51FC">
      <w:pPr>
        <w:pStyle w:val="a3"/>
        <w:numPr>
          <w:ilvl w:val="1"/>
          <w:numId w:val="18"/>
        </w:numPr>
        <w:ind w:firstLineChars="0"/>
      </w:pPr>
      <w:r>
        <w:rPr>
          <w:rFonts w:hint="eastAsia"/>
        </w:rPr>
        <w:t>同站</w:t>
      </w:r>
      <w:r>
        <w:rPr>
          <w:rFonts w:hint="eastAsia"/>
        </w:rPr>
        <w:t>3</w:t>
      </w:r>
      <w:r>
        <w:rPr>
          <w:rFonts w:hint="eastAsia"/>
        </w:rPr>
        <w:t>扇区或者</w:t>
      </w:r>
      <w:r>
        <w:rPr>
          <w:rFonts w:hint="eastAsia"/>
        </w:rPr>
        <w:t>4</w:t>
      </w:r>
      <w:r>
        <w:rPr>
          <w:rFonts w:hint="eastAsia"/>
        </w:rPr>
        <w:t>扇区张角之和小于</w:t>
      </w:r>
      <w:r>
        <w:rPr>
          <w:rFonts w:hint="eastAsia"/>
        </w:rPr>
        <w:t>360</w:t>
      </w:r>
      <w:r>
        <w:rPr>
          <w:rFonts w:hint="eastAsia"/>
        </w:rPr>
        <w:t>度检查；</w:t>
      </w:r>
    </w:p>
    <w:p w:rsidR="007C1094" w:rsidRDefault="00ED110C" w:rsidP="000F51FC">
      <w:pPr>
        <w:pStyle w:val="a3"/>
        <w:numPr>
          <w:ilvl w:val="1"/>
          <w:numId w:val="18"/>
        </w:numPr>
        <w:ind w:firstLineChars="0"/>
      </w:pPr>
      <w:r>
        <w:rPr>
          <w:rFonts w:hint="eastAsia"/>
        </w:rPr>
        <w:t>天线</w:t>
      </w:r>
      <w:r w:rsidR="007C1094">
        <w:rPr>
          <w:rFonts w:hint="eastAsia"/>
        </w:rPr>
        <w:t>高度低于地形高度检查；</w:t>
      </w:r>
    </w:p>
    <w:p w:rsidR="007C1094" w:rsidRDefault="007C1094" w:rsidP="000F51FC">
      <w:pPr>
        <w:pStyle w:val="a3"/>
        <w:numPr>
          <w:ilvl w:val="1"/>
          <w:numId w:val="18"/>
        </w:numPr>
        <w:ind w:firstLineChars="0"/>
      </w:pPr>
      <w:r>
        <w:rPr>
          <w:rFonts w:hint="eastAsia"/>
        </w:rPr>
        <w:t>天线</w:t>
      </w:r>
      <w:proofErr w:type="gramStart"/>
      <w:r>
        <w:rPr>
          <w:rFonts w:hint="eastAsia"/>
        </w:rPr>
        <w:t>经纬度经纬度</w:t>
      </w:r>
      <w:proofErr w:type="gramEnd"/>
      <w:r>
        <w:rPr>
          <w:rFonts w:hint="eastAsia"/>
        </w:rPr>
        <w:t>精度核查；</w:t>
      </w:r>
    </w:p>
    <w:p w:rsidR="00AB2AF3" w:rsidRDefault="007C1094" w:rsidP="000F51FC">
      <w:pPr>
        <w:pStyle w:val="a3"/>
        <w:numPr>
          <w:ilvl w:val="1"/>
          <w:numId w:val="18"/>
        </w:numPr>
        <w:ind w:firstLineChars="0"/>
      </w:pPr>
      <w:r>
        <w:rPr>
          <w:rFonts w:hint="eastAsia"/>
        </w:rPr>
        <w:t>扇区中心经纬度精度核查；</w:t>
      </w:r>
    </w:p>
    <w:p w:rsidR="007C1094" w:rsidRDefault="007C1094" w:rsidP="000F51FC">
      <w:pPr>
        <w:pStyle w:val="a3"/>
        <w:numPr>
          <w:ilvl w:val="1"/>
          <w:numId w:val="18"/>
        </w:numPr>
        <w:ind w:firstLineChars="0"/>
      </w:pPr>
      <w:r>
        <w:rPr>
          <w:rFonts w:hint="eastAsia"/>
        </w:rPr>
        <w:t>中兴添加同</w:t>
      </w:r>
      <w:r>
        <w:rPr>
          <w:rFonts w:hint="eastAsia"/>
        </w:rPr>
        <w:t>PN</w:t>
      </w:r>
      <w:r>
        <w:rPr>
          <w:rFonts w:hint="eastAsia"/>
        </w:rPr>
        <w:t>小区下的非参考小区核查。</w:t>
      </w:r>
    </w:p>
    <w:p w:rsidR="007C1094" w:rsidRDefault="00D25532" w:rsidP="00D25532">
      <w:pPr>
        <w:pStyle w:val="a3"/>
        <w:ind w:left="786" w:firstLineChars="0" w:firstLine="0"/>
      </w:pPr>
      <w:r>
        <w:rPr>
          <w:rFonts w:hint="eastAsia"/>
        </w:rPr>
        <w:tab/>
      </w:r>
      <w:r>
        <w:rPr>
          <w:rFonts w:hint="eastAsia"/>
        </w:rPr>
        <w:tab/>
      </w:r>
      <w:r>
        <w:rPr>
          <w:rFonts w:hint="eastAsia"/>
        </w:rPr>
        <w:t>核查出疑似有问题的数据，按增加和修改的</w:t>
      </w:r>
      <w:r>
        <w:rPr>
          <w:rFonts w:hint="eastAsia"/>
        </w:rPr>
        <w:t>BSA</w:t>
      </w:r>
      <w:r>
        <w:rPr>
          <w:rFonts w:hint="eastAsia"/>
        </w:rPr>
        <w:t>数据分两个文件生成，各类问题</w:t>
      </w:r>
      <w:r>
        <w:rPr>
          <w:rFonts w:hint="eastAsia"/>
        </w:rPr>
        <w:t>BSA</w:t>
      </w:r>
      <w:r>
        <w:rPr>
          <w:rFonts w:hint="eastAsia"/>
        </w:rPr>
        <w:t>数据按上述核查内容分页存放。这两个文件将提供给用户确认。并在原始文件中修改后再次</w:t>
      </w:r>
      <w:proofErr w:type="gramStart"/>
      <w:r>
        <w:rPr>
          <w:rFonts w:hint="eastAsia"/>
        </w:rPr>
        <w:t>上传供平台</w:t>
      </w:r>
      <w:proofErr w:type="gramEnd"/>
      <w:r>
        <w:rPr>
          <w:rFonts w:hint="eastAsia"/>
        </w:rPr>
        <w:t>核查。</w:t>
      </w:r>
    </w:p>
    <w:p w:rsidR="006D41DB" w:rsidRDefault="006D41DB" w:rsidP="000F51FC">
      <w:pPr>
        <w:pStyle w:val="a3"/>
        <w:numPr>
          <w:ilvl w:val="0"/>
          <w:numId w:val="17"/>
        </w:numPr>
        <w:ind w:firstLineChars="0"/>
      </w:pPr>
      <w:r>
        <w:rPr>
          <w:rFonts w:hint="eastAsia"/>
        </w:rPr>
        <w:t>按规定的命名方式生成所选同步类型的</w:t>
      </w:r>
      <w:r w:rsidR="00D12C89">
        <w:rPr>
          <w:rFonts w:hint="eastAsia"/>
        </w:rPr>
        <w:t>增加和修改的</w:t>
      </w:r>
      <w:r>
        <w:rPr>
          <w:rFonts w:hint="eastAsia"/>
        </w:rPr>
        <w:t>同步文件（包括文件内容规范、文件名称规范）。详情参见</w:t>
      </w:r>
      <w:r>
        <w:rPr>
          <w:rFonts w:hint="eastAsia"/>
        </w:rPr>
        <w:t>PDE</w:t>
      </w:r>
      <w:r>
        <w:rPr>
          <w:rFonts w:hint="eastAsia"/>
        </w:rPr>
        <w:t>接口规范。</w:t>
      </w:r>
    </w:p>
    <w:p w:rsidR="006D41DB" w:rsidRDefault="006D41DB" w:rsidP="000F51FC">
      <w:pPr>
        <w:pStyle w:val="a3"/>
        <w:numPr>
          <w:ilvl w:val="0"/>
          <w:numId w:val="17"/>
        </w:numPr>
        <w:ind w:firstLineChars="0"/>
      </w:pPr>
      <w:r>
        <w:rPr>
          <w:rFonts w:hint="eastAsia"/>
        </w:rPr>
        <w:t>按</w:t>
      </w:r>
      <w:r>
        <w:rPr>
          <w:rFonts w:hint="eastAsia"/>
        </w:rPr>
        <w:t>PDE</w:t>
      </w:r>
      <w:r>
        <w:rPr>
          <w:rFonts w:hint="eastAsia"/>
        </w:rPr>
        <w:t>接口规范将文件长传到</w:t>
      </w:r>
      <w:r w:rsidR="00B32541">
        <w:rPr>
          <w:rFonts w:hint="eastAsia"/>
        </w:rPr>
        <w:t>同步类型</w:t>
      </w:r>
      <w:r>
        <w:rPr>
          <w:rFonts w:hint="eastAsia"/>
        </w:rPr>
        <w:t>指定目录。详情参见</w:t>
      </w:r>
      <w:r>
        <w:rPr>
          <w:rFonts w:hint="eastAsia"/>
        </w:rPr>
        <w:t>PDE</w:t>
      </w:r>
      <w:r>
        <w:rPr>
          <w:rFonts w:hint="eastAsia"/>
        </w:rPr>
        <w:t>接口规范。</w:t>
      </w:r>
    </w:p>
    <w:p w:rsidR="006D41DB" w:rsidRDefault="006D41DB" w:rsidP="000F51FC">
      <w:pPr>
        <w:pStyle w:val="a3"/>
        <w:numPr>
          <w:ilvl w:val="0"/>
          <w:numId w:val="17"/>
        </w:numPr>
        <w:ind w:firstLineChars="0"/>
      </w:pPr>
      <w:r>
        <w:rPr>
          <w:rFonts w:hint="eastAsia"/>
        </w:rPr>
        <w:t>记录日志</w:t>
      </w:r>
      <w:r w:rsidR="00884190">
        <w:rPr>
          <w:rFonts w:hint="eastAsia"/>
        </w:rPr>
        <w:t>并更新计划任务的状态</w:t>
      </w:r>
      <w:r>
        <w:rPr>
          <w:rFonts w:hint="eastAsia"/>
        </w:rPr>
        <w:t>：同步日期、同步时间、同步文件名称、同步人、</w:t>
      </w:r>
      <w:r>
        <w:rPr>
          <w:rFonts w:hint="eastAsia"/>
        </w:rPr>
        <w:t xml:space="preserve"> </w:t>
      </w:r>
      <w:r>
        <w:rPr>
          <w:rFonts w:hint="eastAsia"/>
        </w:rPr>
        <w:t>同步类型和同步方式。同步日期和同步时间为</w:t>
      </w:r>
      <w:r>
        <w:rPr>
          <w:rFonts w:hint="eastAsia"/>
        </w:rPr>
        <w:t>FTP</w:t>
      </w:r>
      <w:r>
        <w:rPr>
          <w:rFonts w:hint="eastAsia"/>
        </w:rPr>
        <w:t>上</w:t>
      </w:r>
      <w:proofErr w:type="gramStart"/>
      <w:r>
        <w:rPr>
          <w:rFonts w:hint="eastAsia"/>
        </w:rPr>
        <w:t>传成功</w:t>
      </w:r>
      <w:proofErr w:type="gramEnd"/>
      <w:r>
        <w:rPr>
          <w:rFonts w:hint="eastAsia"/>
        </w:rPr>
        <w:t>的日期和时间；同步人为当前操作人；同步类型为所选同步类型、同步方式默认为“</w:t>
      </w:r>
      <w:r w:rsidR="00597EAA">
        <w:rPr>
          <w:rFonts w:hint="eastAsia"/>
        </w:rPr>
        <w:t>计划</w:t>
      </w:r>
      <w:r>
        <w:rPr>
          <w:rFonts w:hint="eastAsia"/>
        </w:rPr>
        <w:t>同步”。</w:t>
      </w:r>
      <w:r w:rsidR="00884190">
        <w:rPr>
          <w:rFonts w:hint="eastAsia"/>
        </w:rPr>
        <w:t>计划任务的“是否执行”字段更新为“是”。</w:t>
      </w:r>
    </w:p>
    <w:p w:rsidR="006D41DB" w:rsidRDefault="006D41DB" w:rsidP="000F51FC">
      <w:pPr>
        <w:pStyle w:val="a3"/>
        <w:numPr>
          <w:ilvl w:val="0"/>
          <w:numId w:val="17"/>
        </w:numPr>
        <w:ind w:firstLineChars="0"/>
      </w:pPr>
      <w:r>
        <w:rPr>
          <w:rFonts w:hint="eastAsia"/>
        </w:rPr>
        <w:t>待</w:t>
      </w:r>
      <w:r>
        <w:rPr>
          <w:rFonts w:hint="eastAsia"/>
        </w:rPr>
        <w:t>PDE</w:t>
      </w:r>
      <w:r>
        <w:rPr>
          <w:rFonts w:hint="eastAsia"/>
        </w:rPr>
        <w:t>服务器生成入库日志后，将日志采集到平台中。关于此日志的采集，参见“同步日志查询”功能。</w:t>
      </w:r>
    </w:p>
    <w:p w:rsidR="006D41DB" w:rsidRDefault="006D41DB" w:rsidP="000F51FC">
      <w:pPr>
        <w:pStyle w:val="a3"/>
        <w:numPr>
          <w:ilvl w:val="0"/>
          <w:numId w:val="17"/>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同步反馈日志中含未成功的记录）和本次更新的文件，对同步成功的</w:t>
      </w:r>
      <w:r>
        <w:rPr>
          <w:rFonts w:hint="eastAsia"/>
        </w:rPr>
        <w:t>BSA</w:t>
      </w:r>
      <w:r>
        <w:rPr>
          <w:rFonts w:hint="eastAsia"/>
        </w:rPr>
        <w:t>数据在平台中</w:t>
      </w:r>
      <w:r w:rsidR="009D6D26">
        <w:rPr>
          <w:rFonts w:hint="eastAsia"/>
        </w:rPr>
        <w:t>进行更新和增加，并</w:t>
      </w:r>
      <w:r>
        <w:rPr>
          <w:rFonts w:hint="eastAsia"/>
        </w:rPr>
        <w:t>更新同步状态。</w:t>
      </w:r>
    </w:p>
    <w:tbl>
      <w:tblPr>
        <w:tblW w:w="5520" w:type="dxa"/>
        <w:tblInd w:w="534" w:type="dxa"/>
        <w:tblLook w:val="04A0" w:firstRow="1" w:lastRow="0" w:firstColumn="1" w:lastColumn="0" w:noHBand="0" w:noVBand="1"/>
      </w:tblPr>
      <w:tblGrid>
        <w:gridCol w:w="2980"/>
        <w:gridCol w:w="2540"/>
      </w:tblGrid>
      <w:tr w:rsidR="006D41DB" w:rsidRPr="00303CC9" w:rsidTr="00973056">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3E38D2" w:rsidP="003E38D2">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t>
            </w:r>
            <w:r w:rsidR="006D41DB" w:rsidRPr="00303CC9">
              <w:rPr>
                <w:rFonts w:ascii="宋体" w:eastAsia="宋体" w:hAnsi="宋体" w:cs="宋体" w:hint="eastAsia"/>
                <w:color w:val="000000"/>
                <w:kern w:val="0"/>
                <w:sz w:val="22"/>
              </w:rPr>
              <w:t>ADD,MOD}</w:t>
            </w: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p>
        </w:tc>
      </w:tr>
    </w:tbl>
    <w:p w:rsidR="006D41DB" w:rsidRPr="006D41DB" w:rsidRDefault="009D6D26" w:rsidP="000F51FC">
      <w:pPr>
        <w:pStyle w:val="a3"/>
        <w:numPr>
          <w:ilvl w:val="0"/>
          <w:numId w:val="17"/>
        </w:numPr>
        <w:ind w:firstLineChars="0"/>
      </w:pPr>
      <w:r>
        <w:rPr>
          <w:rFonts w:hint="eastAsia"/>
        </w:rPr>
        <w:t>根据计划设置，将同步内容已简要内容发送给指定用户。</w:t>
      </w:r>
    </w:p>
    <w:p w:rsidR="00D61BC2" w:rsidRDefault="00D61BC2" w:rsidP="000F51FC">
      <w:pPr>
        <w:pStyle w:val="a3"/>
        <w:numPr>
          <w:ilvl w:val="0"/>
          <w:numId w:val="16"/>
        </w:numPr>
        <w:ind w:firstLineChars="0"/>
      </w:pPr>
      <w:r>
        <w:rPr>
          <w:rFonts w:hint="eastAsia"/>
        </w:rPr>
        <w:t>前台功能</w:t>
      </w:r>
    </w:p>
    <w:p w:rsidR="00EE4691" w:rsidRDefault="00CA1125" w:rsidP="000439F5">
      <w:pPr>
        <w:pStyle w:val="a3"/>
        <w:ind w:leftChars="-338" w:left="-710" w:firstLineChars="0" w:firstLine="0"/>
      </w:pPr>
      <w:r>
        <w:rPr>
          <w:noProof/>
        </w:rPr>
        <w:lastRenderedPageBreak/>
        <w:drawing>
          <wp:inline distT="0" distB="0" distL="0" distR="0" wp14:anchorId="7C9C49AD" wp14:editId="12C365FD">
            <wp:extent cx="5272405" cy="26543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2405" cy="2654300"/>
                    </a:xfrm>
                    <a:prstGeom prst="rect">
                      <a:avLst/>
                    </a:prstGeom>
                    <a:noFill/>
                    <a:ln>
                      <a:noFill/>
                    </a:ln>
                  </pic:spPr>
                </pic:pic>
              </a:graphicData>
            </a:graphic>
          </wp:inline>
        </w:drawing>
      </w:r>
    </w:p>
    <w:p w:rsidR="00410715" w:rsidRDefault="00410715" w:rsidP="00732D5B">
      <w:pPr>
        <w:pStyle w:val="a3"/>
        <w:ind w:left="840" w:firstLineChars="0" w:firstLine="0"/>
      </w:pPr>
      <w:r>
        <w:rPr>
          <w:rFonts w:hint="eastAsia"/>
        </w:rPr>
        <w:t>功能点：</w:t>
      </w:r>
    </w:p>
    <w:p w:rsidR="00CA1125" w:rsidRDefault="00CA1125" w:rsidP="000F51FC">
      <w:pPr>
        <w:pStyle w:val="a3"/>
        <w:numPr>
          <w:ilvl w:val="0"/>
          <w:numId w:val="19"/>
        </w:numPr>
        <w:ind w:firstLineChars="0"/>
      </w:pPr>
      <w:r>
        <w:rPr>
          <w:rFonts w:hint="eastAsia"/>
        </w:rPr>
        <w:t>进入功能后，下方表格自动显示当前地市所有已创建的同步计划。对于未执行的计划，可根据点击“取消”取消该计划。</w:t>
      </w:r>
    </w:p>
    <w:p w:rsidR="000B44A3" w:rsidRDefault="000B44A3" w:rsidP="000F51FC">
      <w:pPr>
        <w:pStyle w:val="a3"/>
        <w:numPr>
          <w:ilvl w:val="0"/>
          <w:numId w:val="19"/>
        </w:numPr>
        <w:ind w:firstLineChars="0"/>
      </w:pPr>
      <w:r>
        <w:rPr>
          <w:rFonts w:hint="eastAsia"/>
        </w:rPr>
        <w:t>需选择立即同步的城市范围，可选择的城市视登录用户的权限而定。默认为用户所属登录地市。</w:t>
      </w:r>
    </w:p>
    <w:p w:rsidR="00410715" w:rsidRDefault="000B44A3" w:rsidP="000F51FC">
      <w:pPr>
        <w:pStyle w:val="a3"/>
        <w:numPr>
          <w:ilvl w:val="0"/>
          <w:numId w:val="19"/>
        </w:numPr>
        <w:ind w:firstLineChars="0"/>
      </w:pPr>
      <w:r>
        <w:rPr>
          <w:rFonts w:hint="eastAsia"/>
        </w:rPr>
        <w:t>需选择同步类型，可选择的同步类型为</w:t>
      </w:r>
      <w:r>
        <w:rPr>
          <w:rFonts w:hint="eastAsia"/>
        </w:rPr>
        <w:t>{</w:t>
      </w:r>
      <w:r>
        <w:rPr>
          <w:rFonts w:hint="eastAsia"/>
        </w:rPr>
        <w:t>增量同步，紧急同步</w:t>
      </w:r>
      <w:r>
        <w:rPr>
          <w:rFonts w:hint="eastAsia"/>
        </w:rPr>
        <w:t>}</w:t>
      </w:r>
      <w:r>
        <w:rPr>
          <w:rFonts w:hint="eastAsia"/>
        </w:rPr>
        <w:t>。“不同的同步类型，生成的文件命名方式、生成文件方式和上传路径不同。详情参见</w:t>
      </w:r>
      <w:r>
        <w:rPr>
          <w:rFonts w:hint="eastAsia"/>
        </w:rPr>
        <w:t>PDE</w:t>
      </w:r>
      <w:r>
        <w:rPr>
          <w:rFonts w:hint="eastAsia"/>
        </w:rPr>
        <w:t>数据接口规范。默认为“紧急同步”</w:t>
      </w:r>
      <w:r w:rsidR="00257A39">
        <w:rPr>
          <w:rFonts w:hint="eastAsia"/>
        </w:rPr>
        <w:t>；</w:t>
      </w:r>
    </w:p>
    <w:p w:rsidR="00257A39" w:rsidRDefault="00202054" w:rsidP="000F51FC">
      <w:pPr>
        <w:pStyle w:val="a3"/>
        <w:numPr>
          <w:ilvl w:val="0"/>
          <w:numId w:val="19"/>
        </w:numPr>
        <w:ind w:firstLineChars="0"/>
      </w:pPr>
      <w:r>
        <w:rPr>
          <w:rFonts w:hint="eastAsia"/>
        </w:rPr>
        <w:t>需设置计划同步时间，仅可设置以当前时间为基准，</w:t>
      </w:r>
      <w:r>
        <w:rPr>
          <w:rFonts w:hint="eastAsia"/>
        </w:rPr>
        <w:t>3</w:t>
      </w:r>
      <w:r>
        <w:rPr>
          <w:rFonts w:hint="eastAsia"/>
        </w:rPr>
        <w:t>天内的某个时间作为同步时间。</w:t>
      </w:r>
    </w:p>
    <w:p w:rsidR="00202054" w:rsidRDefault="00202054" w:rsidP="000F51FC">
      <w:pPr>
        <w:pStyle w:val="a3"/>
        <w:numPr>
          <w:ilvl w:val="0"/>
          <w:numId w:val="19"/>
        </w:numPr>
        <w:ind w:firstLineChars="0"/>
      </w:pPr>
      <w:r>
        <w:rPr>
          <w:rFonts w:hint="eastAsia"/>
        </w:rPr>
        <w:t>需上传同步文件。用户点击“上传按钮”后弹出窗口，用户可选择上传的</w:t>
      </w:r>
      <w:r>
        <w:rPr>
          <w:rFonts w:hint="eastAsia"/>
        </w:rPr>
        <w:t>BSA</w:t>
      </w:r>
      <w:r>
        <w:rPr>
          <w:rFonts w:hint="eastAsia"/>
        </w:rPr>
        <w:t>数据文件。</w:t>
      </w:r>
    </w:p>
    <w:p w:rsidR="00202054" w:rsidRDefault="00F372BF" w:rsidP="00202054">
      <w:pPr>
        <w:pStyle w:val="a3"/>
        <w:ind w:left="1200" w:firstLineChars="0" w:firstLine="0"/>
      </w:pPr>
      <w:r>
        <w:rPr>
          <w:noProof/>
        </w:rPr>
        <w:drawing>
          <wp:inline distT="0" distB="0" distL="0" distR="0" wp14:anchorId="6D2C635D" wp14:editId="5AECD96D">
            <wp:extent cx="2066879" cy="147935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2070184" cy="1481716"/>
                    </a:xfrm>
                    <a:prstGeom prst="rect">
                      <a:avLst/>
                    </a:prstGeom>
                  </pic:spPr>
                </pic:pic>
              </a:graphicData>
            </a:graphic>
          </wp:inline>
        </w:drawing>
      </w:r>
    </w:p>
    <w:p w:rsidR="00202054" w:rsidRDefault="00202054" w:rsidP="000F51FC">
      <w:pPr>
        <w:pStyle w:val="a3"/>
        <w:numPr>
          <w:ilvl w:val="0"/>
          <w:numId w:val="20"/>
        </w:numPr>
        <w:ind w:firstLineChars="0"/>
      </w:pPr>
      <w:r>
        <w:rPr>
          <w:rFonts w:hint="eastAsia"/>
        </w:rPr>
        <w:t>BSA</w:t>
      </w:r>
      <w:r>
        <w:rPr>
          <w:rFonts w:hint="eastAsia"/>
        </w:rPr>
        <w:t>文件要求为</w:t>
      </w:r>
      <w:r>
        <w:rPr>
          <w:rFonts w:hint="eastAsia"/>
        </w:rPr>
        <w:t>CSV</w:t>
      </w:r>
      <w:r>
        <w:rPr>
          <w:rFonts w:hint="eastAsia"/>
        </w:rPr>
        <w:t>格式，文件后缀名为</w:t>
      </w:r>
      <w:r>
        <w:rPr>
          <w:rFonts w:hint="eastAsia"/>
        </w:rPr>
        <w:t>CSV</w:t>
      </w:r>
      <w:r>
        <w:rPr>
          <w:rFonts w:hint="eastAsia"/>
        </w:rPr>
        <w:t>；文件第一行为标准</w:t>
      </w:r>
      <w:r>
        <w:rPr>
          <w:rFonts w:hint="eastAsia"/>
        </w:rPr>
        <w:t>BSA</w:t>
      </w:r>
      <w:r>
        <w:rPr>
          <w:rFonts w:hint="eastAsia"/>
        </w:rPr>
        <w:t>数据字段头；</w:t>
      </w:r>
    </w:p>
    <w:p w:rsidR="00F372BF" w:rsidRDefault="00F372BF" w:rsidP="000F51FC">
      <w:pPr>
        <w:pStyle w:val="a3"/>
        <w:numPr>
          <w:ilvl w:val="0"/>
          <w:numId w:val="20"/>
        </w:numPr>
        <w:ind w:firstLineChars="0"/>
      </w:pPr>
      <w:r>
        <w:rPr>
          <w:rFonts w:hint="eastAsia"/>
        </w:rPr>
        <w:t>系统对上传文件先进行字段为空性检查，如有为空的字段。则以弹出</w:t>
      </w:r>
      <w:proofErr w:type="gramStart"/>
      <w:r>
        <w:rPr>
          <w:rFonts w:hint="eastAsia"/>
        </w:rPr>
        <w:t>框形式</w:t>
      </w:r>
      <w:proofErr w:type="gramEnd"/>
      <w:r>
        <w:rPr>
          <w:rFonts w:hint="eastAsia"/>
        </w:rPr>
        <w:t>提醒用户修改，并停止；</w:t>
      </w:r>
    </w:p>
    <w:p w:rsidR="00F372BF" w:rsidRDefault="00F372BF" w:rsidP="000F51FC">
      <w:pPr>
        <w:pStyle w:val="a3"/>
        <w:numPr>
          <w:ilvl w:val="0"/>
          <w:numId w:val="20"/>
        </w:numPr>
        <w:ind w:firstLineChars="0"/>
      </w:pPr>
      <w:r>
        <w:rPr>
          <w:rFonts w:hint="eastAsia"/>
        </w:rPr>
        <w:t>当检查到上传文件没有为空后，则</w:t>
      </w:r>
      <w:r w:rsidR="006D145E">
        <w:rPr>
          <w:rFonts w:hint="eastAsia"/>
        </w:rPr>
        <w:t>将用户导入的数据和系统中对应的数据进行匹配，过滤出有发生字段值变更的数据和新数据。对发生变更和新增的</w:t>
      </w:r>
      <w:r w:rsidR="006D145E">
        <w:rPr>
          <w:rFonts w:hint="eastAsia"/>
        </w:rPr>
        <w:t>BSA</w:t>
      </w:r>
      <w:r w:rsidR="006D145E">
        <w:rPr>
          <w:rFonts w:hint="eastAsia"/>
        </w:rPr>
        <w:t>数据</w:t>
      </w:r>
      <w:r>
        <w:rPr>
          <w:rFonts w:hint="eastAsia"/>
        </w:rPr>
        <w:t>进行数据合法性检查，检查内容参见“同步流程”中的描述</w:t>
      </w:r>
      <w:r w:rsidR="00D067E8">
        <w:rPr>
          <w:rFonts w:hint="eastAsia"/>
        </w:rPr>
        <w:t>。检查过程中，界面</w:t>
      </w:r>
      <w:proofErr w:type="gramStart"/>
      <w:r w:rsidR="00D067E8">
        <w:rPr>
          <w:rFonts w:hint="eastAsia"/>
        </w:rPr>
        <w:t>不</w:t>
      </w:r>
      <w:proofErr w:type="gramEnd"/>
      <w:r w:rsidR="00D067E8">
        <w:rPr>
          <w:rFonts w:hint="eastAsia"/>
        </w:rPr>
        <w:t>可操作，并提示用户正在检查</w:t>
      </w:r>
    </w:p>
    <w:p w:rsidR="00F372BF" w:rsidRDefault="00F372BF" w:rsidP="000F51FC">
      <w:pPr>
        <w:pStyle w:val="a3"/>
        <w:numPr>
          <w:ilvl w:val="0"/>
          <w:numId w:val="20"/>
        </w:numPr>
        <w:ind w:firstLineChars="0"/>
      </w:pPr>
      <w:r>
        <w:rPr>
          <w:rFonts w:hint="eastAsia"/>
        </w:rPr>
        <w:t>检查完成后，</w:t>
      </w:r>
      <w:r w:rsidR="002812A4">
        <w:rPr>
          <w:rFonts w:hint="eastAsia"/>
        </w:rPr>
        <w:t>以弹出框的形式供用户选择下一步操作。</w:t>
      </w:r>
    </w:p>
    <w:p w:rsidR="00A77059" w:rsidRDefault="00A77059" w:rsidP="00A77059">
      <w:pPr>
        <w:pStyle w:val="a3"/>
        <w:ind w:left="2100" w:firstLineChars="0" w:firstLine="0"/>
      </w:pPr>
      <w:r>
        <w:rPr>
          <w:noProof/>
        </w:rPr>
        <w:lastRenderedPageBreak/>
        <w:drawing>
          <wp:inline distT="0" distB="0" distL="0" distR="0" wp14:anchorId="4B5E0124" wp14:editId="705E940C">
            <wp:extent cx="2256312" cy="19504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6240" cy="1950367"/>
                    </a:xfrm>
                    <a:prstGeom prst="rect">
                      <a:avLst/>
                    </a:prstGeom>
                    <a:noFill/>
                    <a:ln>
                      <a:noFill/>
                    </a:ln>
                  </pic:spPr>
                </pic:pic>
              </a:graphicData>
            </a:graphic>
          </wp:inline>
        </w:drawing>
      </w:r>
    </w:p>
    <w:p w:rsidR="00A77059" w:rsidRDefault="00E055A2" w:rsidP="00A77059">
      <w:pPr>
        <w:pStyle w:val="a3"/>
        <w:ind w:left="2100" w:firstLineChars="0" w:firstLine="0"/>
      </w:pPr>
      <w:r>
        <w:rPr>
          <w:rFonts w:hint="eastAsia"/>
        </w:rPr>
        <w:tab/>
      </w:r>
      <w:r w:rsidR="00A77059">
        <w:rPr>
          <w:rFonts w:hint="eastAsia"/>
        </w:rPr>
        <w:t>“疑似有问题的待增加数据</w:t>
      </w:r>
      <w:r w:rsidR="00A77059">
        <w:rPr>
          <w:rFonts w:hint="eastAsia"/>
        </w:rPr>
        <w:t>.CSV</w:t>
      </w:r>
      <w:r w:rsidR="00A77059">
        <w:rPr>
          <w:rFonts w:hint="eastAsia"/>
        </w:rPr>
        <w:t>”和“疑似有问题的待更新数据</w:t>
      </w:r>
      <w:r w:rsidR="00A77059">
        <w:rPr>
          <w:rFonts w:hint="eastAsia"/>
        </w:rPr>
        <w:t>.CSV</w:t>
      </w:r>
      <w:r w:rsidR="00A77059">
        <w:rPr>
          <w:rFonts w:hint="eastAsia"/>
        </w:rPr>
        <w:t>”存放核查有问题的待同步数据。其生产方式参见“同步流程”描述。</w:t>
      </w:r>
    </w:p>
    <w:p w:rsidR="0032762E" w:rsidRDefault="00E055A2" w:rsidP="00A77059">
      <w:pPr>
        <w:pStyle w:val="a3"/>
        <w:ind w:left="2100" w:firstLineChars="0" w:firstLine="0"/>
      </w:pPr>
      <w:r>
        <w:rPr>
          <w:rFonts w:hint="eastAsia"/>
        </w:rPr>
        <w:tab/>
      </w:r>
      <w:r w:rsidR="0032762E">
        <w:rPr>
          <w:rFonts w:hint="eastAsia"/>
        </w:rPr>
        <w:t>选择“忽略问题，用所有数据同步”将忽略核查结果，用所有数据进行同步</w:t>
      </w:r>
      <w:r w:rsidR="006D145E">
        <w:rPr>
          <w:rFonts w:hint="eastAsia"/>
        </w:rPr>
        <w:t>，继续下一步</w:t>
      </w:r>
      <w:r w:rsidR="0032762E">
        <w:rPr>
          <w:rFonts w:hint="eastAsia"/>
        </w:rPr>
        <w:t>；</w:t>
      </w:r>
    </w:p>
    <w:p w:rsidR="0032762E" w:rsidRDefault="00E055A2" w:rsidP="00A77059">
      <w:pPr>
        <w:pStyle w:val="a3"/>
        <w:ind w:left="2100" w:firstLineChars="0" w:firstLine="0"/>
      </w:pPr>
      <w:r>
        <w:rPr>
          <w:rFonts w:hint="eastAsia"/>
        </w:rPr>
        <w:tab/>
      </w:r>
      <w:r w:rsidR="0032762E">
        <w:rPr>
          <w:rFonts w:hint="eastAsia"/>
        </w:rPr>
        <w:t>选择“忽略上述数据，用其余数据同步”将忽略核查出来的有问题的数据，用其余数据进行同步</w:t>
      </w:r>
      <w:r w:rsidR="006D145E">
        <w:rPr>
          <w:rFonts w:hint="eastAsia"/>
        </w:rPr>
        <w:t>，继续下一步</w:t>
      </w:r>
      <w:r w:rsidR="0032762E">
        <w:rPr>
          <w:rFonts w:hint="eastAsia"/>
        </w:rPr>
        <w:t>。</w:t>
      </w:r>
    </w:p>
    <w:p w:rsidR="0032762E" w:rsidRDefault="00E055A2" w:rsidP="00A77059">
      <w:pPr>
        <w:pStyle w:val="a3"/>
        <w:ind w:left="2100" w:firstLineChars="0" w:firstLine="0"/>
      </w:pPr>
      <w:r>
        <w:rPr>
          <w:rFonts w:hint="eastAsia"/>
        </w:rPr>
        <w:tab/>
      </w:r>
      <w:r w:rsidR="0032762E">
        <w:rPr>
          <w:rFonts w:hint="eastAsia"/>
        </w:rPr>
        <w:t>选择“取消”将取消本次操作。</w:t>
      </w:r>
    </w:p>
    <w:p w:rsidR="00B16778" w:rsidRDefault="006D145E" w:rsidP="000F51FC">
      <w:pPr>
        <w:pStyle w:val="a3"/>
        <w:numPr>
          <w:ilvl w:val="0"/>
          <w:numId w:val="19"/>
        </w:numPr>
        <w:ind w:firstLineChars="0"/>
      </w:pPr>
      <w:r>
        <w:rPr>
          <w:rFonts w:hint="eastAsia"/>
        </w:rPr>
        <w:t>如果用户选择“忽略问题，用所有数据同步”和“忽略上述数据，用其余数据同步”，系统将</w:t>
      </w:r>
      <w:r w:rsidR="00B16778">
        <w:rPr>
          <w:rFonts w:hint="eastAsia"/>
        </w:rPr>
        <w:t>对剩余的发生变更和新增的</w:t>
      </w:r>
      <w:r w:rsidR="00B16778">
        <w:rPr>
          <w:rFonts w:hint="eastAsia"/>
        </w:rPr>
        <w:t>BSA</w:t>
      </w:r>
      <w:r w:rsidR="00B16778">
        <w:rPr>
          <w:rFonts w:hint="eastAsia"/>
        </w:rPr>
        <w:t>数据按格式规范，和用户所选的“同步类型”，生成对应文件名和内容格式的同步文件，放在“待同步的文件”框中。</w:t>
      </w:r>
    </w:p>
    <w:p w:rsidR="00B16778" w:rsidRDefault="00B16778" w:rsidP="000F51FC">
      <w:pPr>
        <w:pStyle w:val="a3"/>
        <w:numPr>
          <w:ilvl w:val="1"/>
          <w:numId w:val="19"/>
        </w:numPr>
        <w:ind w:firstLineChars="0"/>
      </w:pPr>
      <w:r>
        <w:rPr>
          <w:rFonts w:hint="eastAsia"/>
        </w:rPr>
        <w:t>用户可点击“下载”下载对应的文件；</w:t>
      </w:r>
    </w:p>
    <w:p w:rsidR="006D145E" w:rsidRDefault="00B16778" w:rsidP="000F51FC">
      <w:pPr>
        <w:pStyle w:val="a3"/>
        <w:numPr>
          <w:ilvl w:val="1"/>
          <w:numId w:val="19"/>
        </w:numPr>
        <w:ind w:firstLineChars="0"/>
      </w:pPr>
      <w:r>
        <w:rPr>
          <w:rFonts w:hint="eastAsia"/>
        </w:rPr>
        <w:t>点击“删除”可删除对应的文件；删除后，该文件不纳入同步计划。</w:t>
      </w:r>
    </w:p>
    <w:p w:rsidR="00B16778" w:rsidRDefault="00B16778" w:rsidP="000F51FC">
      <w:pPr>
        <w:pStyle w:val="a3"/>
        <w:numPr>
          <w:ilvl w:val="1"/>
          <w:numId w:val="19"/>
        </w:numPr>
        <w:ind w:firstLineChars="0"/>
      </w:pPr>
      <w:r>
        <w:rPr>
          <w:rFonts w:hint="eastAsia"/>
        </w:rPr>
        <w:t>如果经过</w:t>
      </w:r>
      <w:r>
        <w:rPr>
          <w:rFonts w:hint="eastAsia"/>
        </w:rPr>
        <w:t>D</w:t>
      </w:r>
      <w:r>
        <w:rPr>
          <w:rFonts w:hint="eastAsia"/>
        </w:rPr>
        <w:t>步骤后，没有待增加或者待更新的数据，则以弹出框提醒用户更新数据，并停止本次操作。</w:t>
      </w:r>
    </w:p>
    <w:p w:rsidR="00B16778" w:rsidRDefault="00B16778" w:rsidP="000F51FC">
      <w:pPr>
        <w:pStyle w:val="a3"/>
        <w:numPr>
          <w:ilvl w:val="0"/>
          <w:numId w:val="19"/>
        </w:numPr>
        <w:ind w:firstLineChars="0"/>
      </w:pPr>
      <w:r>
        <w:rPr>
          <w:rFonts w:hint="eastAsia"/>
        </w:rPr>
        <w:t>用户可点击选中“同步结果通知”，以配置将未来</w:t>
      </w:r>
      <w:r>
        <w:rPr>
          <w:rFonts w:hint="eastAsia"/>
        </w:rPr>
        <w:t>PDE</w:t>
      </w:r>
      <w:r>
        <w:rPr>
          <w:rFonts w:hint="eastAsia"/>
        </w:rPr>
        <w:t>服务器的同步结果通知相关人员。可选择“邮件”、“短信”或者二者同时的方式；可选的人员根据用户所属的地市和权限不同。</w:t>
      </w:r>
    </w:p>
    <w:p w:rsidR="00622FBF" w:rsidRDefault="00622FBF" w:rsidP="000F51FC">
      <w:pPr>
        <w:pStyle w:val="a3"/>
        <w:numPr>
          <w:ilvl w:val="0"/>
          <w:numId w:val="19"/>
        </w:numPr>
        <w:ind w:firstLineChars="0"/>
      </w:pPr>
      <w:r>
        <w:rPr>
          <w:rFonts w:hint="eastAsia"/>
        </w:rPr>
        <w:t>当</w:t>
      </w:r>
      <w:r>
        <w:rPr>
          <w:rFonts w:hint="eastAsia"/>
        </w:rPr>
        <w:t>E</w:t>
      </w:r>
      <w:r>
        <w:rPr>
          <w:rFonts w:hint="eastAsia"/>
        </w:rPr>
        <w:t>步有待同步的文件，而且用户已设置了“同步类型”和“计划同步时间”，则可点击“创建计划”。系统进行计划创建，自动记录“计划流水号”、“执行计划时间”、“同步类型”、“同步文件”</w:t>
      </w:r>
      <w:r w:rsidR="00A55111">
        <w:rPr>
          <w:rFonts w:hint="eastAsia"/>
        </w:rPr>
        <w:t>、“计划创建时间”和“计划创建人”。其中“计划流水号”需要自动生成，方法为</w:t>
      </w:r>
      <w:r w:rsidR="00A55111">
        <w:rPr>
          <w:rFonts w:hint="eastAsia"/>
        </w:rPr>
        <w:t>YYYYMMDDHHMMSSxxxx</w:t>
      </w:r>
      <w:r w:rsidR="00A55111">
        <w:rPr>
          <w:rFonts w:hint="eastAsia"/>
        </w:rPr>
        <w:t>。其中</w:t>
      </w:r>
      <w:r w:rsidR="00A55111">
        <w:rPr>
          <w:rFonts w:hint="eastAsia"/>
        </w:rPr>
        <w:t>xxxx</w:t>
      </w:r>
      <w:r w:rsidR="00A55111">
        <w:rPr>
          <w:rFonts w:hint="eastAsia"/>
        </w:rPr>
        <w:t>为随机编号。</w:t>
      </w:r>
    </w:p>
    <w:p w:rsidR="00CE74AC" w:rsidRPr="0032762E" w:rsidRDefault="00CE74AC" w:rsidP="000F51FC">
      <w:pPr>
        <w:pStyle w:val="a3"/>
        <w:numPr>
          <w:ilvl w:val="0"/>
          <w:numId w:val="19"/>
        </w:numPr>
        <w:ind w:firstLineChars="0"/>
      </w:pPr>
      <w:r>
        <w:rPr>
          <w:rFonts w:hint="eastAsia"/>
        </w:rPr>
        <w:t>新创建的计划同步需要立即在下方的“已创建的计划同步”中显示。</w:t>
      </w:r>
    </w:p>
    <w:p w:rsidR="001C4C27" w:rsidRDefault="001C4C27" w:rsidP="000F51FC">
      <w:pPr>
        <w:pStyle w:val="2"/>
        <w:numPr>
          <w:ilvl w:val="1"/>
          <w:numId w:val="36"/>
        </w:numPr>
      </w:pPr>
      <w:r>
        <w:rPr>
          <w:rFonts w:hint="eastAsia"/>
        </w:rPr>
        <w:t>同步日志查询</w:t>
      </w:r>
    </w:p>
    <w:p w:rsidR="00FA1293" w:rsidRDefault="00FA1293" w:rsidP="00FA1293">
      <w:r>
        <w:rPr>
          <w:rFonts w:hint="eastAsia"/>
        </w:rPr>
        <w:t>提供所有更新日志查询功能。可按日期</w:t>
      </w:r>
      <w:r w:rsidR="00345F33">
        <w:rPr>
          <w:rFonts w:hint="eastAsia"/>
        </w:rPr>
        <w:t>，更新类型（全量更新、增量更新、紧急更新）查询日志。</w:t>
      </w:r>
    </w:p>
    <w:p w:rsidR="00973056" w:rsidRDefault="00973056" w:rsidP="00FA1293">
      <w:r>
        <w:rPr>
          <w:rFonts w:hint="eastAsia"/>
        </w:rPr>
        <w:t>可查询的日志包括平台记录的自动、手动或者计划更新日志；还包括</w:t>
      </w:r>
      <w:r>
        <w:rPr>
          <w:rFonts w:hint="eastAsia"/>
        </w:rPr>
        <w:t>PDE</w:t>
      </w:r>
      <w:r>
        <w:rPr>
          <w:rFonts w:hint="eastAsia"/>
        </w:rPr>
        <w:t>服务器同步</w:t>
      </w:r>
    </w:p>
    <w:p w:rsidR="00EE02CB" w:rsidRPr="00EE02CB" w:rsidRDefault="00EE02CB" w:rsidP="000F51FC">
      <w:pPr>
        <w:pStyle w:val="3"/>
        <w:numPr>
          <w:ilvl w:val="2"/>
          <w:numId w:val="36"/>
        </w:numPr>
      </w:pPr>
      <w:r w:rsidRPr="00EE02CB">
        <w:rPr>
          <w:rFonts w:hint="eastAsia"/>
        </w:rPr>
        <w:lastRenderedPageBreak/>
        <w:t>日志维护流程</w:t>
      </w:r>
    </w:p>
    <w:p w:rsidR="00EE02CB" w:rsidRDefault="00657365" w:rsidP="00FA1293">
      <w:r>
        <w:object w:dxaOrig="5654" w:dyaOrig="4960" w14:anchorId="7762859E">
          <v:shape id="_x0000_i1035" type="#_x0000_t75" style="width:192.85pt;height:169.05pt" o:ole="">
            <v:imagedata r:id="rId45" o:title=""/>
          </v:shape>
          <o:OLEObject Type="Embed" ProgID="Visio.Drawing.11" ShapeID="_x0000_i1035" DrawAspect="Content" ObjectID="_1431503418" r:id="rId46"/>
        </w:object>
      </w:r>
    </w:p>
    <w:p w:rsidR="00EE02CB" w:rsidRDefault="00EE02CB" w:rsidP="00FA1293">
      <w:r>
        <w:rPr>
          <w:rFonts w:hint="eastAsia"/>
        </w:rPr>
        <w:tab/>
      </w:r>
      <w:r>
        <w:rPr>
          <w:rFonts w:hint="eastAsia"/>
        </w:rPr>
        <w:t>通过对</w:t>
      </w:r>
      <w:r w:rsidR="00F14871">
        <w:rPr>
          <w:rFonts w:hint="eastAsia"/>
        </w:rPr>
        <w:t>同步</w:t>
      </w:r>
      <w:r>
        <w:rPr>
          <w:rFonts w:hint="eastAsia"/>
        </w:rPr>
        <w:t>日志的分析，可以了解</w:t>
      </w:r>
      <w:r>
        <w:rPr>
          <w:rFonts w:hint="eastAsia"/>
        </w:rPr>
        <w:t>BSA</w:t>
      </w:r>
      <w:r>
        <w:rPr>
          <w:rFonts w:hint="eastAsia"/>
        </w:rPr>
        <w:t>数据是否同步成功，并可以获取同步不成功的数据和原因。为</w:t>
      </w:r>
      <w:r>
        <w:rPr>
          <w:rFonts w:hint="eastAsia"/>
        </w:rPr>
        <w:t>BSA</w:t>
      </w:r>
      <w:r>
        <w:rPr>
          <w:rFonts w:hint="eastAsia"/>
        </w:rPr>
        <w:t>数据维护提供依据。</w:t>
      </w:r>
    </w:p>
    <w:p w:rsidR="00F14871" w:rsidRDefault="00F14871" w:rsidP="00FA1293">
      <w:r>
        <w:rPr>
          <w:rFonts w:hint="eastAsia"/>
        </w:rPr>
        <w:tab/>
      </w:r>
      <w:r>
        <w:rPr>
          <w:rFonts w:hint="eastAsia"/>
        </w:rPr>
        <w:t>同步日志主要分为两部分：</w:t>
      </w:r>
    </w:p>
    <w:p w:rsidR="00F14871" w:rsidRDefault="00F14871" w:rsidP="000F51FC">
      <w:pPr>
        <w:pStyle w:val="a3"/>
        <w:numPr>
          <w:ilvl w:val="0"/>
          <w:numId w:val="21"/>
        </w:numPr>
        <w:ind w:firstLineChars="0"/>
      </w:pPr>
      <w:r>
        <w:rPr>
          <w:rFonts w:hint="eastAsia"/>
        </w:rPr>
        <w:t>系统自动同步、用户手工同步或者计划同步时，记录的同步日志。此日志包括</w:t>
      </w:r>
      <w:r w:rsidR="00CE36E9">
        <w:rPr>
          <w:rFonts w:hint="eastAsia"/>
        </w:rPr>
        <w:t>{</w:t>
      </w:r>
      <w:r w:rsidR="00CE36E9">
        <w:rPr>
          <w:rFonts w:hint="eastAsia"/>
        </w:rPr>
        <w:t>同步日期、同步时间、同步文件名称、同步人、</w:t>
      </w:r>
      <w:r w:rsidR="00CE36E9">
        <w:rPr>
          <w:rFonts w:hint="eastAsia"/>
        </w:rPr>
        <w:t xml:space="preserve"> </w:t>
      </w:r>
      <w:r w:rsidR="00CE36E9">
        <w:rPr>
          <w:rFonts w:hint="eastAsia"/>
        </w:rPr>
        <w:t>同步类型和同步方式</w:t>
      </w:r>
      <w:r w:rsidR="00CE36E9">
        <w:rPr>
          <w:rFonts w:hint="eastAsia"/>
        </w:rPr>
        <w:t>}</w:t>
      </w:r>
      <w:r w:rsidR="00CE36E9">
        <w:rPr>
          <w:rFonts w:hint="eastAsia"/>
        </w:rPr>
        <w:t>。每次同步产生一条日志。每个日志中至少包括一个同步文件名称，最多包括三个文件名称。</w:t>
      </w:r>
    </w:p>
    <w:p w:rsidR="00CE36E9" w:rsidRDefault="00CE36E9" w:rsidP="000F51FC">
      <w:pPr>
        <w:pStyle w:val="a3"/>
        <w:numPr>
          <w:ilvl w:val="0"/>
          <w:numId w:val="21"/>
        </w:numPr>
        <w:ind w:firstLineChars="0"/>
      </w:pPr>
      <w:r>
        <w:rPr>
          <w:rFonts w:hint="eastAsia"/>
        </w:rPr>
        <w:t>从</w:t>
      </w:r>
      <w:r>
        <w:rPr>
          <w:rFonts w:hint="eastAsia"/>
        </w:rPr>
        <w:t>PDE</w:t>
      </w:r>
      <w:r>
        <w:rPr>
          <w:rFonts w:hint="eastAsia"/>
        </w:rPr>
        <w:t>获取的同步回执文件。</w:t>
      </w:r>
      <w:r>
        <w:rPr>
          <w:rFonts w:hint="eastAsia"/>
        </w:rPr>
        <w:t>PDE</w:t>
      </w:r>
      <w:r>
        <w:rPr>
          <w:rFonts w:hint="eastAsia"/>
        </w:rPr>
        <w:t>服务器对应每个同步文件的处理，都会产生一个文件。不同类型同步的回执文件的存放目录不同。所有回执文件的命名和文件格式是相同的。回执文件格式如下：</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文件头：</w:t>
      </w:r>
      <w:r w:rsidRPr="00424AB4">
        <w:rPr>
          <w:rFonts w:hint="eastAsia"/>
          <w:sz w:val="18"/>
          <w:szCs w:val="18"/>
        </w:rPr>
        <w:t>TYPE,RSP, &lt;date time&gt;, &lt;number of records in REQ file&gt;</w:t>
      </w:r>
    </w:p>
    <w:tbl>
      <w:tblPr>
        <w:tblW w:w="72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9"/>
        <w:gridCol w:w="2130"/>
        <w:gridCol w:w="2131"/>
      </w:tblGrid>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字段名</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字段含义</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RSP</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为固定字符串</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日期格式</w:t>
            </w:r>
          </w:p>
        </w:tc>
        <w:tc>
          <w:tcPr>
            <w:tcW w:w="2130" w:type="dxa"/>
          </w:tcPr>
          <w:p w:rsidR="00CE36E9" w:rsidRPr="00424AB4" w:rsidRDefault="00CE36E9" w:rsidP="005A4004">
            <w:pPr>
              <w:spacing w:line="360" w:lineRule="auto"/>
              <w:rPr>
                <w:sz w:val="18"/>
                <w:szCs w:val="18"/>
              </w:rPr>
            </w:pPr>
            <w:r w:rsidRPr="00424AB4">
              <w:rPr>
                <w:rFonts w:hint="eastAsia"/>
                <w:sz w:val="18"/>
                <w:szCs w:val="18"/>
              </w:rPr>
              <w:t>YYYY/MM/DD</w:t>
            </w:r>
          </w:p>
        </w:tc>
        <w:tc>
          <w:tcPr>
            <w:tcW w:w="2131" w:type="dxa"/>
            <w:vMerge w:val="restart"/>
            <w:vAlign w:val="center"/>
          </w:tcPr>
          <w:p w:rsidR="00CE36E9" w:rsidRPr="00424AB4" w:rsidRDefault="00CE36E9" w:rsidP="005A4004">
            <w:pPr>
              <w:spacing w:line="360" w:lineRule="auto"/>
              <w:rPr>
                <w:sz w:val="18"/>
                <w:szCs w:val="18"/>
              </w:rPr>
            </w:pPr>
            <w:r w:rsidRPr="00424AB4">
              <w:rPr>
                <w:rFonts w:hint="eastAsia"/>
                <w:sz w:val="18"/>
                <w:szCs w:val="18"/>
              </w:rPr>
              <w:t>与请求文件中完全相同</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时间格式</w:t>
            </w:r>
          </w:p>
        </w:tc>
        <w:tc>
          <w:tcPr>
            <w:tcW w:w="2130" w:type="dxa"/>
          </w:tcPr>
          <w:p w:rsidR="00CE36E9" w:rsidRPr="00424AB4" w:rsidRDefault="00CE36E9" w:rsidP="005A4004">
            <w:pPr>
              <w:spacing w:line="360" w:lineRule="auto"/>
              <w:rPr>
                <w:sz w:val="18"/>
                <w:szCs w:val="18"/>
              </w:rPr>
            </w:pPr>
            <w:r w:rsidRPr="00424AB4">
              <w:rPr>
                <w:rFonts w:hint="eastAsia"/>
                <w:sz w:val="18"/>
                <w:szCs w:val="18"/>
              </w:rPr>
              <w:t>hh:mm</w:t>
            </w:r>
            <w:r w:rsidRPr="00424AB4">
              <w:rPr>
                <w:rFonts w:hint="eastAsia"/>
                <w:sz w:val="18"/>
                <w:szCs w:val="18"/>
              </w:rPr>
              <w:t>，采用</w:t>
            </w:r>
            <w:r w:rsidRPr="00424AB4">
              <w:rPr>
                <w:rFonts w:hint="eastAsia"/>
                <w:sz w:val="18"/>
                <w:szCs w:val="18"/>
              </w:rPr>
              <w:t>24</w:t>
            </w:r>
            <w:r w:rsidRPr="00424AB4">
              <w:rPr>
                <w:rFonts w:hint="eastAsia"/>
                <w:sz w:val="18"/>
                <w:szCs w:val="18"/>
              </w:rPr>
              <w:t>小时进制</w:t>
            </w:r>
          </w:p>
        </w:tc>
        <w:tc>
          <w:tcPr>
            <w:tcW w:w="2131" w:type="dxa"/>
            <w:vMerge/>
          </w:tcPr>
          <w:p w:rsidR="00CE36E9" w:rsidRPr="00424AB4" w:rsidRDefault="00CE36E9" w:rsidP="005A4004">
            <w:pPr>
              <w:spacing w:line="360" w:lineRule="auto"/>
              <w:rPr>
                <w:sz w:val="18"/>
                <w:szCs w:val="18"/>
              </w:rPr>
            </w:pP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number of records in REQ file</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指示对应的配置基站文件中有多少条记录</w:t>
            </w:r>
          </w:p>
        </w:tc>
      </w:tr>
    </w:tbl>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下面的例子说明这个基站数据文件中有</w:t>
      </w:r>
      <w:r w:rsidRPr="00424AB4">
        <w:rPr>
          <w:rFonts w:hint="eastAsia"/>
          <w:sz w:val="18"/>
          <w:szCs w:val="18"/>
        </w:rPr>
        <w:t>100</w:t>
      </w:r>
      <w:r w:rsidRPr="00424AB4">
        <w:rPr>
          <w:rFonts w:hint="eastAsia"/>
          <w:sz w:val="18"/>
          <w:szCs w:val="18"/>
        </w:rPr>
        <w:t>条记录。</w:t>
      </w:r>
    </w:p>
    <w:p w:rsidR="00CE36E9" w:rsidRPr="00424AB4" w:rsidRDefault="00CE36E9" w:rsidP="007B0984">
      <w:r w:rsidRPr="00424AB4">
        <w:rPr>
          <w:rFonts w:hint="eastAsia"/>
        </w:rPr>
        <w:tab/>
      </w:r>
      <w:r w:rsidRPr="00424AB4">
        <w:rPr>
          <w:rFonts w:hint="eastAsia"/>
        </w:rPr>
        <w:tab/>
      </w:r>
      <w:r w:rsidR="007B0984">
        <w:rPr>
          <w:rFonts w:hint="eastAsia"/>
        </w:rPr>
        <w:tab/>
      </w:r>
      <w:r w:rsidRPr="00424AB4">
        <w:rPr>
          <w:rFonts w:hint="eastAsia"/>
        </w:rPr>
        <w:t>ADD</w:t>
      </w:r>
      <w:proofErr w:type="gramStart"/>
      <w:r w:rsidRPr="00424AB4">
        <w:rPr>
          <w:rFonts w:hint="eastAsia"/>
        </w:rPr>
        <w:t>,RSP,2012</w:t>
      </w:r>
      <w:proofErr w:type="gramEnd"/>
      <w:r w:rsidRPr="00424AB4">
        <w:rPr>
          <w:rFonts w:hint="eastAsia"/>
        </w:rPr>
        <w:t>/04/11 06:50, 100</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文件头的第</w:t>
      </w:r>
      <w:r w:rsidRPr="00424AB4">
        <w:rPr>
          <w:rFonts w:hint="eastAsia"/>
          <w:sz w:val="18"/>
          <w:szCs w:val="18"/>
        </w:rPr>
        <w:t>2</w:t>
      </w:r>
      <w:r w:rsidRPr="00424AB4">
        <w:rPr>
          <w:rFonts w:hint="eastAsia"/>
          <w:sz w:val="18"/>
          <w:szCs w:val="18"/>
        </w:rPr>
        <w:t>行指示正确入库和非正确入库的记录数量，格式为：</w:t>
      </w:r>
      <w:r w:rsidRPr="00424AB4">
        <w:rPr>
          <w:rFonts w:hint="eastAsia"/>
          <w:sz w:val="18"/>
          <w:szCs w:val="18"/>
        </w:rPr>
        <w:t>RIGHT,200,ERR,0</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文件从第三行开始记录未成功上传入库的</w:t>
      </w:r>
      <w:r w:rsidRPr="00424AB4">
        <w:rPr>
          <w:rFonts w:hint="eastAsia"/>
          <w:sz w:val="18"/>
          <w:szCs w:val="18"/>
        </w:rPr>
        <w:t>BSA</w:t>
      </w:r>
      <w:r w:rsidRPr="00424AB4">
        <w:rPr>
          <w:rFonts w:hint="eastAsia"/>
          <w:sz w:val="18"/>
          <w:szCs w:val="18"/>
        </w:rPr>
        <w:t>记录。格式为：错误原因码，</w:t>
      </w:r>
      <w:r w:rsidRPr="00424AB4">
        <w:rPr>
          <w:rFonts w:hint="eastAsia"/>
          <w:sz w:val="18"/>
          <w:szCs w:val="18"/>
        </w:rPr>
        <w:t>pilotname</w:t>
      </w:r>
      <w:r w:rsidRPr="00424AB4">
        <w:rPr>
          <w:rFonts w:hint="eastAsia"/>
          <w:sz w:val="18"/>
          <w:szCs w:val="18"/>
        </w:rPr>
        <w:t>，</w:t>
      </w:r>
      <w:r w:rsidRPr="00424AB4">
        <w:rPr>
          <w:rFonts w:hint="eastAsia"/>
          <w:sz w:val="18"/>
          <w:szCs w:val="18"/>
        </w:rPr>
        <w:t xml:space="preserve">SID,NID,EXTBSID </w:t>
      </w:r>
      <w:r w:rsidRPr="00424AB4">
        <w:rPr>
          <w:rFonts w:hint="eastAsia"/>
          <w:sz w:val="18"/>
          <w:szCs w:val="18"/>
        </w:rPr>
        <w:t>记录之间用换行符</w:t>
      </w:r>
      <w:r w:rsidRPr="00424AB4">
        <w:rPr>
          <w:rFonts w:hint="eastAsia"/>
          <w:sz w:val="18"/>
          <w:szCs w:val="18"/>
        </w:rPr>
        <w:t xml:space="preserve"> 0x0D 0x0A</w:t>
      </w:r>
      <w:r w:rsidRPr="00424AB4">
        <w:rPr>
          <w:rFonts w:hint="eastAsia"/>
          <w:sz w:val="18"/>
          <w:szCs w:val="18"/>
        </w:rPr>
        <w:t>分隔</w:t>
      </w:r>
    </w:p>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举例：下面是一条未能上传入库的基站记录：</w:t>
      </w:r>
    </w:p>
    <w:p w:rsidR="00CE36E9" w:rsidRPr="00424AB4" w:rsidRDefault="007B0984" w:rsidP="007B0984">
      <w:r>
        <w:rPr>
          <w:rFonts w:hint="eastAsia"/>
        </w:rPr>
        <w:tab/>
      </w:r>
      <w:r>
        <w:rPr>
          <w:rFonts w:hint="eastAsia"/>
        </w:rPr>
        <w:tab/>
      </w:r>
      <w:r>
        <w:rPr>
          <w:rFonts w:hint="eastAsia"/>
        </w:rPr>
        <w:tab/>
      </w:r>
      <w:r w:rsidR="00CE36E9" w:rsidRPr="00424AB4">
        <w:rPr>
          <w:rFonts w:hint="eastAsia"/>
        </w:rPr>
        <w:t>001</w:t>
      </w:r>
      <w:proofErr w:type="gramStart"/>
      <w:r w:rsidR="00CE36E9" w:rsidRPr="00424AB4">
        <w:rPr>
          <w:rFonts w:hint="eastAsia"/>
        </w:rPr>
        <w:t>,pn</w:t>
      </w:r>
      <w:proofErr w:type="gramEnd"/>
      <w:r w:rsidR="00CE36E9" w:rsidRPr="00424AB4">
        <w:rPr>
          <w:rFonts w:hint="eastAsia"/>
        </w:rPr>
        <w:t>-147-test,15403,15,185576992</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文件尾定义</w:t>
      </w:r>
      <w:r w:rsidRPr="00424AB4">
        <w:rPr>
          <w:rFonts w:hint="eastAsia"/>
          <w:sz w:val="18"/>
          <w:szCs w:val="18"/>
        </w:rPr>
        <w:t xml:space="preserve">    TYPE, RSPEND, &lt;date time&gt;</w:t>
      </w:r>
    </w:p>
    <w:tbl>
      <w:tblPr>
        <w:tblW w:w="72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9"/>
        <w:gridCol w:w="4261"/>
      </w:tblGrid>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lastRenderedPageBreak/>
              <w:t>字段名</w:t>
            </w:r>
          </w:p>
        </w:tc>
        <w:tc>
          <w:tcPr>
            <w:tcW w:w="4261" w:type="dxa"/>
          </w:tcPr>
          <w:p w:rsidR="00CE36E9" w:rsidRPr="00424AB4" w:rsidRDefault="00CE36E9" w:rsidP="005A4004">
            <w:pPr>
              <w:spacing w:line="360" w:lineRule="auto"/>
              <w:rPr>
                <w:sz w:val="18"/>
                <w:szCs w:val="18"/>
              </w:rPr>
            </w:pPr>
            <w:r w:rsidRPr="00424AB4">
              <w:rPr>
                <w:rFonts w:hint="eastAsia"/>
                <w:sz w:val="18"/>
                <w:szCs w:val="18"/>
              </w:rPr>
              <w:t>字段含义</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RSPEND</w:t>
            </w:r>
          </w:p>
        </w:tc>
        <w:tc>
          <w:tcPr>
            <w:tcW w:w="4261" w:type="dxa"/>
          </w:tcPr>
          <w:p w:rsidR="00CE36E9" w:rsidRPr="00424AB4" w:rsidRDefault="00CE36E9" w:rsidP="005A4004">
            <w:pPr>
              <w:spacing w:line="360" w:lineRule="auto"/>
              <w:rPr>
                <w:sz w:val="18"/>
                <w:szCs w:val="18"/>
              </w:rPr>
            </w:pPr>
            <w:r w:rsidRPr="00424AB4">
              <w:rPr>
                <w:rFonts w:hint="eastAsia"/>
                <w:sz w:val="18"/>
                <w:szCs w:val="18"/>
              </w:rPr>
              <w:t>为固定字符串</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日期格式</w:t>
            </w:r>
          </w:p>
        </w:tc>
        <w:tc>
          <w:tcPr>
            <w:tcW w:w="4261" w:type="dxa"/>
          </w:tcPr>
          <w:p w:rsidR="00CE36E9" w:rsidRPr="00424AB4" w:rsidRDefault="00CE36E9" w:rsidP="005A4004">
            <w:pPr>
              <w:spacing w:line="360" w:lineRule="auto"/>
              <w:rPr>
                <w:sz w:val="18"/>
                <w:szCs w:val="18"/>
              </w:rPr>
            </w:pPr>
            <w:r w:rsidRPr="00424AB4">
              <w:rPr>
                <w:rFonts w:hint="eastAsia"/>
                <w:sz w:val="18"/>
                <w:szCs w:val="18"/>
              </w:rPr>
              <w:t>YYYY/MM/DD</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时间格式</w:t>
            </w:r>
          </w:p>
        </w:tc>
        <w:tc>
          <w:tcPr>
            <w:tcW w:w="4261" w:type="dxa"/>
          </w:tcPr>
          <w:p w:rsidR="00CE36E9" w:rsidRPr="00424AB4" w:rsidRDefault="00CE36E9" w:rsidP="005A4004">
            <w:pPr>
              <w:spacing w:line="360" w:lineRule="auto"/>
              <w:rPr>
                <w:sz w:val="18"/>
                <w:szCs w:val="18"/>
              </w:rPr>
            </w:pPr>
            <w:r w:rsidRPr="00424AB4">
              <w:rPr>
                <w:rFonts w:hint="eastAsia"/>
                <w:sz w:val="18"/>
                <w:szCs w:val="18"/>
              </w:rPr>
              <w:t>hh:mm</w:t>
            </w:r>
            <w:r w:rsidRPr="00424AB4">
              <w:rPr>
                <w:rFonts w:hint="eastAsia"/>
                <w:sz w:val="18"/>
                <w:szCs w:val="18"/>
              </w:rPr>
              <w:t>，采用</w:t>
            </w:r>
            <w:r w:rsidRPr="00424AB4">
              <w:rPr>
                <w:rFonts w:hint="eastAsia"/>
                <w:sz w:val="18"/>
                <w:szCs w:val="18"/>
              </w:rPr>
              <w:t>24</w:t>
            </w:r>
            <w:r w:rsidRPr="00424AB4">
              <w:rPr>
                <w:rFonts w:hint="eastAsia"/>
                <w:sz w:val="18"/>
                <w:szCs w:val="18"/>
              </w:rPr>
              <w:t>小时进制</w:t>
            </w:r>
          </w:p>
        </w:tc>
      </w:tr>
    </w:tbl>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举例：</w:t>
      </w:r>
      <w:r w:rsidRPr="00424AB4">
        <w:rPr>
          <w:rFonts w:hint="eastAsia"/>
          <w:sz w:val="18"/>
          <w:szCs w:val="18"/>
        </w:rPr>
        <w:t>ADD</w:t>
      </w:r>
      <w:proofErr w:type="gramStart"/>
      <w:r w:rsidRPr="00424AB4">
        <w:rPr>
          <w:rFonts w:hint="eastAsia"/>
          <w:sz w:val="18"/>
          <w:szCs w:val="18"/>
        </w:rPr>
        <w:t>,RSPEND,2011</w:t>
      </w:r>
      <w:proofErr w:type="gramEnd"/>
      <w:r w:rsidRPr="00424AB4">
        <w:rPr>
          <w:rFonts w:hint="eastAsia"/>
          <w:sz w:val="18"/>
          <w:szCs w:val="18"/>
        </w:rPr>
        <w:t>/06/15 16:01</w:t>
      </w:r>
    </w:p>
    <w:p w:rsidR="00CE36E9" w:rsidRDefault="00424AB4" w:rsidP="00CE36E9">
      <w:r>
        <w:rPr>
          <w:rFonts w:hint="eastAsia"/>
        </w:rPr>
        <w:tab/>
      </w:r>
      <w:r>
        <w:rPr>
          <w:rFonts w:hint="eastAsia"/>
        </w:rPr>
        <w:t>从回执文件的第一行可获取与同步文件一一对应的</w:t>
      </w:r>
      <w:r>
        <w:rPr>
          <w:rFonts w:hint="eastAsia"/>
        </w:rPr>
        <w:t>(</w:t>
      </w:r>
      <w:r>
        <w:rPr>
          <w:rFonts w:hint="eastAsia"/>
        </w:rPr>
        <w:t>同步日期，同步时间，记录数</w:t>
      </w:r>
      <w:r>
        <w:rPr>
          <w:rFonts w:hint="eastAsia"/>
        </w:rPr>
        <w:t>)</w:t>
      </w:r>
      <w:r>
        <w:rPr>
          <w:rFonts w:hint="eastAsia"/>
        </w:rPr>
        <w:t>，可以找到对应的更新文件。从而建立起与更新文件的对应关系。从回执文件中可以获取如下信息。</w:t>
      </w:r>
    </w:p>
    <w:p w:rsidR="00424AB4" w:rsidRDefault="00424AB4" w:rsidP="00CE36E9">
      <w:r>
        <w:rPr>
          <w:rFonts w:hint="eastAsia"/>
        </w:rPr>
        <w:tab/>
        <w:t>PDE</w:t>
      </w:r>
      <w:r>
        <w:rPr>
          <w:rFonts w:hint="eastAsia"/>
        </w:rPr>
        <w:t>同步情况统计表</w:t>
      </w:r>
    </w:p>
    <w:tbl>
      <w:tblPr>
        <w:tblW w:w="2240" w:type="dxa"/>
        <w:tblInd w:w="93" w:type="dxa"/>
        <w:tblLook w:val="04A0" w:firstRow="1" w:lastRow="0" w:firstColumn="1" w:lastColumn="0" w:noHBand="0" w:noVBand="1"/>
      </w:tblPr>
      <w:tblGrid>
        <w:gridCol w:w="2240"/>
      </w:tblGrid>
      <w:tr w:rsidR="00424AB4" w:rsidRPr="00424AB4" w:rsidTr="00424AB4">
        <w:trPr>
          <w:trHeight w:val="270"/>
        </w:trPr>
        <w:tc>
          <w:tcPr>
            <w:tcW w:w="2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文件名称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文件时间</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记录总数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同步成功的记录数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同步失败的记录数</w:t>
            </w:r>
          </w:p>
        </w:tc>
      </w:tr>
    </w:tbl>
    <w:p w:rsidR="00424AB4" w:rsidRDefault="00424AB4" w:rsidP="00CE36E9">
      <w:r>
        <w:rPr>
          <w:rFonts w:hint="eastAsia"/>
        </w:rPr>
        <w:tab/>
        <w:t>PDE</w:t>
      </w:r>
      <w:r>
        <w:rPr>
          <w:rFonts w:hint="eastAsia"/>
        </w:rPr>
        <w:t>同步失败明细表</w:t>
      </w:r>
    </w:p>
    <w:tbl>
      <w:tblPr>
        <w:tblW w:w="2320" w:type="dxa"/>
        <w:tblInd w:w="93" w:type="dxa"/>
        <w:tblLook w:val="04A0" w:firstRow="1" w:lastRow="0" w:firstColumn="1" w:lastColumn="0" w:noHBand="0" w:noVBand="1"/>
      </w:tblPr>
      <w:tblGrid>
        <w:gridCol w:w="2320"/>
      </w:tblGrid>
      <w:tr w:rsidR="00424AB4" w:rsidRPr="00424AB4" w:rsidTr="00424AB4">
        <w:trPr>
          <w:trHeight w:val="27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文件名称</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错误代码</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Pilot Sector Name</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SID</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NID</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Extend BID</w:t>
            </w:r>
          </w:p>
        </w:tc>
      </w:tr>
    </w:tbl>
    <w:p w:rsidR="00424AB4" w:rsidRDefault="00424AB4" w:rsidP="00CE36E9"/>
    <w:p w:rsidR="00424AB4" w:rsidRDefault="00424AB4" w:rsidP="000F51FC">
      <w:pPr>
        <w:pStyle w:val="a3"/>
        <w:numPr>
          <w:ilvl w:val="0"/>
          <w:numId w:val="21"/>
        </w:numPr>
        <w:ind w:firstLineChars="0"/>
      </w:pPr>
      <w:r>
        <w:rPr>
          <w:rFonts w:hint="eastAsia"/>
        </w:rPr>
        <w:t>通过文件名称，可以建立起平台同步日志，和</w:t>
      </w:r>
      <w:r>
        <w:rPr>
          <w:rFonts w:hint="eastAsia"/>
        </w:rPr>
        <w:t>PDE</w:t>
      </w:r>
      <w:r>
        <w:rPr>
          <w:rFonts w:hint="eastAsia"/>
        </w:rPr>
        <w:t>同步情况统计表与</w:t>
      </w:r>
      <w:r>
        <w:rPr>
          <w:rFonts w:hint="eastAsia"/>
        </w:rPr>
        <w:t>PDE</w:t>
      </w:r>
      <w:r>
        <w:rPr>
          <w:rFonts w:hint="eastAsia"/>
        </w:rPr>
        <w:t>同步失败明细表的关系。</w:t>
      </w:r>
    </w:p>
    <w:p w:rsidR="00CE36E9" w:rsidRPr="00F14871" w:rsidRDefault="00CE36E9" w:rsidP="00CE36E9">
      <w:pPr>
        <w:pStyle w:val="a3"/>
        <w:ind w:left="840" w:firstLineChars="0" w:firstLine="0"/>
      </w:pPr>
    </w:p>
    <w:p w:rsidR="00EE02CB" w:rsidRDefault="00EE02CB" w:rsidP="000F51FC">
      <w:pPr>
        <w:pStyle w:val="3"/>
        <w:numPr>
          <w:ilvl w:val="2"/>
          <w:numId w:val="36"/>
        </w:numPr>
      </w:pPr>
      <w:r>
        <w:rPr>
          <w:rFonts w:hint="eastAsia"/>
        </w:rPr>
        <w:t>客户端功能界面</w:t>
      </w:r>
    </w:p>
    <w:p w:rsidR="00E6374B" w:rsidRPr="00E6374B" w:rsidRDefault="00E6374B" w:rsidP="00E6374B">
      <w:r>
        <w:rPr>
          <w:rFonts w:hint="eastAsia"/>
        </w:rPr>
        <w:tab/>
      </w:r>
      <w:r>
        <w:rPr>
          <w:rFonts w:hint="eastAsia"/>
        </w:rPr>
        <w:t>下图为主功能界面，通过选择城市、同步类型和同步时间范围，查询对应的同步日志。通过选择一条同步日志，显示对应的</w:t>
      </w:r>
      <w:r>
        <w:rPr>
          <w:rFonts w:hint="eastAsia"/>
        </w:rPr>
        <w:t>PDE</w:t>
      </w:r>
      <w:r w:rsidR="001838B6">
        <w:rPr>
          <w:rFonts w:hint="eastAsia"/>
        </w:rPr>
        <w:t>同步情况统计表。点击</w:t>
      </w:r>
      <w:r w:rsidR="001838B6">
        <w:rPr>
          <w:rFonts w:hint="eastAsia"/>
        </w:rPr>
        <w:t>PDE</w:t>
      </w:r>
      <w:r w:rsidR="001838B6">
        <w:rPr>
          <w:rFonts w:hint="eastAsia"/>
        </w:rPr>
        <w:t>同步情况统计表的一条记录，显示该文件中对应的</w:t>
      </w:r>
      <w:r w:rsidR="001838B6">
        <w:rPr>
          <w:rFonts w:hint="eastAsia"/>
        </w:rPr>
        <w:t>PDE</w:t>
      </w:r>
      <w:r w:rsidR="001838B6">
        <w:rPr>
          <w:rFonts w:hint="eastAsia"/>
        </w:rPr>
        <w:t>同步失败明细表。</w:t>
      </w:r>
    </w:p>
    <w:p w:rsidR="00841B0E" w:rsidRDefault="00841B0E" w:rsidP="00FA1293">
      <w:r>
        <w:rPr>
          <w:noProof/>
        </w:rPr>
        <w:lastRenderedPageBreak/>
        <w:drawing>
          <wp:inline distT="0" distB="0" distL="0" distR="0" wp14:anchorId="19AD08F2" wp14:editId="1E3CD9D9">
            <wp:extent cx="5284470" cy="2980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4470" cy="2980690"/>
                    </a:xfrm>
                    <a:prstGeom prst="rect">
                      <a:avLst/>
                    </a:prstGeom>
                    <a:noFill/>
                    <a:ln>
                      <a:noFill/>
                    </a:ln>
                  </pic:spPr>
                </pic:pic>
              </a:graphicData>
            </a:graphic>
          </wp:inline>
        </w:drawing>
      </w:r>
    </w:p>
    <w:p w:rsidR="001838B6" w:rsidRDefault="001838B6" w:rsidP="00FA1293">
      <w:r>
        <w:rPr>
          <w:rFonts w:hint="eastAsia"/>
        </w:rPr>
        <w:t>功能点：</w:t>
      </w:r>
    </w:p>
    <w:p w:rsidR="001838B6" w:rsidRDefault="001838B6" w:rsidP="000F51FC">
      <w:pPr>
        <w:pStyle w:val="a3"/>
        <w:numPr>
          <w:ilvl w:val="0"/>
          <w:numId w:val="22"/>
        </w:numPr>
        <w:ind w:firstLineChars="0"/>
      </w:pPr>
      <w:r>
        <w:rPr>
          <w:rFonts w:hint="eastAsia"/>
        </w:rPr>
        <w:t>查询条件中，如果当前用户为有权限的省级用户可选择一个或者多个城市。地市用户不能选择。</w:t>
      </w:r>
    </w:p>
    <w:p w:rsidR="001838B6" w:rsidRDefault="001838B6" w:rsidP="000F51FC">
      <w:pPr>
        <w:pStyle w:val="a3"/>
        <w:numPr>
          <w:ilvl w:val="0"/>
          <w:numId w:val="22"/>
        </w:numPr>
        <w:ind w:firstLineChars="0"/>
      </w:pPr>
      <w:r>
        <w:rPr>
          <w:rFonts w:hint="eastAsia"/>
        </w:rPr>
        <w:t>必须选择同步类型</w:t>
      </w:r>
      <w:r>
        <w:rPr>
          <w:rFonts w:hint="eastAsia"/>
        </w:rPr>
        <w:t>{</w:t>
      </w:r>
      <w:r>
        <w:rPr>
          <w:rFonts w:hint="eastAsia"/>
        </w:rPr>
        <w:t>全量同步，增量同步，紧急同步</w:t>
      </w:r>
      <w:r>
        <w:rPr>
          <w:rFonts w:hint="eastAsia"/>
        </w:rPr>
        <w:t>}</w:t>
      </w:r>
      <w:r>
        <w:rPr>
          <w:rFonts w:hint="eastAsia"/>
        </w:rPr>
        <w:t>。</w:t>
      </w:r>
    </w:p>
    <w:p w:rsidR="001838B6" w:rsidRDefault="001838B6" w:rsidP="000F51FC">
      <w:pPr>
        <w:pStyle w:val="a3"/>
        <w:numPr>
          <w:ilvl w:val="0"/>
          <w:numId w:val="22"/>
        </w:numPr>
        <w:ind w:firstLineChars="0"/>
      </w:pPr>
      <w:r>
        <w:rPr>
          <w:rFonts w:hint="eastAsia"/>
        </w:rPr>
        <w:t>必须选择同步时间范围，此为连续时间范围。精确到</w:t>
      </w:r>
      <w:proofErr w:type="gramStart"/>
      <w:r>
        <w:rPr>
          <w:rFonts w:hint="eastAsia"/>
        </w:rPr>
        <w:t>分钟即</w:t>
      </w:r>
      <w:proofErr w:type="gramEnd"/>
      <w:r>
        <w:rPr>
          <w:rFonts w:hint="eastAsia"/>
        </w:rPr>
        <w:t>可。</w:t>
      </w:r>
    </w:p>
    <w:p w:rsidR="001838B6" w:rsidRDefault="001838B6" w:rsidP="000F51FC">
      <w:pPr>
        <w:pStyle w:val="a3"/>
        <w:numPr>
          <w:ilvl w:val="0"/>
          <w:numId w:val="22"/>
        </w:numPr>
        <w:ind w:firstLineChars="0"/>
      </w:pPr>
      <w:r>
        <w:rPr>
          <w:rFonts w:hint="eastAsia"/>
        </w:rPr>
        <w:t>点击查询，在主界面上表格显示符合设置条件的同步日志。</w:t>
      </w:r>
    </w:p>
    <w:p w:rsidR="001838B6" w:rsidRDefault="001838B6" w:rsidP="000F51FC">
      <w:pPr>
        <w:pStyle w:val="a3"/>
        <w:numPr>
          <w:ilvl w:val="0"/>
          <w:numId w:val="22"/>
        </w:numPr>
        <w:ind w:firstLineChars="0"/>
      </w:pPr>
      <w:r>
        <w:rPr>
          <w:rFonts w:hint="eastAsia"/>
        </w:rPr>
        <w:t>点击一条同步日志，在左下表格中显示同步日志中各文件对应的</w:t>
      </w:r>
      <w:r>
        <w:rPr>
          <w:rFonts w:hint="eastAsia"/>
        </w:rPr>
        <w:t>PDE</w:t>
      </w:r>
      <w:r>
        <w:rPr>
          <w:rFonts w:hint="eastAsia"/>
        </w:rPr>
        <w:t>同步统计情况；</w:t>
      </w:r>
    </w:p>
    <w:p w:rsidR="001838B6" w:rsidRDefault="001838B6" w:rsidP="000F51FC">
      <w:pPr>
        <w:pStyle w:val="a3"/>
        <w:numPr>
          <w:ilvl w:val="0"/>
          <w:numId w:val="22"/>
        </w:numPr>
        <w:ind w:firstLineChars="0"/>
      </w:pPr>
      <w:r>
        <w:rPr>
          <w:rFonts w:hint="eastAsia"/>
        </w:rPr>
        <w:t>点击左下表的一条记录，在右下表中显示左下表对应文件的</w:t>
      </w:r>
      <w:r>
        <w:rPr>
          <w:rFonts w:hint="eastAsia"/>
        </w:rPr>
        <w:t>PDE</w:t>
      </w:r>
      <w:r>
        <w:rPr>
          <w:rFonts w:hint="eastAsia"/>
        </w:rPr>
        <w:t>同步失败明细。</w:t>
      </w:r>
    </w:p>
    <w:p w:rsidR="001838B6" w:rsidRDefault="001838B6" w:rsidP="000F51FC">
      <w:pPr>
        <w:pStyle w:val="a3"/>
        <w:numPr>
          <w:ilvl w:val="0"/>
          <w:numId w:val="22"/>
        </w:numPr>
        <w:ind w:firstLineChars="0"/>
      </w:pPr>
      <w:r>
        <w:rPr>
          <w:rFonts w:hint="eastAsia"/>
        </w:rPr>
        <w:t>各表数据可以表格形式导出。</w:t>
      </w:r>
    </w:p>
    <w:p w:rsidR="001838B6" w:rsidRPr="00FA1293" w:rsidRDefault="001838B6" w:rsidP="00FA1293"/>
    <w:p w:rsidR="00944D70" w:rsidRDefault="00944D70" w:rsidP="000F51FC">
      <w:pPr>
        <w:pStyle w:val="1"/>
        <w:numPr>
          <w:ilvl w:val="0"/>
          <w:numId w:val="36"/>
        </w:numPr>
      </w:pPr>
      <w:r>
        <w:rPr>
          <w:rFonts w:hint="eastAsia"/>
        </w:rPr>
        <w:t>定位日志</w:t>
      </w:r>
      <w:r>
        <w:rPr>
          <w:rFonts w:hint="eastAsia"/>
        </w:rPr>
        <w:t>GIS</w:t>
      </w:r>
      <w:r>
        <w:rPr>
          <w:rFonts w:hint="eastAsia"/>
        </w:rPr>
        <w:t>分析</w:t>
      </w:r>
    </w:p>
    <w:p w:rsidR="008806FC" w:rsidRDefault="008806FC" w:rsidP="008806FC">
      <w:r>
        <w:rPr>
          <w:rFonts w:hint="eastAsia"/>
        </w:rPr>
        <w:t>本功能主要提供定位日志中</w:t>
      </w:r>
      <w:r>
        <w:rPr>
          <w:rFonts w:hint="eastAsia"/>
        </w:rPr>
        <w:t xml:space="preserve">BS </w:t>
      </w:r>
      <w:r w:rsidR="008B0C60">
        <w:rPr>
          <w:rFonts w:hint="eastAsia"/>
        </w:rPr>
        <w:t>查找失败</w:t>
      </w:r>
      <w:r>
        <w:rPr>
          <w:rFonts w:hint="eastAsia"/>
        </w:rPr>
        <w:t>和</w:t>
      </w:r>
      <w:r>
        <w:rPr>
          <w:rFonts w:hint="eastAsia"/>
        </w:rPr>
        <w:t>PN</w:t>
      </w:r>
      <w:r w:rsidR="008B0C60">
        <w:rPr>
          <w:rFonts w:hint="eastAsia"/>
        </w:rPr>
        <w:t>查找失败</w:t>
      </w:r>
      <w:r>
        <w:rPr>
          <w:rFonts w:hint="eastAsia"/>
        </w:rPr>
        <w:t>的分析。</w:t>
      </w:r>
      <w:r w:rsidR="00FD08E5">
        <w:rPr>
          <w:rFonts w:hint="eastAsia"/>
        </w:rPr>
        <w:t>以定位日志转换后的</w:t>
      </w:r>
      <w:r w:rsidR="00FD08E5">
        <w:rPr>
          <w:rFonts w:hint="eastAsia"/>
        </w:rPr>
        <w:t>FIX</w:t>
      </w:r>
      <w:r w:rsidR="00FD08E5">
        <w:rPr>
          <w:rFonts w:hint="eastAsia"/>
        </w:rPr>
        <w:t>文件为分析依据。</w:t>
      </w:r>
    </w:p>
    <w:p w:rsidR="009959C9" w:rsidRDefault="009959C9" w:rsidP="008806FC">
      <w:r>
        <w:rPr>
          <w:rFonts w:hint="eastAsia"/>
        </w:rPr>
        <w:t>前台功能：</w:t>
      </w:r>
    </w:p>
    <w:p w:rsidR="009959C9" w:rsidRDefault="006009D1" w:rsidP="008806FC">
      <w:r>
        <w:rPr>
          <w:noProof/>
        </w:rPr>
        <w:lastRenderedPageBreak/>
        <w:drawing>
          <wp:inline distT="0" distB="0" distL="0" distR="0" wp14:anchorId="1F7E1A93" wp14:editId="43CE2A7B">
            <wp:extent cx="5274310" cy="2926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2926080"/>
                    </a:xfrm>
                    <a:prstGeom prst="rect">
                      <a:avLst/>
                    </a:prstGeom>
                    <a:noFill/>
                    <a:ln>
                      <a:noFill/>
                    </a:ln>
                  </pic:spPr>
                </pic:pic>
              </a:graphicData>
            </a:graphic>
          </wp:inline>
        </w:drawing>
      </w:r>
    </w:p>
    <w:p w:rsidR="006009D1" w:rsidRDefault="006009D1" w:rsidP="008806FC">
      <w:r>
        <w:rPr>
          <w:rFonts w:hint="eastAsia"/>
        </w:rPr>
        <w:t>通过选择城市、时间范围、定位类型和失败类型来分析有</w:t>
      </w:r>
      <w:r>
        <w:rPr>
          <w:rFonts w:hint="eastAsia"/>
        </w:rPr>
        <w:t>BS</w:t>
      </w:r>
      <w:r>
        <w:rPr>
          <w:rFonts w:hint="eastAsia"/>
        </w:rPr>
        <w:t>查找失败或者</w:t>
      </w:r>
      <w:r>
        <w:rPr>
          <w:rFonts w:hint="eastAsia"/>
        </w:rPr>
        <w:t>PN</w:t>
      </w:r>
      <w:r>
        <w:rPr>
          <w:rFonts w:hint="eastAsia"/>
        </w:rPr>
        <w:t>查找失败的定位日志。并通过</w:t>
      </w:r>
      <w:r>
        <w:rPr>
          <w:rFonts w:hint="eastAsia"/>
        </w:rPr>
        <w:t>GIS</w:t>
      </w:r>
      <w:r>
        <w:rPr>
          <w:rFonts w:hint="eastAsia"/>
        </w:rPr>
        <w:t>呈现相关小区、连续和修改</w:t>
      </w:r>
      <w:r>
        <w:rPr>
          <w:rFonts w:hint="eastAsia"/>
        </w:rPr>
        <w:t>BSA</w:t>
      </w:r>
      <w:r>
        <w:rPr>
          <w:rFonts w:hint="eastAsia"/>
        </w:rPr>
        <w:t>数据的功能。</w:t>
      </w:r>
      <w:r w:rsidR="00F82176">
        <w:br/>
      </w:r>
    </w:p>
    <w:p w:rsidR="00F82176" w:rsidRDefault="00590E8D" w:rsidP="008806FC">
      <w:r>
        <w:rPr>
          <w:rFonts w:hint="eastAsia"/>
        </w:rPr>
        <w:t>功能点：</w:t>
      </w:r>
    </w:p>
    <w:p w:rsidR="00C67CE5" w:rsidRDefault="00C67CE5" w:rsidP="000F51FC">
      <w:pPr>
        <w:pStyle w:val="a3"/>
        <w:numPr>
          <w:ilvl w:val="0"/>
          <w:numId w:val="23"/>
        </w:numPr>
        <w:ind w:firstLineChars="0"/>
      </w:pPr>
      <w:r>
        <w:rPr>
          <w:rFonts w:hint="eastAsia"/>
        </w:rPr>
        <w:t>查询条件中，如果当前用户为有权限的省级用户可选择一个或者多个城市。地市用户不能选择。</w:t>
      </w:r>
    </w:p>
    <w:p w:rsidR="00C67CE5" w:rsidRDefault="00C67CE5" w:rsidP="000F51FC">
      <w:pPr>
        <w:pStyle w:val="a3"/>
        <w:numPr>
          <w:ilvl w:val="0"/>
          <w:numId w:val="23"/>
        </w:numPr>
        <w:ind w:firstLineChars="0"/>
      </w:pPr>
      <w:r>
        <w:rPr>
          <w:rFonts w:hint="eastAsia"/>
        </w:rPr>
        <w:t>必须选择同步时间范围，此为连续时间范围。精确到</w:t>
      </w:r>
      <w:proofErr w:type="gramStart"/>
      <w:r>
        <w:rPr>
          <w:rFonts w:hint="eastAsia"/>
        </w:rPr>
        <w:t>分钟即</w:t>
      </w:r>
      <w:proofErr w:type="gramEnd"/>
      <w:r>
        <w:rPr>
          <w:rFonts w:hint="eastAsia"/>
        </w:rPr>
        <w:t>可。</w:t>
      </w:r>
    </w:p>
    <w:p w:rsidR="00C67CE5" w:rsidRDefault="00C67CE5" w:rsidP="00EE17D4">
      <w:pPr>
        <w:pStyle w:val="a3"/>
        <w:numPr>
          <w:ilvl w:val="0"/>
          <w:numId w:val="23"/>
        </w:numPr>
        <w:ind w:firstLineChars="0"/>
      </w:pPr>
      <w:commentRangeStart w:id="87"/>
      <w:r>
        <w:rPr>
          <w:rFonts w:hint="eastAsia"/>
        </w:rPr>
        <w:t>必须选择</w:t>
      </w:r>
      <w:commentRangeEnd w:id="87"/>
      <w:r w:rsidR="00292D78">
        <w:rPr>
          <w:rStyle w:val="a7"/>
        </w:rPr>
        <w:commentReference w:id="87"/>
      </w:r>
      <w:r>
        <w:rPr>
          <w:rFonts w:hint="eastAsia"/>
        </w:rPr>
        <w:t>定位类型。定位类型分为</w:t>
      </w:r>
      <w:r w:rsidR="007C3D25">
        <w:rPr>
          <w:rFonts w:hint="eastAsia"/>
        </w:rPr>
        <w:t>四</w:t>
      </w:r>
      <w:r>
        <w:rPr>
          <w:rFonts w:hint="eastAsia"/>
        </w:rPr>
        <w:t>类</w:t>
      </w:r>
      <w:r w:rsidR="007C3D25">
        <w:rPr>
          <w:rFonts w:hint="eastAsia"/>
        </w:rPr>
        <w:t>：</w:t>
      </w:r>
      <w:r w:rsidR="007C3D25">
        <w:rPr>
          <w:rFonts w:hint="eastAsia"/>
        </w:rPr>
        <w:t>BS</w:t>
      </w:r>
      <w:r w:rsidR="007C3D25">
        <w:rPr>
          <w:rFonts w:hint="eastAsia"/>
        </w:rPr>
        <w:t>查找失败为第一类；</w:t>
      </w:r>
      <w:r w:rsidR="007C3D25" w:rsidRPr="00C67CE5">
        <w:rPr>
          <w:rFonts w:hint="eastAsia"/>
        </w:rPr>
        <w:t>AGPS</w:t>
      </w:r>
      <w:r w:rsidR="007C3D25" w:rsidRPr="00C67CE5">
        <w:rPr>
          <w:rFonts w:hint="eastAsia"/>
        </w:rPr>
        <w:t>为第</w:t>
      </w:r>
      <w:r w:rsidR="007C3D25">
        <w:rPr>
          <w:rFonts w:hint="eastAsia"/>
        </w:rPr>
        <w:t>二</w:t>
      </w:r>
      <w:r w:rsidR="007C3D25" w:rsidRPr="00C67CE5">
        <w:rPr>
          <w:rFonts w:hint="eastAsia"/>
        </w:rPr>
        <w:t>类</w:t>
      </w:r>
      <w:r w:rsidR="00F15C39">
        <w:rPr>
          <w:rFonts w:hint="eastAsia"/>
        </w:rPr>
        <w:t>；</w:t>
      </w:r>
      <w:r w:rsidR="007C3D25" w:rsidRPr="00C67CE5">
        <w:rPr>
          <w:rFonts w:hint="eastAsia"/>
        </w:rPr>
        <w:t>Hybrid</w:t>
      </w:r>
      <w:r w:rsidR="007C3D25">
        <w:rPr>
          <w:rFonts w:hint="eastAsia"/>
        </w:rPr>
        <w:t>或者</w:t>
      </w:r>
      <w:r w:rsidR="007C3D25" w:rsidRPr="00C67CE5">
        <w:rPr>
          <w:rFonts w:hint="eastAsia"/>
        </w:rPr>
        <w:t>AFLT</w:t>
      </w:r>
      <w:r w:rsidR="007C3D25" w:rsidRPr="00C67CE5">
        <w:rPr>
          <w:rFonts w:hint="eastAsia"/>
        </w:rPr>
        <w:t>为第</w:t>
      </w:r>
      <w:r w:rsidR="007C3D25">
        <w:rPr>
          <w:rFonts w:hint="eastAsia"/>
        </w:rPr>
        <w:t>三</w:t>
      </w:r>
      <w:r w:rsidR="007C3D25" w:rsidRPr="00C67CE5">
        <w:rPr>
          <w:rFonts w:hint="eastAsia"/>
        </w:rPr>
        <w:t>类</w:t>
      </w:r>
      <w:r w:rsidR="00F15C39">
        <w:rPr>
          <w:rFonts w:hint="eastAsia"/>
        </w:rPr>
        <w:t>；</w:t>
      </w:r>
      <w:r w:rsidR="007C3D25" w:rsidRPr="00C67CE5">
        <w:rPr>
          <w:rFonts w:hint="eastAsia"/>
        </w:rPr>
        <w:t>MixedCellSector</w:t>
      </w:r>
      <w:r w:rsidR="007C3D25" w:rsidRPr="00C67CE5">
        <w:rPr>
          <w:rFonts w:hint="eastAsia"/>
        </w:rPr>
        <w:t>、</w:t>
      </w:r>
      <w:r w:rsidR="007C3D25" w:rsidRPr="00C67CE5">
        <w:rPr>
          <w:rFonts w:hint="eastAsia"/>
        </w:rPr>
        <w:t>CellSector</w:t>
      </w:r>
      <w:r w:rsidR="007C3D25">
        <w:rPr>
          <w:rFonts w:hint="eastAsia"/>
        </w:rPr>
        <w:t>或者</w:t>
      </w:r>
      <w:r w:rsidR="007C3D25" w:rsidRPr="00C67CE5">
        <w:rPr>
          <w:rFonts w:hint="eastAsia"/>
        </w:rPr>
        <w:t>BS region</w:t>
      </w:r>
      <w:r w:rsidR="007C3D25" w:rsidRPr="00C67CE5">
        <w:rPr>
          <w:rFonts w:hint="eastAsia"/>
        </w:rPr>
        <w:t>为第</w:t>
      </w:r>
      <w:r w:rsidR="007C3D25">
        <w:rPr>
          <w:rFonts w:hint="eastAsia"/>
        </w:rPr>
        <w:t>四</w:t>
      </w:r>
      <w:r w:rsidR="007C3D25" w:rsidRPr="00C67CE5">
        <w:rPr>
          <w:rFonts w:hint="eastAsia"/>
        </w:rPr>
        <w:t>类</w:t>
      </w:r>
      <w:r w:rsidR="007C3D25">
        <w:rPr>
          <w:rFonts w:hint="eastAsia"/>
        </w:rPr>
        <w:t>。</w:t>
      </w:r>
      <w:r w:rsidR="00F15C39">
        <w:rPr>
          <w:rFonts w:hint="eastAsia"/>
        </w:rPr>
        <w:t>第二、三、四类中的几种类型为</w:t>
      </w:r>
      <w:r w:rsidR="00F15C39">
        <w:rPr>
          <w:rFonts w:hint="eastAsia"/>
        </w:rPr>
        <w:t>PN</w:t>
      </w:r>
      <w:r w:rsidR="00F15C39">
        <w:rPr>
          <w:rFonts w:hint="eastAsia"/>
        </w:rPr>
        <w:t>查找失败的细分类，分类值</w:t>
      </w:r>
      <w:r>
        <w:rPr>
          <w:rFonts w:hint="eastAsia"/>
        </w:rPr>
        <w:t>分别为定位日志主表</w:t>
      </w:r>
      <w:r w:rsidR="00EE17D4" w:rsidRPr="00EE17D4">
        <w:t>clt_gps_ensure_pos_main</w:t>
      </w:r>
      <w:r w:rsidR="00EE17D4">
        <w:rPr>
          <w:rFonts w:hint="eastAsia"/>
        </w:rPr>
        <w:t>,</w:t>
      </w:r>
      <w:r>
        <w:rPr>
          <w:rFonts w:hint="eastAsia"/>
        </w:rPr>
        <w:t>字段</w:t>
      </w:r>
      <w:r w:rsidRPr="00C67CE5">
        <w:t>Output SOURCE</w:t>
      </w:r>
      <w:r w:rsidR="00EE17D4">
        <w:rPr>
          <w:rFonts w:hint="eastAsia"/>
        </w:rPr>
        <w:t>(</w:t>
      </w:r>
      <w:r w:rsidR="00EE17D4" w:rsidRPr="00EE17D4">
        <w:t>OUTPUT_SOURCE</w:t>
      </w:r>
      <w:r w:rsidR="00EE17D4">
        <w:rPr>
          <w:rFonts w:hint="eastAsia"/>
        </w:rPr>
        <w:t>)</w:t>
      </w:r>
      <w:r>
        <w:rPr>
          <w:rFonts w:hint="eastAsia"/>
        </w:rPr>
        <w:t>值为</w:t>
      </w:r>
      <w:r w:rsidR="00F15C39">
        <w:rPr>
          <w:rFonts w:hint="eastAsia"/>
        </w:rPr>
        <w:t>。</w:t>
      </w:r>
      <w:r>
        <w:rPr>
          <w:rFonts w:hint="eastAsia"/>
        </w:rPr>
        <w:t>通过下拉框弹出选择，支持多选。下拉</w:t>
      </w:r>
      <w:proofErr w:type="gramStart"/>
      <w:r>
        <w:rPr>
          <w:rFonts w:hint="eastAsia"/>
        </w:rPr>
        <w:t>框需包括</w:t>
      </w:r>
      <w:proofErr w:type="gramEnd"/>
      <w:r>
        <w:rPr>
          <w:rFonts w:hint="eastAsia"/>
        </w:rPr>
        <w:t>如下解释：</w:t>
      </w:r>
    </w:p>
    <w:tbl>
      <w:tblPr>
        <w:tblW w:w="7840" w:type="dxa"/>
        <w:tblInd w:w="93" w:type="dxa"/>
        <w:tblLook w:val="04A0" w:firstRow="1" w:lastRow="0" w:firstColumn="1" w:lastColumn="0" w:noHBand="0" w:noVBand="1"/>
      </w:tblPr>
      <w:tblGrid>
        <w:gridCol w:w="1080"/>
        <w:gridCol w:w="4920"/>
        <w:gridCol w:w="1840"/>
      </w:tblGrid>
      <w:tr w:rsidR="007C3D25" w:rsidRPr="007C3D25" w:rsidTr="007C3D25">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b/>
                <w:bCs/>
                <w:color w:val="000000"/>
                <w:kern w:val="0"/>
                <w:sz w:val="22"/>
              </w:rPr>
            </w:pPr>
            <w:r w:rsidRPr="007C3D25">
              <w:rPr>
                <w:rFonts w:ascii="宋体" w:eastAsia="宋体" w:hAnsi="宋体" w:cs="宋体" w:hint="eastAsia"/>
                <w:b/>
                <w:bCs/>
                <w:color w:val="000000"/>
                <w:kern w:val="0"/>
                <w:sz w:val="22"/>
              </w:rPr>
              <w:t>类别</w:t>
            </w:r>
          </w:p>
        </w:tc>
        <w:tc>
          <w:tcPr>
            <w:tcW w:w="4920" w:type="dxa"/>
            <w:tcBorders>
              <w:top w:val="single" w:sz="4" w:space="0" w:color="auto"/>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b/>
                <w:bCs/>
                <w:color w:val="000000"/>
                <w:kern w:val="0"/>
                <w:sz w:val="22"/>
              </w:rPr>
            </w:pPr>
            <w:r w:rsidRPr="007C3D25">
              <w:rPr>
                <w:rFonts w:ascii="宋体" w:eastAsia="宋体" w:hAnsi="宋体" w:cs="宋体" w:hint="eastAsia"/>
                <w:b/>
                <w:bCs/>
                <w:color w:val="000000"/>
                <w:kern w:val="0"/>
                <w:sz w:val="22"/>
              </w:rPr>
              <w:t>显示类型</w:t>
            </w:r>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b/>
                <w:bCs/>
                <w:color w:val="000000"/>
                <w:kern w:val="0"/>
                <w:sz w:val="22"/>
              </w:rPr>
            </w:pPr>
            <w:r w:rsidRPr="007C3D25">
              <w:rPr>
                <w:rFonts w:ascii="宋体" w:eastAsia="宋体" w:hAnsi="宋体" w:cs="宋体" w:hint="eastAsia"/>
                <w:b/>
                <w:bCs/>
                <w:color w:val="000000"/>
                <w:kern w:val="0"/>
                <w:sz w:val="22"/>
              </w:rPr>
              <w:t>对应失败类别</w:t>
            </w:r>
          </w:p>
        </w:tc>
      </w:tr>
      <w:tr w:rsidR="007C3D25" w:rsidRPr="007C3D25" w:rsidTr="007C3D2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第一类</w:t>
            </w:r>
          </w:p>
        </w:tc>
        <w:tc>
          <w:tcPr>
            <w:tcW w:w="4920" w:type="dxa"/>
            <w:tcBorders>
              <w:top w:val="nil"/>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BS查找失败</w:t>
            </w:r>
          </w:p>
        </w:tc>
        <w:tc>
          <w:tcPr>
            <w:tcW w:w="1840" w:type="dxa"/>
            <w:tcBorders>
              <w:top w:val="nil"/>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BS查找失败</w:t>
            </w:r>
          </w:p>
        </w:tc>
      </w:tr>
      <w:tr w:rsidR="007C3D25" w:rsidRPr="007C3D25" w:rsidTr="007C3D2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第二类</w:t>
            </w:r>
          </w:p>
        </w:tc>
        <w:tc>
          <w:tcPr>
            <w:tcW w:w="4920" w:type="dxa"/>
            <w:tcBorders>
              <w:top w:val="nil"/>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AGPS</w:t>
            </w:r>
          </w:p>
        </w:tc>
        <w:tc>
          <w:tcPr>
            <w:tcW w:w="18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PN查找失败</w:t>
            </w:r>
          </w:p>
        </w:tc>
      </w:tr>
      <w:tr w:rsidR="007C3D25" w:rsidRPr="007C3D25" w:rsidTr="007C3D2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第三类</w:t>
            </w:r>
          </w:p>
        </w:tc>
        <w:tc>
          <w:tcPr>
            <w:tcW w:w="4920" w:type="dxa"/>
            <w:tcBorders>
              <w:top w:val="nil"/>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Hybrid、AFLT</w:t>
            </w:r>
          </w:p>
        </w:tc>
        <w:tc>
          <w:tcPr>
            <w:tcW w:w="1840" w:type="dxa"/>
            <w:vMerge/>
            <w:tcBorders>
              <w:top w:val="nil"/>
              <w:left w:val="single" w:sz="4" w:space="0" w:color="auto"/>
              <w:bottom w:val="single" w:sz="4" w:space="0" w:color="auto"/>
              <w:right w:val="single" w:sz="4" w:space="0" w:color="auto"/>
            </w:tcBorders>
            <w:vAlign w:val="center"/>
            <w:hideMark/>
          </w:tcPr>
          <w:p w:rsidR="007C3D25" w:rsidRPr="007C3D25" w:rsidRDefault="007C3D25" w:rsidP="007C3D25">
            <w:pPr>
              <w:widowControl/>
              <w:jc w:val="left"/>
              <w:rPr>
                <w:rFonts w:ascii="宋体" w:eastAsia="宋体" w:hAnsi="宋体" w:cs="宋体"/>
                <w:color w:val="000000"/>
                <w:kern w:val="0"/>
                <w:sz w:val="22"/>
              </w:rPr>
            </w:pPr>
          </w:p>
        </w:tc>
      </w:tr>
      <w:tr w:rsidR="007C3D25" w:rsidRPr="007C3D25" w:rsidTr="007C3D2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第四类</w:t>
            </w:r>
          </w:p>
        </w:tc>
        <w:tc>
          <w:tcPr>
            <w:tcW w:w="4920" w:type="dxa"/>
            <w:tcBorders>
              <w:top w:val="nil"/>
              <w:left w:val="nil"/>
              <w:bottom w:val="single" w:sz="4" w:space="0" w:color="auto"/>
              <w:right w:val="single" w:sz="4" w:space="0" w:color="auto"/>
            </w:tcBorders>
            <w:shd w:val="clear" w:color="auto" w:fill="auto"/>
            <w:noWrap/>
            <w:vAlign w:val="center"/>
            <w:hideMark/>
          </w:tcPr>
          <w:p w:rsidR="007C3D25" w:rsidRPr="007C3D25" w:rsidRDefault="007C3D25" w:rsidP="007C3D25">
            <w:pPr>
              <w:widowControl/>
              <w:jc w:val="left"/>
              <w:rPr>
                <w:rFonts w:ascii="宋体" w:eastAsia="宋体" w:hAnsi="宋体" w:cs="宋体"/>
                <w:color w:val="000000"/>
                <w:kern w:val="0"/>
                <w:sz w:val="22"/>
              </w:rPr>
            </w:pPr>
            <w:r w:rsidRPr="007C3D25">
              <w:rPr>
                <w:rFonts w:ascii="宋体" w:eastAsia="宋体" w:hAnsi="宋体" w:cs="宋体" w:hint="eastAsia"/>
                <w:color w:val="000000"/>
                <w:kern w:val="0"/>
                <w:sz w:val="22"/>
              </w:rPr>
              <w:t>MixedCellSector、CellSector或者BS region</w:t>
            </w:r>
          </w:p>
        </w:tc>
        <w:tc>
          <w:tcPr>
            <w:tcW w:w="1840" w:type="dxa"/>
            <w:vMerge/>
            <w:tcBorders>
              <w:top w:val="nil"/>
              <w:left w:val="single" w:sz="4" w:space="0" w:color="auto"/>
              <w:bottom w:val="single" w:sz="4" w:space="0" w:color="auto"/>
              <w:right w:val="single" w:sz="4" w:space="0" w:color="auto"/>
            </w:tcBorders>
            <w:vAlign w:val="center"/>
            <w:hideMark/>
          </w:tcPr>
          <w:p w:rsidR="007C3D25" w:rsidRPr="007C3D25" w:rsidRDefault="007C3D25" w:rsidP="007C3D25">
            <w:pPr>
              <w:widowControl/>
              <w:jc w:val="left"/>
              <w:rPr>
                <w:rFonts w:ascii="宋体" w:eastAsia="宋体" w:hAnsi="宋体" w:cs="宋体"/>
                <w:color w:val="000000"/>
                <w:kern w:val="0"/>
                <w:sz w:val="22"/>
              </w:rPr>
            </w:pPr>
          </w:p>
        </w:tc>
      </w:tr>
    </w:tbl>
    <w:p w:rsidR="007C3D25" w:rsidRPr="009229C1" w:rsidRDefault="007C3D25" w:rsidP="000439F5">
      <w:pPr>
        <w:pStyle w:val="a3"/>
        <w:ind w:left="420" w:firstLineChars="0" w:firstLine="0"/>
      </w:pPr>
    </w:p>
    <w:p w:rsidR="007C3D25" w:rsidRPr="000439F5" w:rsidRDefault="007C3D25" w:rsidP="000439F5">
      <w:pPr>
        <w:pStyle w:val="a3"/>
        <w:ind w:left="420" w:firstLineChars="0" w:firstLine="0"/>
      </w:pPr>
    </w:p>
    <w:p w:rsidR="00C67CE5" w:rsidRDefault="00C67CE5" w:rsidP="000F51FC">
      <w:pPr>
        <w:pStyle w:val="a3"/>
        <w:numPr>
          <w:ilvl w:val="0"/>
          <w:numId w:val="23"/>
        </w:numPr>
        <w:ind w:firstLineChars="0"/>
      </w:pPr>
      <w:r>
        <w:rPr>
          <w:rFonts w:hint="eastAsia"/>
        </w:rPr>
        <w:t>必须选择失败类型：</w:t>
      </w:r>
      <w:r>
        <w:rPr>
          <w:rFonts w:hint="eastAsia"/>
        </w:rPr>
        <w:t>{BS</w:t>
      </w:r>
      <w:r>
        <w:rPr>
          <w:rFonts w:hint="eastAsia"/>
        </w:rPr>
        <w:t>查找失败，</w:t>
      </w:r>
      <w:r>
        <w:rPr>
          <w:rFonts w:hint="eastAsia"/>
        </w:rPr>
        <w:t>PN</w:t>
      </w:r>
      <w:r>
        <w:rPr>
          <w:rFonts w:hint="eastAsia"/>
        </w:rPr>
        <w:t>查找失败</w:t>
      </w:r>
      <w:r>
        <w:rPr>
          <w:rFonts w:hint="eastAsia"/>
        </w:rPr>
        <w:t>}</w:t>
      </w:r>
      <w:r>
        <w:rPr>
          <w:rFonts w:hint="eastAsia"/>
        </w:rPr>
        <w:t>，支持多选。</w:t>
      </w:r>
    </w:p>
    <w:p w:rsidR="00C67CE5" w:rsidRDefault="00C67CE5" w:rsidP="00C67CE5">
      <w:pPr>
        <w:pStyle w:val="a3"/>
        <w:ind w:left="420" w:firstLineChars="0" w:firstLine="0"/>
      </w:pPr>
      <w:r>
        <w:rPr>
          <w:rFonts w:hint="eastAsia"/>
        </w:rPr>
        <w:t>BS</w:t>
      </w:r>
      <w:r>
        <w:rPr>
          <w:rFonts w:hint="eastAsia"/>
        </w:rPr>
        <w:t>查找失败：即定位日志主表中</w:t>
      </w:r>
      <w:r w:rsidRPr="00C67CE5">
        <w:t>Serving BS Found Matches</w:t>
      </w:r>
      <w:r w:rsidR="00460411">
        <w:rPr>
          <w:rFonts w:hint="eastAsia"/>
        </w:rPr>
        <w:t>(</w:t>
      </w:r>
      <w:r w:rsidR="00460411" w:rsidRPr="00460411">
        <w:t>BS_FOUND_MATCHES</w:t>
      </w:r>
      <w:r w:rsidR="00460411">
        <w:rPr>
          <w:rFonts w:hint="eastAsia"/>
        </w:rPr>
        <w:t>)</w:t>
      </w:r>
      <w:r>
        <w:rPr>
          <w:rFonts w:hint="eastAsia"/>
        </w:rPr>
        <w:t>值为</w:t>
      </w:r>
      <w:r>
        <w:rPr>
          <w:rFonts w:hint="eastAsia"/>
        </w:rPr>
        <w:t>0</w:t>
      </w:r>
      <w:r>
        <w:rPr>
          <w:rFonts w:hint="eastAsia"/>
        </w:rPr>
        <w:t>的记录；</w:t>
      </w:r>
    </w:p>
    <w:p w:rsidR="00C67CE5" w:rsidRDefault="00C67CE5" w:rsidP="00C67CE5">
      <w:pPr>
        <w:pStyle w:val="a3"/>
        <w:ind w:left="420" w:firstLineChars="0" w:firstLine="0"/>
      </w:pPr>
      <w:r>
        <w:rPr>
          <w:rFonts w:hint="eastAsia"/>
        </w:rPr>
        <w:t>PN</w:t>
      </w:r>
      <w:r>
        <w:rPr>
          <w:rFonts w:hint="eastAsia"/>
        </w:rPr>
        <w:t>查找失败：即</w:t>
      </w:r>
      <w:r>
        <w:rPr>
          <w:rFonts w:hint="eastAsia"/>
        </w:rPr>
        <w:t>PN</w:t>
      </w:r>
      <w:r>
        <w:rPr>
          <w:rFonts w:hint="eastAsia"/>
        </w:rPr>
        <w:t>信息表</w:t>
      </w:r>
      <w:r>
        <w:rPr>
          <w:rFonts w:hint="eastAsia"/>
        </w:rPr>
        <w:t>1</w:t>
      </w:r>
      <w:r w:rsidR="00460411">
        <w:rPr>
          <w:rFonts w:hint="eastAsia"/>
        </w:rPr>
        <w:t>(</w:t>
      </w:r>
      <w:r w:rsidR="00460411" w:rsidRPr="00460411">
        <w:t>clt_gps_ensure_pos_pn1</w:t>
      </w:r>
      <w:r w:rsidR="00460411">
        <w:rPr>
          <w:rFonts w:hint="eastAsia"/>
        </w:rPr>
        <w:t>)</w:t>
      </w:r>
      <w:r>
        <w:rPr>
          <w:rFonts w:hint="eastAsia"/>
        </w:rPr>
        <w:t>中</w:t>
      </w:r>
      <w:r>
        <w:rPr>
          <w:rFonts w:hint="eastAsia"/>
        </w:rPr>
        <w:t>P/F</w:t>
      </w:r>
      <w:r>
        <w:rPr>
          <w:rFonts w:hint="eastAsia"/>
        </w:rPr>
        <w:t>字段值</w:t>
      </w:r>
      <w:r w:rsidR="00460411">
        <w:rPr>
          <w:rFonts w:hint="eastAsia"/>
        </w:rPr>
        <w:t>(</w:t>
      </w:r>
      <w:r w:rsidR="00460411" w:rsidRPr="00460411">
        <w:t>P_F</w:t>
      </w:r>
      <w:r w:rsidR="00460411">
        <w:rPr>
          <w:rFonts w:hint="eastAsia"/>
        </w:rPr>
        <w:t>)</w:t>
      </w:r>
      <w:r>
        <w:rPr>
          <w:rFonts w:hint="eastAsia"/>
        </w:rPr>
        <w:t>为</w:t>
      </w:r>
      <w:r>
        <w:rPr>
          <w:rFonts w:hint="eastAsia"/>
        </w:rPr>
        <w:t>Fail</w:t>
      </w:r>
      <w:r>
        <w:rPr>
          <w:rFonts w:hint="eastAsia"/>
        </w:rPr>
        <w:t>的记录。</w:t>
      </w:r>
    </w:p>
    <w:p w:rsidR="00C67CE5" w:rsidRPr="00C67CE5" w:rsidRDefault="00C67CE5" w:rsidP="00C67CE5">
      <w:pPr>
        <w:pStyle w:val="a3"/>
        <w:ind w:left="420" w:firstLineChars="0" w:firstLine="0"/>
      </w:pPr>
      <w:r>
        <w:rPr>
          <w:rFonts w:hint="eastAsia"/>
        </w:rPr>
        <w:t>定位日志主表中一条对应</w:t>
      </w:r>
      <w:r>
        <w:rPr>
          <w:rFonts w:hint="eastAsia"/>
        </w:rPr>
        <w:t>PN</w:t>
      </w:r>
      <w:r>
        <w:rPr>
          <w:rFonts w:hint="eastAsia"/>
        </w:rPr>
        <w:t>信息表</w:t>
      </w:r>
      <w:r>
        <w:rPr>
          <w:rFonts w:hint="eastAsia"/>
        </w:rPr>
        <w:t>1</w:t>
      </w:r>
      <w:r>
        <w:rPr>
          <w:rFonts w:hint="eastAsia"/>
        </w:rPr>
        <w:t>和</w:t>
      </w:r>
      <w:r>
        <w:rPr>
          <w:rFonts w:hint="eastAsia"/>
        </w:rPr>
        <w:t>PN</w:t>
      </w:r>
      <w:r>
        <w:rPr>
          <w:rFonts w:hint="eastAsia"/>
        </w:rPr>
        <w:t>信息表</w:t>
      </w:r>
      <w:r>
        <w:rPr>
          <w:rFonts w:hint="eastAsia"/>
        </w:rPr>
        <w:t>2</w:t>
      </w:r>
      <w:r>
        <w:rPr>
          <w:rFonts w:hint="eastAsia"/>
        </w:rPr>
        <w:t>中</w:t>
      </w:r>
      <w:r>
        <w:rPr>
          <w:rFonts w:hint="eastAsia"/>
        </w:rPr>
        <w:t>1</w:t>
      </w:r>
      <w:r>
        <w:rPr>
          <w:rFonts w:hint="eastAsia"/>
        </w:rPr>
        <w:t>条或者多条数据。它们的关联方式：主表（</w:t>
      </w:r>
      <w:r>
        <w:rPr>
          <w:rFonts w:hint="eastAsia"/>
        </w:rPr>
        <w:t>GPS_TIME,MIN</w:t>
      </w:r>
      <w:r>
        <w:rPr>
          <w:rFonts w:hint="eastAsia"/>
        </w:rPr>
        <w:t>）</w:t>
      </w:r>
      <w:r>
        <w:rPr>
          <w:rFonts w:hint="eastAsia"/>
        </w:rPr>
        <w:t xml:space="preserve"> </w:t>
      </w:r>
      <w:r>
        <w:sym w:font="Wingdings" w:char="F0F3"/>
      </w:r>
      <w:r>
        <w:rPr>
          <w:rFonts w:hint="eastAsia"/>
        </w:rPr>
        <w:t xml:space="preserve"> PN</w:t>
      </w:r>
      <w:r>
        <w:rPr>
          <w:rFonts w:hint="eastAsia"/>
        </w:rPr>
        <w:t>信息表</w:t>
      </w:r>
      <w:r>
        <w:rPr>
          <w:rFonts w:hint="eastAsia"/>
        </w:rPr>
        <w:t>1</w:t>
      </w:r>
      <w:r>
        <w:rPr>
          <w:rFonts w:hint="eastAsia"/>
        </w:rPr>
        <w:t>（</w:t>
      </w:r>
      <w:r>
        <w:rPr>
          <w:rFonts w:hint="eastAsia"/>
        </w:rPr>
        <w:t>GPS_TIME,MIN</w:t>
      </w:r>
      <w:r>
        <w:rPr>
          <w:rFonts w:hint="eastAsia"/>
        </w:rPr>
        <w:t>），主表（</w:t>
      </w:r>
      <w:r>
        <w:rPr>
          <w:rFonts w:hint="eastAsia"/>
        </w:rPr>
        <w:t>GPS_TIME,MIN</w:t>
      </w:r>
      <w:r>
        <w:rPr>
          <w:rFonts w:hint="eastAsia"/>
        </w:rPr>
        <w:t>）</w:t>
      </w:r>
      <w:r>
        <w:rPr>
          <w:rFonts w:hint="eastAsia"/>
        </w:rPr>
        <w:t xml:space="preserve"> </w:t>
      </w:r>
      <w:r>
        <w:sym w:font="Wingdings" w:char="F0F3"/>
      </w:r>
      <w:r>
        <w:rPr>
          <w:rFonts w:hint="eastAsia"/>
        </w:rPr>
        <w:t xml:space="preserve"> PN</w:t>
      </w:r>
      <w:r>
        <w:rPr>
          <w:rFonts w:hint="eastAsia"/>
        </w:rPr>
        <w:t>信息表</w:t>
      </w:r>
      <w:r>
        <w:rPr>
          <w:rFonts w:hint="eastAsia"/>
        </w:rPr>
        <w:t>2</w:t>
      </w:r>
      <w:r>
        <w:rPr>
          <w:rFonts w:hint="eastAsia"/>
        </w:rPr>
        <w:t>（</w:t>
      </w:r>
      <w:r>
        <w:rPr>
          <w:rFonts w:hint="eastAsia"/>
        </w:rPr>
        <w:t>GPS_TIME,MIN</w:t>
      </w:r>
      <w:r>
        <w:rPr>
          <w:rFonts w:hint="eastAsia"/>
        </w:rPr>
        <w:t>）</w:t>
      </w:r>
    </w:p>
    <w:p w:rsidR="00C67CE5" w:rsidRDefault="00C67CE5" w:rsidP="000F51FC">
      <w:pPr>
        <w:pStyle w:val="a3"/>
        <w:numPr>
          <w:ilvl w:val="0"/>
          <w:numId w:val="23"/>
        </w:numPr>
        <w:ind w:firstLineChars="0"/>
      </w:pPr>
      <w:r>
        <w:rPr>
          <w:rFonts w:hint="eastAsia"/>
        </w:rPr>
        <w:t>在上诉条件设置好后，查询出满足条件的定位日志主表信息，并将其显示在最上面的表格中。</w:t>
      </w:r>
    </w:p>
    <w:p w:rsidR="00EE31F3" w:rsidRDefault="00EE31F3" w:rsidP="00EE31F3">
      <w:pPr>
        <w:pStyle w:val="a3"/>
        <w:ind w:left="420" w:firstLineChars="0" w:firstLine="0"/>
      </w:pPr>
      <w:r>
        <w:rPr>
          <w:rFonts w:hint="eastAsia"/>
        </w:rPr>
        <w:t>注意，如果选择的“失败类型”中包括“</w:t>
      </w:r>
      <w:r>
        <w:rPr>
          <w:rFonts w:hint="eastAsia"/>
        </w:rPr>
        <w:t>PN</w:t>
      </w:r>
      <w:r>
        <w:rPr>
          <w:rFonts w:hint="eastAsia"/>
        </w:rPr>
        <w:t>查找失败”，则需根据条件先查所选城市和</w:t>
      </w:r>
      <w:r>
        <w:rPr>
          <w:rFonts w:hint="eastAsia"/>
        </w:rPr>
        <w:lastRenderedPageBreak/>
        <w:t>时间范围内的</w:t>
      </w:r>
      <w:r>
        <w:rPr>
          <w:rFonts w:hint="eastAsia"/>
        </w:rPr>
        <w:t>PN</w:t>
      </w:r>
      <w:r>
        <w:rPr>
          <w:rFonts w:hint="eastAsia"/>
        </w:rPr>
        <w:t>信息表</w:t>
      </w:r>
      <w:r>
        <w:rPr>
          <w:rFonts w:hint="eastAsia"/>
        </w:rPr>
        <w:t>1</w:t>
      </w:r>
      <w:r>
        <w:rPr>
          <w:rFonts w:hint="eastAsia"/>
        </w:rPr>
        <w:t>中</w:t>
      </w:r>
      <w:r>
        <w:rPr>
          <w:rFonts w:hint="eastAsia"/>
        </w:rPr>
        <w:t>P/F=Fail</w:t>
      </w:r>
      <w:r>
        <w:rPr>
          <w:rFonts w:hint="eastAsia"/>
        </w:rPr>
        <w:t>的记录；再根据这些记录对应的（</w:t>
      </w:r>
      <w:r>
        <w:rPr>
          <w:rFonts w:hint="eastAsia"/>
        </w:rPr>
        <w:t>GPS_TIME,MIN</w:t>
      </w:r>
      <w:r>
        <w:rPr>
          <w:rFonts w:hint="eastAsia"/>
        </w:rPr>
        <w:t>）在主表中查询对应的记录；最后在从主表查询到的记录中，</w:t>
      </w:r>
      <w:proofErr w:type="gramStart"/>
      <w:r>
        <w:rPr>
          <w:rFonts w:hint="eastAsia"/>
        </w:rPr>
        <w:t>按设置</w:t>
      </w:r>
      <w:proofErr w:type="gramEnd"/>
      <w:r>
        <w:rPr>
          <w:rFonts w:hint="eastAsia"/>
        </w:rPr>
        <w:t>条件中的“定位类型”过滤主表信息，将过滤后的数据显示在表格中。</w:t>
      </w:r>
    </w:p>
    <w:p w:rsidR="00C67CE5" w:rsidRDefault="00C67CE5" w:rsidP="000F51FC">
      <w:pPr>
        <w:pStyle w:val="a3"/>
        <w:numPr>
          <w:ilvl w:val="0"/>
          <w:numId w:val="23"/>
        </w:numPr>
        <w:ind w:firstLineChars="0"/>
      </w:pPr>
      <w:r>
        <w:rPr>
          <w:rFonts w:hint="eastAsia"/>
        </w:rPr>
        <w:t>单击主表中的</w:t>
      </w:r>
      <w:r w:rsidR="00EE31F3">
        <w:rPr>
          <w:rFonts w:hint="eastAsia"/>
        </w:rPr>
        <w:t>一条记录，在主界面的下方左右两个表格分别显示对应的</w:t>
      </w:r>
      <w:r w:rsidR="00EE31F3">
        <w:rPr>
          <w:rFonts w:hint="eastAsia"/>
        </w:rPr>
        <w:t>PN</w:t>
      </w:r>
      <w:r w:rsidR="00EE31F3">
        <w:rPr>
          <w:rFonts w:hint="eastAsia"/>
        </w:rPr>
        <w:t>表</w:t>
      </w:r>
      <w:r w:rsidR="00EE31F3">
        <w:rPr>
          <w:rFonts w:hint="eastAsia"/>
        </w:rPr>
        <w:t>1</w:t>
      </w:r>
      <w:r w:rsidR="00EE31F3">
        <w:rPr>
          <w:rFonts w:hint="eastAsia"/>
        </w:rPr>
        <w:t>和</w:t>
      </w:r>
      <w:r w:rsidR="00EE31F3">
        <w:rPr>
          <w:rFonts w:hint="eastAsia"/>
        </w:rPr>
        <w:t>PN</w:t>
      </w:r>
      <w:r w:rsidR="00EE31F3">
        <w:rPr>
          <w:rFonts w:hint="eastAsia"/>
        </w:rPr>
        <w:t>表</w:t>
      </w:r>
      <w:r w:rsidR="00EE31F3">
        <w:rPr>
          <w:rFonts w:hint="eastAsia"/>
        </w:rPr>
        <w:t>2</w:t>
      </w:r>
      <w:r w:rsidR="00EE31F3">
        <w:rPr>
          <w:rFonts w:hint="eastAsia"/>
        </w:rPr>
        <w:t>中的数据。</w:t>
      </w:r>
    </w:p>
    <w:p w:rsidR="001F620D" w:rsidRDefault="001F620D" w:rsidP="000F51FC">
      <w:pPr>
        <w:pStyle w:val="a3"/>
        <w:numPr>
          <w:ilvl w:val="0"/>
          <w:numId w:val="23"/>
        </w:numPr>
        <w:ind w:firstLineChars="0"/>
      </w:pPr>
      <w:proofErr w:type="gramStart"/>
      <w:r>
        <w:rPr>
          <w:rFonts w:hint="eastAsia"/>
        </w:rPr>
        <w:t>双击主</w:t>
      </w:r>
      <w:proofErr w:type="gramEnd"/>
      <w:r>
        <w:rPr>
          <w:rFonts w:hint="eastAsia"/>
        </w:rPr>
        <w:t>表中的表格，将所有主表中的记录的（</w:t>
      </w:r>
      <w:r w:rsidRPr="001F620D">
        <w:t>Raw Longitude</w:t>
      </w:r>
      <w:r>
        <w:rPr>
          <w:rFonts w:hint="eastAsia"/>
        </w:rPr>
        <w:t>，</w:t>
      </w:r>
      <w:r w:rsidRPr="001F620D">
        <w:t>Raw Latitude</w:t>
      </w:r>
      <w:r>
        <w:rPr>
          <w:rFonts w:hint="eastAsia"/>
        </w:rPr>
        <w:t>）</w:t>
      </w:r>
      <w:r w:rsidR="00460411">
        <w:rPr>
          <w:rFonts w:hint="eastAsia"/>
        </w:rPr>
        <w:t>(</w:t>
      </w:r>
      <w:r w:rsidR="00460411" w:rsidRPr="001F620D">
        <w:t>Raw</w:t>
      </w:r>
      <w:r w:rsidR="00460411">
        <w:rPr>
          <w:rFonts w:hint="eastAsia"/>
        </w:rPr>
        <w:t>_</w:t>
      </w:r>
      <w:r w:rsidR="00460411" w:rsidRPr="001F620D">
        <w:t>Longitude</w:t>
      </w:r>
      <w:r w:rsidR="00460411">
        <w:rPr>
          <w:rFonts w:hint="eastAsia"/>
        </w:rPr>
        <w:t>，</w:t>
      </w:r>
      <w:r w:rsidR="00460411" w:rsidRPr="001F620D">
        <w:t>Raw</w:t>
      </w:r>
      <w:r w:rsidR="00460411">
        <w:rPr>
          <w:rFonts w:hint="eastAsia"/>
        </w:rPr>
        <w:t>_</w:t>
      </w:r>
      <w:r w:rsidR="00460411" w:rsidRPr="001F620D">
        <w:t>Latitude</w:t>
      </w:r>
      <w:r w:rsidR="00460411">
        <w:rPr>
          <w:rFonts w:hint="eastAsia"/>
        </w:rPr>
        <w:t>)</w:t>
      </w:r>
      <w:r>
        <w:rPr>
          <w:rFonts w:hint="eastAsia"/>
        </w:rPr>
        <w:t>形成的点在地图上打点，并按如下方式渲染和连线</w:t>
      </w:r>
      <w:r w:rsidR="00E73F10">
        <w:rPr>
          <w:rFonts w:hint="eastAsia"/>
        </w:rPr>
        <w:t>：</w:t>
      </w:r>
    </w:p>
    <w:p w:rsidR="00EE4691" w:rsidRDefault="00F16046" w:rsidP="000439F5">
      <w:pPr>
        <w:pStyle w:val="a3"/>
        <w:ind w:left="420" w:firstLineChars="0" w:firstLine="0"/>
      </w:pPr>
      <w:r>
        <w:rPr>
          <w:rFonts w:hint="eastAsia"/>
        </w:rPr>
        <w:t>BASE_ID</w:t>
      </w:r>
      <w:r w:rsidR="00460411">
        <w:rPr>
          <w:rFonts w:hint="eastAsia"/>
        </w:rPr>
        <w:t>:</w:t>
      </w:r>
      <w:r w:rsidR="00460411" w:rsidRPr="00460411">
        <w:t xml:space="preserve"> SRV_BS</w:t>
      </w:r>
      <w:r w:rsidR="00460411">
        <w:rPr>
          <w:rFonts w:hint="eastAsia"/>
        </w:rPr>
        <w:t>; CARRIER(</w:t>
      </w:r>
      <w:r w:rsidR="00460411" w:rsidRPr="00460411">
        <w:t>BAND_FREQ</w:t>
      </w:r>
      <w:r w:rsidR="00460411">
        <w:rPr>
          <w:rFonts w:hint="eastAsia"/>
        </w:rPr>
        <w:t>);</w:t>
      </w:r>
      <w:r w:rsidR="00460411" w:rsidRPr="00460411">
        <w:t xml:space="preserve"> SID</w:t>
      </w:r>
      <w:r w:rsidR="003B6FED">
        <w:t>（</w:t>
      </w:r>
      <w:r w:rsidR="003B6FED">
        <w:t>BS</w:t>
      </w:r>
      <w:r w:rsidR="003B6FED">
        <w:rPr>
          <w:rFonts w:hint="eastAsia"/>
        </w:rPr>
        <w:t>_SID</w:t>
      </w:r>
      <w:r w:rsidR="003B6FED">
        <w:t>）</w:t>
      </w:r>
      <w:r w:rsidR="00460411">
        <w:rPr>
          <w:rFonts w:hint="eastAsia"/>
        </w:rPr>
        <w:t>;NID</w:t>
      </w:r>
      <w:r w:rsidR="003B6FED">
        <w:rPr>
          <w:rFonts w:hint="eastAsia"/>
        </w:rPr>
        <w:t>(SID_NID)</w:t>
      </w:r>
      <w:r w:rsidR="003B6FED">
        <w:rPr>
          <w:rFonts w:hint="eastAsia"/>
        </w:rPr>
        <w:t>；</w:t>
      </w:r>
      <w:r w:rsidR="00460411">
        <w:rPr>
          <w:rFonts w:hint="eastAsia"/>
        </w:rPr>
        <w:t>{</w:t>
      </w:r>
      <w:proofErr w:type="gramStart"/>
      <w:r w:rsidR="00460411">
        <w:rPr>
          <w:rFonts w:hint="eastAsia"/>
        </w:rPr>
        <w:t>bid=</w:t>
      </w:r>
      <w:proofErr w:type="gramEnd"/>
      <w:r w:rsidR="00460411" w:rsidRPr="00A46F2A">
        <w:rPr>
          <w:rFonts w:hint="eastAsia"/>
        </w:rPr>
        <w:t>65536*CDMA_FREQ+</w:t>
      </w:r>
      <w:r>
        <w:rPr>
          <w:rFonts w:hint="eastAsia"/>
        </w:rPr>
        <w:t>BASE_ID</w:t>
      </w:r>
      <w:r w:rsidR="00460411">
        <w:rPr>
          <w:rFonts w:hint="eastAsia"/>
        </w:rPr>
        <w:t>}</w:t>
      </w:r>
    </w:p>
    <w:tbl>
      <w:tblPr>
        <w:tblW w:w="9880" w:type="dxa"/>
        <w:tblInd w:w="-885" w:type="dxa"/>
        <w:tblLook w:val="04A0" w:firstRow="1" w:lastRow="0" w:firstColumn="1" w:lastColumn="0" w:noHBand="0" w:noVBand="1"/>
      </w:tblPr>
      <w:tblGrid>
        <w:gridCol w:w="1560"/>
        <w:gridCol w:w="2540"/>
        <w:gridCol w:w="3340"/>
        <w:gridCol w:w="1360"/>
        <w:gridCol w:w="1080"/>
      </w:tblGrid>
      <w:tr w:rsidR="00E73F10" w:rsidRPr="00E73F10" w:rsidTr="00E73F10">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3F10" w:rsidRPr="00E73F10" w:rsidRDefault="00E73F10" w:rsidP="00E73F10">
            <w:pPr>
              <w:widowControl/>
              <w:jc w:val="left"/>
              <w:rPr>
                <w:rFonts w:ascii="宋体" w:eastAsia="宋体" w:hAnsi="宋体" w:cs="宋体"/>
                <w:b/>
                <w:bCs/>
                <w:color w:val="000000"/>
                <w:kern w:val="0"/>
                <w:sz w:val="18"/>
                <w:szCs w:val="18"/>
              </w:rPr>
            </w:pPr>
            <w:r w:rsidRPr="00E73F10">
              <w:rPr>
                <w:rFonts w:ascii="宋体" w:eastAsia="宋体" w:hAnsi="宋体" w:cs="宋体" w:hint="eastAsia"/>
                <w:b/>
                <w:bCs/>
                <w:color w:val="000000"/>
                <w:kern w:val="0"/>
                <w:sz w:val="18"/>
                <w:szCs w:val="18"/>
              </w:rPr>
              <w:t>图例名称</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呈现数据</w:t>
            </w:r>
          </w:p>
        </w:tc>
        <w:tc>
          <w:tcPr>
            <w:tcW w:w="334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数据来源</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默认绘图颜色</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E73F10" w:rsidRPr="00E73F10" w:rsidRDefault="00E73F10" w:rsidP="00E73F10">
            <w:pPr>
              <w:widowControl/>
              <w:jc w:val="left"/>
              <w:rPr>
                <w:rFonts w:ascii="宋体" w:eastAsia="宋体" w:hAnsi="宋体" w:cs="宋体"/>
                <w:b/>
                <w:bCs/>
                <w:color w:val="000000"/>
                <w:kern w:val="0"/>
                <w:sz w:val="18"/>
                <w:szCs w:val="18"/>
              </w:rPr>
            </w:pPr>
            <w:r w:rsidRPr="00E73F10">
              <w:rPr>
                <w:rFonts w:ascii="宋体" w:eastAsia="宋体" w:hAnsi="宋体" w:cs="宋体" w:hint="eastAsia"/>
                <w:b/>
                <w:bCs/>
                <w:color w:val="000000"/>
                <w:kern w:val="0"/>
                <w:sz w:val="18"/>
                <w:szCs w:val="18"/>
              </w:rPr>
              <w:t>适用类型</w:t>
            </w:r>
          </w:p>
        </w:tc>
      </w:tr>
      <w:tr w:rsidR="00460411" w:rsidRPr="00E73F10" w:rsidTr="00E73F10">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460411" w:rsidRPr="00E73F10" w:rsidRDefault="00460411" w:rsidP="00E73F10">
            <w:pPr>
              <w:widowControl/>
              <w:jc w:val="left"/>
              <w:rPr>
                <w:rFonts w:ascii="宋体" w:eastAsia="宋体" w:hAnsi="宋体" w:cs="宋体"/>
                <w:b/>
                <w:bCs/>
                <w:color w:val="000000"/>
                <w:kern w:val="0"/>
                <w:sz w:val="18"/>
                <w:szCs w:val="18"/>
              </w:rPr>
            </w:pPr>
            <w:r>
              <w:rPr>
                <w:rFonts w:ascii="宋体" w:eastAsia="宋体" w:hAnsi="宋体" w:cs="宋体" w:hint="eastAsia"/>
                <w:b/>
                <w:bCs/>
                <w:color w:val="000000"/>
                <w:kern w:val="0"/>
                <w:sz w:val="18"/>
                <w:szCs w:val="18"/>
              </w:rPr>
              <w:t>定位点</w:t>
            </w:r>
          </w:p>
        </w:tc>
        <w:tc>
          <w:tcPr>
            <w:tcW w:w="2540" w:type="dxa"/>
            <w:tcBorders>
              <w:top w:val="single" w:sz="4" w:space="0" w:color="auto"/>
              <w:left w:val="nil"/>
              <w:bottom w:val="single" w:sz="4" w:space="0" w:color="auto"/>
              <w:right w:val="single" w:sz="4" w:space="0" w:color="auto"/>
            </w:tcBorders>
            <w:shd w:val="clear" w:color="auto" w:fill="auto"/>
            <w:vAlign w:val="center"/>
          </w:tcPr>
          <w:p w:rsidR="00460411" w:rsidRPr="00E73F10" w:rsidRDefault="00460411" w:rsidP="00E73F10">
            <w:pPr>
              <w:widowControl/>
              <w:rPr>
                <w:rFonts w:ascii="Times New Roman" w:eastAsia="宋体" w:hAnsi="Times New Roman" w:cs="Times New Roman"/>
                <w:b/>
                <w:bCs/>
                <w:color w:val="000000"/>
                <w:kern w:val="0"/>
                <w:sz w:val="18"/>
                <w:szCs w:val="18"/>
              </w:rPr>
            </w:pPr>
            <w:r>
              <w:rPr>
                <w:rFonts w:ascii="Times New Roman" w:eastAsia="宋体" w:hAnsi="Times New Roman" w:cs="Times New Roman"/>
                <w:b/>
                <w:bCs/>
                <w:color w:val="000000"/>
                <w:kern w:val="0"/>
                <w:sz w:val="18"/>
                <w:szCs w:val="18"/>
              </w:rPr>
              <w:t>红色点</w:t>
            </w:r>
          </w:p>
        </w:tc>
        <w:tc>
          <w:tcPr>
            <w:tcW w:w="3340" w:type="dxa"/>
            <w:tcBorders>
              <w:top w:val="single" w:sz="4" w:space="0" w:color="auto"/>
              <w:left w:val="nil"/>
              <w:bottom w:val="single" w:sz="4" w:space="0" w:color="auto"/>
              <w:right w:val="single" w:sz="4" w:space="0" w:color="auto"/>
            </w:tcBorders>
            <w:shd w:val="clear" w:color="auto" w:fill="auto"/>
            <w:vAlign w:val="center"/>
          </w:tcPr>
          <w:p w:rsidR="00460411" w:rsidRPr="00E73F10" w:rsidRDefault="00460411" w:rsidP="00E73F10">
            <w:pPr>
              <w:widowControl/>
              <w:rPr>
                <w:rFonts w:ascii="Times New Roman" w:eastAsia="宋体" w:hAnsi="Times New Roman" w:cs="Times New Roman"/>
                <w:b/>
                <w:bCs/>
                <w:color w:val="000000"/>
                <w:kern w:val="0"/>
                <w:sz w:val="18"/>
                <w:szCs w:val="18"/>
              </w:rPr>
            </w:pPr>
            <w:r>
              <w:rPr>
                <w:rFonts w:ascii="Times New Roman" w:eastAsia="宋体" w:hAnsi="Times New Roman" w:cs="Times New Roman"/>
                <w:b/>
                <w:bCs/>
                <w:color w:val="000000"/>
                <w:kern w:val="0"/>
                <w:sz w:val="18"/>
                <w:szCs w:val="18"/>
              </w:rPr>
              <w:t>主表</w:t>
            </w:r>
            <w:r>
              <w:rPr>
                <w:rFonts w:hint="eastAsia"/>
              </w:rPr>
              <w:t>(</w:t>
            </w:r>
            <w:r w:rsidRPr="001F620D">
              <w:t>Raw</w:t>
            </w:r>
            <w:r>
              <w:rPr>
                <w:rFonts w:hint="eastAsia"/>
              </w:rPr>
              <w:t>_</w:t>
            </w:r>
            <w:r w:rsidRPr="001F620D">
              <w:t>Longitude</w:t>
            </w:r>
            <w:r>
              <w:rPr>
                <w:rFonts w:hint="eastAsia"/>
              </w:rPr>
              <w:t>，</w:t>
            </w:r>
            <w:r w:rsidRPr="001F620D">
              <w:t>Raw</w:t>
            </w:r>
            <w:r>
              <w:rPr>
                <w:rFonts w:hint="eastAsia"/>
              </w:rPr>
              <w:t>_</w:t>
            </w:r>
            <w:r w:rsidRPr="001F620D">
              <w:t>Latitude</w:t>
            </w:r>
            <w:r>
              <w:rPr>
                <w:rFonts w:hint="eastAsia"/>
              </w:rPr>
              <w:t>)</w:t>
            </w:r>
          </w:p>
        </w:tc>
        <w:tc>
          <w:tcPr>
            <w:tcW w:w="1360" w:type="dxa"/>
            <w:tcBorders>
              <w:top w:val="single" w:sz="4" w:space="0" w:color="auto"/>
              <w:left w:val="nil"/>
              <w:bottom w:val="single" w:sz="4" w:space="0" w:color="auto"/>
              <w:right w:val="single" w:sz="4" w:space="0" w:color="auto"/>
            </w:tcBorders>
            <w:shd w:val="clear" w:color="auto" w:fill="auto"/>
            <w:vAlign w:val="center"/>
          </w:tcPr>
          <w:p w:rsidR="00460411" w:rsidRPr="00E73F10" w:rsidRDefault="00460411" w:rsidP="00E73F10">
            <w:pPr>
              <w:widowControl/>
              <w:rPr>
                <w:rFonts w:ascii="Times New Roman" w:eastAsia="宋体" w:hAnsi="Times New Roman" w:cs="Times New Roman"/>
                <w:b/>
                <w:bCs/>
                <w:color w:val="000000"/>
                <w:kern w:val="0"/>
                <w:sz w:val="18"/>
                <w:szCs w:val="18"/>
              </w:rPr>
            </w:pPr>
            <w:r>
              <w:rPr>
                <w:rFonts w:ascii="Times New Roman" w:eastAsia="宋体" w:hAnsi="Times New Roman" w:cs="Times New Roman"/>
                <w:b/>
                <w:bCs/>
                <w:color w:val="000000"/>
                <w:kern w:val="0"/>
                <w:sz w:val="18"/>
                <w:szCs w:val="18"/>
              </w:rPr>
              <w:t>红色</w:t>
            </w:r>
          </w:p>
        </w:tc>
        <w:tc>
          <w:tcPr>
            <w:tcW w:w="1080" w:type="dxa"/>
            <w:tcBorders>
              <w:top w:val="single" w:sz="4" w:space="0" w:color="auto"/>
              <w:left w:val="nil"/>
              <w:bottom w:val="single" w:sz="4" w:space="0" w:color="auto"/>
              <w:right w:val="single" w:sz="4" w:space="0" w:color="auto"/>
            </w:tcBorders>
            <w:shd w:val="clear" w:color="auto" w:fill="auto"/>
            <w:noWrap/>
            <w:vAlign w:val="center"/>
          </w:tcPr>
          <w:p w:rsidR="00460411" w:rsidRPr="00E73F10" w:rsidRDefault="00460411" w:rsidP="00E73F10">
            <w:pPr>
              <w:widowControl/>
              <w:jc w:val="left"/>
              <w:rPr>
                <w:rFonts w:ascii="宋体" w:eastAsia="宋体" w:hAnsi="宋体" w:cs="宋体"/>
                <w:b/>
                <w:bCs/>
                <w:color w:val="000000"/>
                <w:kern w:val="0"/>
                <w:sz w:val="18"/>
                <w:szCs w:val="18"/>
              </w:rPr>
            </w:pPr>
          </w:p>
        </w:tc>
      </w:tr>
      <w:tr w:rsidR="00E73F10" w:rsidRPr="00E73F10" w:rsidTr="00E73F10">
        <w:trPr>
          <w:trHeight w:val="45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定位点与服务小区的连线</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本次定位服务小区</w:t>
            </w:r>
            <w:r>
              <w:rPr>
                <w:rFonts w:ascii="Times New Roman" w:eastAsia="宋体" w:hAnsi="Times New Roman" w:cs="Times New Roman" w:hint="eastAsia"/>
                <w:color w:val="000000"/>
                <w:kern w:val="0"/>
                <w:sz w:val="18"/>
                <w:szCs w:val="18"/>
              </w:rPr>
              <w:t>与定位点的</w:t>
            </w:r>
            <w:r w:rsidRPr="00E73F10">
              <w:rPr>
                <w:rFonts w:ascii="Times New Roman" w:eastAsia="宋体" w:hAnsi="Times New Roman" w:cs="Times New Roman"/>
                <w:color w:val="000000"/>
                <w:kern w:val="0"/>
                <w:sz w:val="18"/>
                <w:szCs w:val="18"/>
              </w:rPr>
              <w:t>连线</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 xml:space="preserve">Serving BS </w:t>
            </w:r>
            <w:r w:rsidRPr="00E73F10">
              <w:rPr>
                <w:rFonts w:ascii="Times New Roman" w:eastAsia="宋体" w:hAnsi="Times New Roman" w:cs="Times New Roman"/>
                <w:color w:val="000000"/>
                <w:kern w:val="0"/>
                <w:sz w:val="18"/>
                <w:szCs w:val="18"/>
              </w:rPr>
              <w:t>相关字段，即</w:t>
            </w:r>
            <w:r w:rsidRPr="00E73F10">
              <w:rPr>
                <w:rFonts w:ascii="Times New Roman" w:eastAsia="宋体" w:hAnsi="Times New Roman" w:cs="Times New Roman"/>
                <w:color w:val="000000"/>
                <w:kern w:val="0"/>
                <w:sz w:val="18"/>
                <w:szCs w:val="18"/>
              </w:rPr>
              <w:t>Serving BS Found Matches=0</w:t>
            </w:r>
            <w:r w:rsidRPr="00E73F10">
              <w:rPr>
                <w:rFonts w:ascii="Times New Roman" w:eastAsia="宋体" w:hAnsi="Times New Roman" w:cs="Times New Roman"/>
                <w:color w:val="000000"/>
                <w:kern w:val="0"/>
                <w:sz w:val="18"/>
                <w:szCs w:val="18"/>
              </w:rPr>
              <w:t>的记录</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红色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90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查找失败为绿色；</w:t>
            </w:r>
            <w:r w:rsidRPr="00E73F10">
              <w:rPr>
                <w:rFonts w:ascii="Times New Roman" w:eastAsia="宋体" w:hAnsi="Times New Roman" w:cs="Times New Roman"/>
                <w:color w:val="000000"/>
                <w:kern w:val="0"/>
                <w:sz w:val="18"/>
                <w:szCs w:val="18"/>
              </w:rPr>
              <w:br/>
              <w:t>PN</w:t>
            </w:r>
            <w:r w:rsidRPr="00E73F10">
              <w:rPr>
                <w:rFonts w:ascii="Times New Roman" w:eastAsia="宋体" w:hAnsi="Times New Roman" w:cs="Times New Roman"/>
                <w:color w:val="000000"/>
                <w:kern w:val="0"/>
                <w:sz w:val="18"/>
                <w:szCs w:val="18"/>
              </w:rPr>
              <w:t>查找失败为灰色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4B722B" w:rsidRPr="00E73F10" w:rsidTr="00E73F10">
        <w:trPr>
          <w:trHeight w:val="900"/>
        </w:trPr>
        <w:tc>
          <w:tcPr>
            <w:tcW w:w="1560" w:type="dxa"/>
            <w:tcBorders>
              <w:top w:val="nil"/>
              <w:left w:val="single" w:sz="4" w:space="0" w:color="auto"/>
              <w:bottom w:val="single" w:sz="4" w:space="0" w:color="auto"/>
              <w:right w:val="single" w:sz="4" w:space="0" w:color="auto"/>
            </w:tcBorders>
            <w:shd w:val="clear" w:color="auto" w:fill="auto"/>
            <w:vAlign w:val="center"/>
          </w:tcPr>
          <w:p w:rsidR="004B722B" w:rsidRPr="00E73F10" w:rsidRDefault="004B722B" w:rsidP="00E73F10">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服务小区中心点</w:t>
            </w:r>
          </w:p>
        </w:tc>
        <w:tc>
          <w:tcPr>
            <w:tcW w:w="2540" w:type="dxa"/>
            <w:tcBorders>
              <w:top w:val="nil"/>
              <w:left w:val="nil"/>
              <w:bottom w:val="single" w:sz="4" w:space="0" w:color="auto"/>
              <w:right w:val="single" w:sz="4" w:space="0" w:color="auto"/>
            </w:tcBorders>
            <w:shd w:val="clear" w:color="auto" w:fill="auto"/>
            <w:vAlign w:val="center"/>
          </w:tcPr>
          <w:p w:rsidR="004B722B" w:rsidRPr="00E73F10" w:rsidRDefault="004B722B" w:rsidP="00E73F10">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服务小区中心点显示为</w:t>
            </w:r>
            <w:proofErr w:type="gramStart"/>
            <w:r>
              <w:rPr>
                <w:rFonts w:ascii="Times New Roman" w:eastAsia="宋体" w:hAnsi="Times New Roman" w:cs="Times New Roman"/>
                <w:color w:val="000000"/>
                <w:kern w:val="0"/>
                <w:sz w:val="18"/>
                <w:szCs w:val="18"/>
              </w:rPr>
              <w:t>”</w:t>
            </w:r>
            <w:proofErr w:type="gramEnd"/>
            <w:r>
              <w:rPr>
                <w:rFonts w:ascii="Times New Roman" w:eastAsia="宋体" w:hAnsi="Times New Roman" w:cs="Times New Roman" w:hint="eastAsia"/>
                <w:color w:val="000000"/>
                <w:kern w:val="0"/>
                <w:sz w:val="18"/>
                <w:szCs w:val="18"/>
              </w:rPr>
              <w:t>+</w:t>
            </w:r>
            <w:proofErr w:type="gramStart"/>
            <w:r>
              <w:rPr>
                <w:rFonts w:ascii="Times New Roman" w:eastAsia="宋体" w:hAnsi="Times New Roman" w:cs="Times New Roman"/>
                <w:color w:val="000000"/>
                <w:kern w:val="0"/>
                <w:sz w:val="18"/>
                <w:szCs w:val="18"/>
              </w:rPr>
              <w:t>”</w:t>
            </w:r>
            <w:proofErr w:type="gramEnd"/>
          </w:p>
        </w:tc>
        <w:tc>
          <w:tcPr>
            <w:tcW w:w="3340" w:type="dxa"/>
            <w:tcBorders>
              <w:top w:val="nil"/>
              <w:left w:val="nil"/>
              <w:bottom w:val="single" w:sz="4" w:space="0" w:color="auto"/>
              <w:right w:val="single" w:sz="4" w:space="0" w:color="auto"/>
            </w:tcBorders>
            <w:shd w:val="clear" w:color="auto" w:fill="auto"/>
            <w:vAlign w:val="center"/>
          </w:tcPr>
          <w:p w:rsidR="004B722B" w:rsidRPr="00E73F10" w:rsidRDefault="004B722B" w:rsidP="00E73F10">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根据</w:t>
            </w:r>
            <w:r>
              <w:rPr>
                <w:rFonts w:ascii="Times New Roman" w:eastAsia="宋体" w:hAnsi="Times New Roman" w:cs="Times New Roman"/>
                <w:color w:val="000000"/>
                <w:kern w:val="0"/>
                <w:sz w:val="18"/>
                <w:szCs w:val="18"/>
              </w:rPr>
              <w:t>BSA</w:t>
            </w:r>
            <w:r>
              <w:rPr>
                <w:rFonts w:ascii="Times New Roman" w:eastAsia="宋体" w:hAnsi="Times New Roman" w:cs="Times New Roman"/>
                <w:color w:val="000000"/>
                <w:kern w:val="0"/>
                <w:sz w:val="18"/>
                <w:szCs w:val="18"/>
              </w:rPr>
              <w:t>数据中的扇区中心经纬度进行渲染。</w:t>
            </w:r>
          </w:p>
        </w:tc>
        <w:tc>
          <w:tcPr>
            <w:tcW w:w="1360" w:type="dxa"/>
            <w:tcBorders>
              <w:top w:val="nil"/>
              <w:left w:val="nil"/>
              <w:bottom w:val="single" w:sz="4" w:space="0" w:color="auto"/>
              <w:right w:val="single" w:sz="4" w:space="0" w:color="auto"/>
            </w:tcBorders>
            <w:shd w:val="clear" w:color="auto" w:fill="auto"/>
            <w:vAlign w:val="center"/>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查找失败为绿色；</w:t>
            </w:r>
            <w:r w:rsidRPr="00E73F10">
              <w:rPr>
                <w:rFonts w:ascii="Times New Roman" w:eastAsia="宋体" w:hAnsi="Times New Roman" w:cs="Times New Roman"/>
                <w:color w:val="000000"/>
                <w:kern w:val="0"/>
                <w:sz w:val="18"/>
                <w:szCs w:val="18"/>
              </w:rPr>
              <w:br/>
              <w:t>PN</w:t>
            </w:r>
            <w:r w:rsidRPr="00E73F10">
              <w:rPr>
                <w:rFonts w:ascii="Times New Roman" w:eastAsia="宋体" w:hAnsi="Times New Roman" w:cs="Times New Roman"/>
                <w:color w:val="000000"/>
                <w:kern w:val="0"/>
                <w:sz w:val="18"/>
                <w:szCs w:val="18"/>
              </w:rPr>
              <w:t>查找失败为灰色</w:t>
            </w:r>
          </w:p>
        </w:tc>
        <w:tc>
          <w:tcPr>
            <w:tcW w:w="1080" w:type="dxa"/>
            <w:tcBorders>
              <w:top w:val="nil"/>
              <w:left w:val="nil"/>
              <w:bottom w:val="single" w:sz="4" w:space="0" w:color="auto"/>
              <w:right w:val="single" w:sz="4" w:space="0" w:color="auto"/>
            </w:tcBorders>
            <w:shd w:val="clear" w:color="auto" w:fill="auto"/>
            <w:vAlign w:val="center"/>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4B722B"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服务小区同站邻区</w:t>
            </w:r>
          </w:p>
        </w:tc>
        <w:tc>
          <w:tcPr>
            <w:tcW w:w="2540" w:type="dxa"/>
            <w:tcBorders>
              <w:top w:val="nil"/>
              <w:left w:val="nil"/>
              <w:bottom w:val="single" w:sz="4" w:space="0" w:color="auto"/>
              <w:right w:val="single" w:sz="4" w:space="0" w:color="auto"/>
            </w:tcBorders>
            <w:shd w:val="clear" w:color="auto" w:fill="auto"/>
            <w:vAlign w:val="center"/>
            <w:hideMark/>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服务小区同基站的相邻小区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黄色</w:t>
            </w:r>
          </w:p>
        </w:tc>
        <w:tc>
          <w:tcPr>
            <w:tcW w:w="1080" w:type="dxa"/>
            <w:tcBorders>
              <w:top w:val="nil"/>
              <w:left w:val="nil"/>
              <w:bottom w:val="single" w:sz="4" w:space="0" w:color="auto"/>
              <w:right w:val="single" w:sz="4" w:space="0" w:color="auto"/>
            </w:tcBorders>
            <w:shd w:val="clear" w:color="auto" w:fill="auto"/>
            <w:vAlign w:val="center"/>
            <w:hideMark/>
          </w:tcPr>
          <w:p w:rsidR="004B722B" w:rsidRPr="00E73F10" w:rsidRDefault="004B722B"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服务小区同站</w:t>
            </w:r>
            <w:proofErr w:type="gramStart"/>
            <w:r w:rsidRPr="00E73F10">
              <w:rPr>
                <w:rFonts w:ascii="Times New Roman" w:eastAsia="宋体" w:hAnsi="Times New Roman" w:cs="Times New Roman"/>
                <w:color w:val="000000"/>
                <w:kern w:val="0"/>
                <w:sz w:val="18"/>
                <w:szCs w:val="18"/>
              </w:rPr>
              <w:t>邻</w:t>
            </w:r>
            <w:proofErr w:type="gramEnd"/>
            <w:r w:rsidRPr="00E73F10">
              <w:rPr>
                <w:rFonts w:ascii="Times New Roman" w:eastAsia="宋体" w:hAnsi="Times New Roman" w:cs="Times New Roman"/>
                <w:color w:val="000000"/>
                <w:kern w:val="0"/>
                <w:sz w:val="18"/>
                <w:szCs w:val="18"/>
              </w:rPr>
              <w:t>区</w:t>
            </w:r>
            <w:r>
              <w:rPr>
                <w:rFonts w:ascii="Times New Roman" w:eastAsia="宋体" w:hAnsi="Times New Roman" w:cs="Times New Roman"/>
                <w:color w:val="000000"/>
                <w:kern w:val="0"/>
                <w:sz w:val="18"/>
                <w:szCs w:val="18"/>
              </w:rPr>
              <w:t>中心点</w:t>
            </w:r>
          </w:p>
        </w:tc>
        <w:tc>
          <w:tcPr>
            <w:tcW w:w="254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服务小区同站</w:t>
            </w:r>
            <w:proofErr w:type="gramStart"/>
            <w:r w:rsidRPr="00E73F10">
              <w:rPr>
                <w:rFonts w:ascii="Times New Roman" w:eastAsia="宋体" w:hAnsi="Times New Roman" w:cs="Times New Roman"/>
                <w:color w:val="000000"/>
                <w:kern w:val="0"/>
                <w:sz w:val="18"/>
                <w:szCs w:val="18"/>
              </w:rPr>
              <w:t>邻</w:t>
            </w:r>
            <w:proofErr w:type="gramEnd"/>
            <w:r w:rsidRPr="00E73F10">
              <w:rPr>
                <w:rFonts w:ascii="Times New Roman" w:eastAsia="宋体" w:hAnsi="Times New Roman" w:cs="Times New Roman"/>
                <w:color w:val="000000"/>
                <w:kern w:val="0"/>
                <w:sz w:val="18"/>
                <w:szCs w:val="18"/>
              </w:rPr>
              <w:t>区</w:t>
            </w:r>
            <w:r>
              <w:rPr>
                <w:rFonts w:ascii="Times New Roman" w:eastAsia="宋体" w:hAnsi="Times New Roman" w:cs="Times New Roman"/>
                <w:color w:val="000000"/>
                <w:kern w:val="0"/>
                <w:sz w:val="18"/>
                <w:szCs w:val="18"/>
              </w:rPr>
              <w:t>中心点</w:t>
            </w:r>
            <w:r>
              <w:rPr>
                <w:rFonts w:ascii="Times New Roman" w:eastAsia="宋体" w:hAnsi="Times New Roman" w:cs="Times New Roman" w:hint="eastAsia"/>
                <w:color w:val="000000"/>
                <w:kern w:val="0"/>
                <w:sz w:val="18"/>
                <w:szCs w:val="18"/>
              </w:rPr>
              <w:t>显示为“</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p>
        </w:tc>
        <w:tc>
          <w:tcPr>
            <w:tcW w:w="334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根据</w:t>
            </w:r>
            <w:r>
              <w:rPr>
                <w:rFonts w:ascii="Times New Roman" w:eastAsia="宋体" w:hAnsi="Times New Roman" w:cs="Times New Roman"/>
                <w:color w:val="000000"/>
                <w:kern w:val="0"/>
                <w:sz w:val="18"/>
                <w:szCs w:val="18"/>
              </w:rPr>
              <w:t>BSA</w:t>
            </w:r>
            <w:r>
              <w:rPr>
                <w:rFonts w:ascii="Times New Roman" w:eastAsia="宋体" w:hAnsi="Times New Roman" w:cs="Times New Roman"/>
                <w:color w:val="000000"/>
                <w:kern w:val="0"/>
                <w:sz w:val="18"/>
                <w:szCs w:val="18"/>
              </w:rPr>
              <w:t>数据中的扇区中心经纬度进行渲染。</w:t>
            </w:r>
          </w:p>
        </w:tc>
        <w:tc>
          <w:tcPr>
            <w:tcW w:w="136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黄色</w:t>
            </w:r>
          </w:p>
        </w:tc>
        <w:tc>
          <w:tcPr>
            <w:tcW w:w="108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112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定位点与</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定位失败小区连线</w:t>
            </w:r>
          </w:p>
        </w:tc>
        <w:tc>
          <w:tcPr>
            <w:tcW w:w="25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Pr>
                <w:rFonts w:ascii="Times New Roman" w:eastAsia="宋体" w:hAnsi="Times New Roman" w:cs="Times New Roman" w:hint="eastAsia"/>
                <w:color w:val="000000"/>
                <w:kern w:val="0"/>
                <w:sz w:val="18"/>
                <w:szCs w:val="18"/>
              </w:rPr>
              <w:t>与定位点的</w:t>
            </w:r>
            <w:r w:rsidRPr="00E73F10">
              <w:rPr>
                <w:rFonts w:ascii="Times New Roman" w:eastAsia="宋体" w:hAnsi="Times New Roman" w:cs="Times New Roman"/>
                <w:color w:val="000000"/>
                <w:kern w:val="0"/>
                <w:sz w:val="18"/>
                <w:szCs w:val="18"/>
              </w:rPr>
              <w:t>连线</w:t>
            </w:r>
          </w:p>
        </w:tc>
        <w:tc>
          <w:tcPr>
            <w:tcW w:w="33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3B6FED">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PILOT_PHASE_DATA</w:t>
            </w:r>
            <w:r w:rsidRPr="00E73F10">
              <w:rPr>
                <w:rFonts w:ascii="Times New Roman" w:eastAsia="宋体" w:hAnsi="Times New Roman" w:cs="Times New Roman"/>
                <w:color w:val="000000"/>
                <w:kern w:val="0"/>
                <w:sz w:val="18"/>
                <w:szCs w:val="18"/>
              </w:rPr>
              <w:t>表中单行为全</w:t>
            </w:r>
            <w:r w:rsidRPr="00E73F10">
              <w:rPr>
                <w:rFonts w:ascii="Times New Roman" w:eastAsia="宋体" w:hAnsi="Times New Roman" w:cs="Times New Roman"/>
                <w:color w:val="000000"/>
                <w:kern w:val="0"/>
                <w:sz w:val="18"/>
                <w:szCs w:val="18"/>
              </w:rPr>
              <w:t>“***”</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为缺失基站信息，在</w:t>
            </w:r>
            <w:r w:rsidRPr="00E73F10">
              <w:rPr>
                <w:rFonts w:ascii="Times New Roman" w:eastAsia="宋体" w:hAnsi="Times New Roman" w:cs="Times New Roman"/>
                <w:color w:val="000000"/>
                <w:kern w:val="0"/>
                <w:sz w:val="18"/>
                <w:szCs w:val="18"/>
              </w:rPr>
              <w:t>Meas.</w:t>
            </w:r>
            <w:r w:rsidRPr="00E73F10">
              <w:rPr>
                <w:rFonts w:ascii="Times New Roman" w:eastAsia="宋体" w:hAnsi="Times New Roman" w:cs="Times New Roman"/>
                <w:color w:val="000000"/>
                <w:kern w:val="0"/>
                <w:sz w:val="18"/>
                <w:szCs w:val="18"/>
              </w:rPr>
              <w:t>表中该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的所有候选扇区信息。即定位日志</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表</w:t>
            </w:r>
            <w:r w:rsidRPr="00E73F10">
              <w:rPr>
                <w:rFonts w:ascii="Times New Roman" w:eastAsia="宋体" w:hAnsi="Times New Roman" w:cs="Times New Roman"/>
                <w:color w:val="000000"/>
                <w:kern w:val="0"/>
                <w:sz w:val="18"/>
                <w:szCs w:val="18"/>
              </w:rPr>
              <w:t>1</w:t>
            </w:r>
            <w:r w:rsidRPr="00E73F10">
              <w:rPr>
                <w:rFonts w:ascii="Times New Roman" w:eastAsia="宋体" w:hAnsi="Times New Roman" w:cs="Times New Roman"/>
                <w:color w:val="000000"/>
                <w:kern w:val="0"/>
                <w:sz w:val="18"/>
                <w:szCs w:val="18"/>
              </w:rPr>
              <w:t>中</w:t>
            </w:r>
            <w:r w:rsidRPr="00E73F10">
              <w:rPr>
                <w:rFonts w:ascii="Times New Roman" w:eastAsia="宋体" w:hAnsi="Times New Roman" w:cs="Times New Roman"/>
                <w:color w:val="000000"/>
                <w:kern w:val="0"/>
                <w:sz w:val="18"/>
                <w:szCs w:val="18"/>
              </w:rPr>
              <w:t>P/F</w:t>
            </w:r>
            <w:r w:rsidRPr="00E73F10">
              <w:rPr>
                <w:rFonts w:ascii="Times New Roman" w:eastAsia="宋体" w:hAnsi="Times New Roman" w:cs="Times New Roman"/>
                <w:color w:val="000000"/>
                <w:kern w:val="0"/>
                <w:sz w:val="18"/>
                <w:szCs w:val="18"/>
              </w:rPr>
              <w:t>字段为</w:t>
            </w:r>
            <w:r w:rsidRPr="00E73F10">
              <w:rPr>
                <w:rFonts w:ascii="Times New Roman" w:eastAsia="宋体" w:hAnsi="Times New Roman" w:cs="Times New Roman"/>
                <w:color w:val="000000"/>
                <w:kern w:val="0"/>
                <w:sz w:val="18"/>
                <w:szCs w:val="18"/>
              </w:rPr>
              <w:t>"Fail"</w:t>
            </w:r>
            <w:r w:rsidRPr="00E73F10">
              <w:rPr>
                <w:rFonts w:ascii="Times New Roman" w:eastAsia="宋体" w:hAnsi="Times New Roman" w:cs="Times New Roman"/>
                <w:color w:val="000000"/>
                <w:kern w:val="0"/>
                <w:sz w:val="18"/>
                <w:szCs w:val="18"/>
              </w:rPr>
              <w:t>的记录</w:t>
            </w:r>
          </w:p>
        </w:tc>
        <w:tc>
          <w:tcPr>
            <w:tcW w:w="136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红色</w:t>
            </w:r>
          </w:p>
        </w:tc>
        <w:tc>
          <w:tcPr>
            <w:tcW w:w="108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p>
        </w:tc>
        <w:tc>
          <w:tcPr>
            <w:tcW w:w="25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D205E3">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r>
              <w:rPr>
                <w:rFonts w:ascii="Times New Roman" w:eastAsia="宋体" w:hAnsi="Times New Roman" w:cs="Times New Roman" w:hint="eastAsia"/>
                <w:color w:val="000000"/>
                <w:kern w:val="0"/>
                <w:sz w:val="18"/>
                <w:szCs w:val="18"/>
              </w:rPr>
              <w:t>主表</w:t>
            </w:r>
            <w:r>
              <w:rPr>
                <w:rFonts w:ascii="Times New Roman" w:eastAsia="宋体" w:hAnsi="Times New Roman" w:cs="Times New Roman" w:hint="eastAsia"/>
                <w:color w:val="000000"/>
                <w:kern w:val="0"/>
                <w:sz w:val="18"/>
                <w:szCs w:val="18"/>
              </w:rPr>
              <w:t>(BS_SID ),PN1(PN)</w:t>
            </w:r>
          </w:p>
        </w:tc>
        <w:tc>
          <w:tcPr>
            <w:tcW w:w="136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蓝色</w:t>
            </w:r>
          </w:p>
        </w:tc>
        <w:tc>
          <w:tcPr>
            <w:tcW w:w="108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Pr>
                <w:rFonts w:ascii="Times New Roman" w:eastAsia="宋体" w:hAnsi="Times New Roman" w:cs="Times New Roman"/>
                <w:color w:val="000000"/>
                <w:kern w:val="0"/>
                <w:sz w:val="18"/>
                <w:szCs w:val="18"/>
              </w:rPr>
              <w:t>中心点</w:t>
            </w:r>
          </w:p>
        </w:tc>
        <w:tc>
          <w:tcPr>
            <w:tcW w:w="254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Pr>
                <w:rFonts w:ascii="Times New Roman" w:eastAsia="宋体" w:hAnsi="Times New Roman" w:cs="Times New Roman"/>
                <w:color w:val="000000"/>
                <w:kern w:val="0"/>
                <w:sz w:val="18"/>
                <w:szCs w:val="18"/>
              </w:rPr>
              <w:t>中心点显示为</w:t>
            </w:r>
            <w:r>
              <w:rPr>
                <w:rFonts w:ascii="Times New Roman" w:eastAsia="宋体" w:hAnsi="Times New Roman" w:cs="Times New Roman"/>
                <w:color w:val="000000"/>
                <w:kern w:val="0"/>
                <w:sz w:val="18"/>
                <w:szCs w:val="18"/>
              </w:rPr>
              <w:t>“+”</w:t>
            </w:r>
          </w:p>
        </w:tc>
        <w:tc>
          <w:tcPr>
            <w:tcW w:w="3340" w:type="dxa"/>
            <w:tcBorders>
              <w:top w:val="nil"/>
              <w:left w:val="nil"/>
              <w:bottom w:val="single" w:sz="4" w:space="0" w:color="auto"/>
              <w:right w:val="single" w:sz="4" w:space="0" w:color="auto"/>
            </w:tcBorders>
            <w:shd w:val="clear" w:color="auto" w:fill="auto"/>
            <w:vAlign w:val="center"/>
          </w:tcPr>
          <w:p w:rsidR="007C3D25" w:rsidRPr="00E73F10" w:rsidRDefault="007C3D25" w:rsidP="00D205E3">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根据</w:t>
            </w:r>
            <w:r>
              <w:rPr>
                <w:rFonts w:ascii="Times New Roman" w:eastAsia="宋体" w:hAnsi="Times New Roman" w:cs="Times New Roman"/>
                <w:color w:val="000000"/>
                <w:kern w:val="0"/>
                <w:sz w:val="18"/>
                <w:szCs w:val="18"/>
              </w:rPr>
              <w:t>BSA</w:t>
            </w:r>
            <w:r>
              <w:rPr>
                <w:rFonts w:ascii="Times New Roman" w:eastAsia="宋体" w:hAnsi="Times New Roman" w:cs="Times New Roman"/>
                <w:color w:val="000000"/>
                <w:kern w:val="0"/>
                <w:sz w:val="18"/>
                <w:szCs w:val="18"/>
              </w:rPr>
              <w:t>数据中的扇区中心经纬度进行渲染。</w:t>
            </w:r>
          </w:p>
        </w:tc>
        <w:tc>
          <w:tcPr>
            <w:tcW w:w="136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蓝色</w:t>
            </w:r>
          </w:p>
        </w:tc>
        <w:tc>
          <w:tcPr>
            <w:tcW w:w="108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PPHASE</w:t>
            </w:r>
            <w:r w:rsidRPr="00E73F10">
              <w:rPr>
                <w:rFonts w:ascii="Times New Roman" w:eastAsia="宋体" w:hAnsi="Times New Roman" w:cs="Times New Roman"/>
                <w:color w:val="000000"/>
                <w:kern w:val="0"/>
                <w:sz w:val="18"/>
                <w:szCs w:val="18"/>
              </w:rPr>
              <w:t>范围</w:t>
            </w:r>
          </w:p>
        </w:tc>
        <w:tc>
          <w:tcPr>
            <w:tcW w:w="25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ERstRng/PPHASE</w:t>
            </w:r>
            <w:r w:rsidRPr="00E73F10">
              <w:rPr>
                <w:rFonts w:ascii="Times New Roman" w:eastAsia="宋体" w:hAnsi="Times New Roman" w:cs="Times New Roman"/>
                <w:color w:val="000000"/>
                <w:kern w:val="0"/>
                <w:sz w:val="18"/>
                <w:szCs w:val="18"/>
              </w:rPr>
              <w:t>为半径，定位点为圆心的圆</w:t>
            </w:r>
          </w:p>
        </w:tc>
        <w:tc>
          <w:tcPr>
            <w:tcW w:w="334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PILOT_PHASE_DATA</w:t>
            </w:r>
            <w:r w:rsidRPr="00E73F10">
              <w:rPr>
                <w:rFonts w:ascii="Times New Roman" w:eastAsia="宋体" w:hAnsi="Times New Roman" w:cs="Times New Roman"/>
                <w:color w:val="000000"/>
                <w:kern w:val="0"/>
                <w:sz w:val="18"/>
                <w:szCs w:val="18"/>
              </w:rPr>
              <w:t>表中单行为全</w:t>
            </w:r>
            <w:r w:rsidRPr="00E73F10">
              <w:rPr>
                <w:rFonts w:ascii="Times New Roman" w:eastAsia="宋体" w:hAnsi="Times New Roman" w:cs="Times New Roman"/>
                <w:color w:val="000000"/>
                <w:kern w:val="0"/>
                <w:sz w:val="18"/>
                <w:szCs w:val="18"/>
              </w:rPr>
              <w:t>“***”</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为缺失基站信息，取</w:t>
            </w:r>
            <w:r w:rsidRPr="00E73F10">
              <w:rPr>
                <w:rFonts w:ascii="Times New Roman" w:eastAsia="宋体" w:hAnsi="Times New Roman" w:cs="Times New Roman"/>
                <w:color w:val="000000"/>
                <w:kern w:val="0"/>
                <w:sz w:val="18"/>
                <w:szCs w:val="18"/>
              </w:rPr>
              <w:t>PPHASE</w:t>
            </w:r>
            <w:r w:rsidRPr="00E73F10">
              <w:rPr>
                <w:rFonts w:ascii="Times New Roman" w:eastAsia="宋体" w:hAnsi="Times New Roman" w:cs="Times New Roman"/>
                <w:color w:val="000000"/>
                <w:kern w:val="0"/>
                <w:sz w:val="18"/>
                <w:szCs w:val="18"/>
              </w:rPr>
              <w:t>列字段信息</w:t>
            </w:r>
            <w:r>
              <w:rPr>
                <w:rFonts w:ascii="Times New Roman" w:eastAsia="宋体" w:hAnsi="Times New Roman" w:cs="Times New Roman"/>
                <w:color w:val="000000"/>
                <w:kern w:val="0"/>
                <w:sz w:val="18"/>
                <w:szCs w:val="18"/>
              </w:rPr>
              <w:t>（点为主表的定位点，以它为圆心，以</w:t>
            </w:r>
            <w:r>
              <w:rPr>
                <w:rFonts w:ascii="Times New Roman" w:eastAsia="宋体" w:hAnsi="Times New Roman" w:cs="Times New Roman"/>
                <w:color w:val="000000"/>
                <w:kern w:val="0"/>
                <w:sz w:val="18"/>
                <w:szCs w:val="18"/>
              </w:rPr>
              <w:t>PN1</w:t>
            </w:r>
            <w:r>
              <w:rPr>
                <w:rFonts w:ascii="Times New Roman" w:eastAsia="宋体" w:hAnsi="Times New Roman" w:cs="Times New Roman"/>
                <w:color w:val="000000"/>
                <w:kern w:val="0"/>
                <w:sz w:val="18"/>
                <w:szCs w:val="18"/>
              </w:rPr>
              <w:t>的</w:t>
            </w:r>
            <w:r>
              <w:rPr>
                <w:rFonts w:ascii="Times New Roman" w:eastAsia="宋体" w:hAnsi="Times New Roman" w:cs="Times New Roman"/>
                <w:color w:val="000000"/>
                <w:kern w:val="0"/>
                <w:sz w:val="18"/>
                <w:szCs w:val="18"/>
              </w:rPr>
              <w:t>PPHASE</w:t>
            </w:r>
            <w:r>
              <w:rPr>
                <w:rFonts w:ascii="Times New Roman" w:eastAsia="宋体" w:hAnsi="Times New Roman" w:cs="Times New Roman"/>
                <w:color w:val="000000"/>
                <w:kern w:val="0"/>
                <w:sz w:val="18"/>
                <w:szCs w:val="18"/>
              </w:rPr>
              <w:t>的绝对值为半径的圆）</w:t>
            </w:r>
          </w:p>
        </w:tc>
        <w:tc>
          <w:tcPr>
            <w:tcW w:w="136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紫色</w:t>
            </w:r>
          </w:p>
        </w:tc>
        <w:tc>
          <w:tcPr>
            <w:tcW w:w="1080" w:type="dxa"/>
            <w:tcBorders>
              <w:top w:val="nil"/>
              <w:left w:val="nil"/>
              <w:bottom w:val="single" w:sz="4" w:space="0" w:color="auto"/>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0439F5">
        <w:trPr>
          <w:trHeight w:val="900"/>
        </w:trPr>
        <w:tc>
          <w:tcPr>
            <w:tcW w:w="1560" w:type="dxa"/>
            <w:tcBorders>
              <w:top w:val="nil"/>
              <w:left w:val="single" w:sz="4" w:space="0" w:color="auto"/>
              <w:bottom w:val="nil"/>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lastRenderedPageBreak/>
              <w:t>PNinc</w:t>
            </w:r>
            <w:r w:rsidRPr="00E73F10">
              <w:rPr>
                <w:rFonts w:ascii="Times New Roman" w:eastAsia="宋体" w:hAnsi="Times New Roman" w:cs="Times New Roman"/>
                <w:color w:val="000000"/>
                <w:kern w:val="0"/>
                <w:sz w:val="18"/>
                <w:szCs w:val="18"/>
              </w:rPr>
              <w:t>范围内的疑似定位失败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的小区</w:t>
            </w:r>
          </w:p>
        </w:tc>
        <w:tc>
          <w:tcPr>
            <w:tcW w:w="2540" w:type="dxa"/>
            <w:tcBorders>
              <w:top w:val="nil"/>
              <w:left w:val="nil"/>
              <w:bottom w:val="nil"/>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与定位失败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相差在一个服务小区</w:t>
            </w:r>
            <w:r w:rsidRPr="00E73F10">
              <w:rPr>
                <w:rFonts w:ascii="Times New Roman" w:eastAsia="宋体" w:hAnsi="Times New Roman" w:cs="Times New Roman"/>
                <w:color w:val="000000"/>
                <w:kern w:val="0"/>
                <w:sz w:val="18"/>
                <w:szCs w:val="18"/>
              </w:rPr>
              <w:t>PNinc</w:t>
            </w:r>
            <w:r w:rsidRPr="00E73F10">
              <w:rPr>
                <w:rFonts w:ascii="Times New Roman" w:eastAsia="宋体" w:hAnsi="Times New Roman" w:cs="Times New Roman"/>
                <w:color w:val="000000"/>
                <w:kern w:val="0"/>
                <w:sz w:val="18"/>
                <w:szCs w:val="18"/>
              </w:rPr>
              <w:t>以内（不含等于）的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nil"/>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nil"/>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橙色</w:t>
            </w:r>
          </w:p>
        </w:tc>
        <w:tc>
          <w:tcPr>
            <w:tcW w:w="1080" w:type="dxa"/>
            <w:tcBorders>
              <w:top w:val="nil"/>
              <w:left w:val="nil"/>
              <w:bottom w:val="nil"/>
              <w:right w:val="single" w:sz="4" w:space="0" w:color="auto"/>
            </w:tcBorders>
            <w:shd w:val="clear" w:color="auto" w:fill="auto"/>
            <w:vAlign w:val="center"/>
            <w:hideMark/>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7C3D25" w:rsidRPr="00E73F10" w:rsidTr="00E73F10">
        <w:trPr>
          <w:trHeight w:val="900"/>
        </w:trPr>
        <w:tc>
          <w:tcPr>
            <w:tcW w:w="1560" w:type="dxa"/>
            <w:tcBorders>
              <w:top w:val="nil"/>
              <w:left w:val="single" w:sz="4" w:space="0" w:color="auto"/>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PNinc</w:t>
            </w:r>
            <w:r w:rsidRPr="00E73F10">
              <w:rPr>
                <w:rFonts w:ascii="Times New Roman" w:eastAsia="宋体" w:hAnsi="Times New Roman" w:cs="Times New Roman"/>
                <w:color w:val="000000"/>
                <w:kern w:val="0"/>
                <w:sz w:val="18"/>
                <w:szCs w:val="18"/>
              </w:rPr>
              <w:t>范围内的疑似定位失败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的小区</w:t>
            </w:r>
            <w:r>
              <w:rPr>
                <w:rFonts w:ascii="Times New Roman" w:eastAsia="宋体" w:hAnsi="Times New Roman" w:cs="Times New Roman"/>
                <w:color w:val="000000"/>
                <w:kern w:val="0"/>
                <w:sz w:val="18"/>
                <w:szCs w:val="18"/>
              </w:rPr>
              <w:t>中心点</w:t>
            </w:r>
          </w:p>
        </w:tc>
        <w:tc>
          <w:tcPr>
            <w:tcW w:w="254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PNinc</w:t>
            </w:r>
            <w:r w:rsidRPr="00E73F10">
              <w:rPr>
                <w:rFonts w:ascii="Times New Roman" w:eastAsia="宋体" w:hAnsi="Times New Roman" w:cs="Times New Roman"/>
                <w:color w:val="000000"/>
                <w:kern w:val="0"/>
                <w:sz w:val="18"/>
                <w:szCs w:val="18"/>
              </w:rPr>
              <w:t>范围内的疑似定位失败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的小区</w:t>
            </w:r>
            <w:r>
              <w:rPr>
                <w:rFonts w:ascii="Times New Roman" w:eastAsia="宋体" w:hAnsi="Times New Roman" w:cs="Times New Roman"/>
                <w:color w:val="000000"/>
                <w:kern w:val="0"/>
                <w:sz w:val="18"/>
                <w:szCs w:val="18"/>
              </w:rPr>
              <w:t>中心点显示为</w:t>
            </w:r>
            <w:r>
              <w:rPr>
                <w:rFonts w:ascii="Times New Roman" w:eastAsia="宋体" w:hAnsi="Times New Roman" w:cs="Times New Roman"/>
                <w:color w:val="000000"/>
                <w:kern w:val="0"/>
                <w:sz w:val="18"/>
                <w:szCs w:val="18"/>
              </w:rPr>
              <w:t>“+”</w:t>
            </w:r>
          </w:p>
        </w:tc>
        <w:tc>
          <w:tcPr>
            <w:tcW w:w="334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根据</w:t>
            </w:r>
            <w:r>
              <w:rPr>
                <w:rFonts w:ascii="Times New Roman" w:eastAsia="宋体" w:hAnsi="Times New Roman" w:cs="Times New Roman"/>
                <w:color w:val="000000"/>
                <w:kern w:val="0"/>
                <w:sz w:val="18"/>
                <w:szCs w:val="18"/>
              </w:rPr>
              <w:t>BSA</w:t>
            </w:r>
            <w:r>
              <w:rPr>
                <w:rFonts w:ascii="Times New Roman" w:eastAsia="宋体" w:hAnsi="Times New Roman" w:cs="Times New Roman"/>
                <w:color w:val="000000"/>
                <w:kern w:val="0"/>
                <w:sz w:val="18"/>
                <w:szCs w:val="18"/>
              </w:rPr>
              <w:t>数据中的扇区中心经纬度进行渲染。</w:t>
            </w:r>
          </w:p>
        </w:tc>
        <w:tc>
          <w:tcPr>
            <w:tcW w:w="136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橙色</w:t>
            </w:r>
          </w:p>
        </w:tc>
        <w:tc>
          <w:tcPr>
            <w:tcW w:w="1080" w:type="dxa"/>
            <w:tcBorders>
              <w:top w:val="nil"/>
              <w:left w:val="nil"/>
              <w:bottom w:val="single" w:sz="4" w:space="0" w:color="auto"/>
              <w:right w:val="single" w:sz="4" w:space="0" w:color="auto"/>
            </w:tcBorders>
            <w:shd w:val="clear" w:color="auto" w:fill="auto"/>
            <w:vAlign w:val="center"/>
          </w:tcPr>
          <w:p w:rsidR="007C3D25" w:rsidRPr="00E73F10" w:rsidRDefault="007C3D25"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bl>
    <w:p w:rsidR="006C52F7" w:rsidRDefault="006C52F7" w:rsidP="00E73F10">
      <w:pPr>
        <w:pStyle w:val="a3"/>
        <w:ind w:left="420" w:firstLineChars="0" w:firstLine="0"/>
      </w:pPr>
      <w:r>
        <w:rPr>
          <w:rFonts w:hint="eastAsia"/>
        </w:rPr>
        <w:t>注：所有根据</w:t>
      </w:r>
      <w:r>
        <w:rPr>
          <w:rFonts w:hint="eastAsia"/>
        </w:rPr>
        <w:t>BSA</w:t>
      </w:r>
      <w:r>
        <w:rPr>
          <w:rFonts w:hint="eastAsia"/>
        </w:rPr>
        <w:t>数据渲染的扇区均要渲染该扇区的扇区中心点。渲染符号为</w:t>
      </w:r>
      <w:proofErr w:type="gramStart"/>
      <w:r>
        <w:t>”</w:t>
      </w:r>
      <w:proofErr w:type="gramEnd"/>
      <w:r>
        <w:rPr>
          <w:rFonts w:hint="eastAsia"/>
        </w:rPr>
        <w:t>+</w:t>
      </w:r>
      <w:proofErr w:type="gramStart"/>
      <w:r>
        <w:t>”</w:t>
      </w:r>
      <w:proofErr w:type="gramEnd"/>
      <w:r>
        <w:t>，渲染颜色为和对应的小区颜色一致。</w:t>
      </w:r>
      <w:proofErr w:type="gramStart"/>
      <w:r>
        <w:t>图层在扇区图层之上</w:t>
      </w:r>
      <w:proofErr w:type="gramEnd"/>
      <w:r>
        <w:t>。</w:t>
      </w:r>
    </w:p>
    <w:p w:rsidR="00E73F10" w:rsidRDefault="00E73F10" w:rsidP="00E73F10">
      <w:pPr>
        <w:pStyle w:val="a3"/>
        <w:ind w:left="420" w:firstLineChars="0" w:firstLine="0"/>
      </w:pPr>
      <w:r>
        <w:rPr>
          <w:rFonts w:hint="eastAsia"/>
        </w:rPr>
        <w:t>注意的是，扇区按如下方式画图：</w:t>
      </w:r>
      <w:r w:rsidR="007C3D25">
        <w:rPr>
          <w:rFonts w:hint="eastAsia"/>
        </w:rPr>
        <w:t>FLC</w:t>
      </w:r>
      <w:r w:rsidR="007C3D25">
        <w:rPr>
          <w:rFonts w:hint="eastAsia"/>
        </w:rPr>
        <w:t>那条虚线需要渲染。</w:t>
      </w:r>
    </w:p>
    <w:p w:rsidR="00112514" w:rsidRDefault="007C3D25" w:rsidP="00E73F10">
      <w:pPr>
        <w:pStyle w:val="a3"/>
        <w:ind w:left="420" w:firstLineChars="0" w:firstLine="0"/>
      </w:pPr>
      <w:r w:rsidRPr="000439F5">
        <w:rPr>
          <w:rFonts w:ascii="楷体_GB2312" w:eastAsia="楷体_GB2312"/>
          <w:noProof/>
          <w:kern w:val="0"/>
          <w:sz w:val="24"/>
        </w:rPr>
        <mc:AlternateContent>
          <mc:Choice Requires="wpc">
            <w:drawing>
              <wp:inline distT="0" distB="0" distL="0" distR="0" wp14:anchorId="5740898C" wp14:editId="61E9AA08">
                <wp:extent cx="2516505" cy="2357120"/>
                <wp:effectExtent l="0" t="0" r="0" b="0"/>
                <wp:docPr id="67" name="画布 6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52" name="组合 44"/>
                        <wpg:cNvGrpSpPr>
                          <a:grpSpLocks/>
                        </wpg:cNvGrpSpPr>
                        <wpg:grpSpPr bwMode="auto">
                          <a:xfrm>
                            <a:off x="385901" y="267402"/>
                            <a:ext cx="2126604" cy="1991317"/>
                            <a:chOff x="0" y="0"/>
                            <a:chExt cx="21266" cy="19913"/>
                          </a:xfrm>
                        </wpg:grpSpPr>
                        <wps:wsp>
                          <wps:cNvPr id="53" name="Text Box 4"/>
                          <wps:cNvSpPr txBox="1">
                            <a:spLocks noChangeArrowheads="1"/>
                          </wps:cNvSpPr>
                          <wps:spPr bwMode="auto">
                            <a:xfrm>
                              <a:off x="0" y="16814"/>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7C3D25">
                                <w:r>
                                  <w:rPr>
                                    <w:rFonts w:hint="eastAsia"/>
                                  </w:rPr>
                                  <w:t>FLC*30.5</w:t>
                                </w:r>
                              </w:p>
                            </w:txbxContent>
                          </wps:txbx>
                          <wps:bodyPr rot="0" vert="horz" wrap="square" lIns="91440" tIns="45720" rIns="91440" bIns="45720" anchor="t" anchorCtr="0" upright="1">
                            <a:noAutofit/>
                          </wps:bodyPr>
                        </wps:wsp>
                        <wps:wsp>
                          <wps:cNvPr id="54" name="Text Box 5"/>
                          <wps:cNvSpPr txBox="1">
                            <a:spLocks noChangeArrowheads="1"/>
                          </wps:cNvSpPr>
                          <wps:spPr bwMode="auto">
                            <a:xfrm>
                              <a:off x="8299" y="15868"/>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7C3D25">
                                <w:r>
                                  <w:rPr>
                                    <w:rFonts w:hint="eastAsia"/>
                                  </w:rPr>
                                  <w:t>MAR</w:t>
                                </w:r>
                              </w:p>
                            </w:txbxContent>
                          </wps:txbx>
                          <wps:bodyPr rot="0" vert="horz" wrap="square" lIns="91440" tIns="45720" rIns="91440" bIns="45720" anchor="t" anchorCtr="0" upright="1">
                            <a:noAutofit/>
                          </wps:bodyPr>
                        </wps:wsp>
                        <wpg:grpSp>
                          <wpg:cNvPr id="55" name="Group 6"/>
                          <wpg:cNvGrpSpPr>
                            <a:grpSpLocks/>
                          </wpg:cNvGrpSpPr>
                          <wpg:grpSpPr bwMode="auto">
                            <a:xfrm rot="2095794">
                              <a:off x="0" y="0"/>
                              <a:ext cx="15074" cy="18224"/>
                              <a:chOff x="5053" y="6908"/>
                              <a:chExt cx="2058" cy="2488"/>
                            </a:xfrm>
                          </wpg:grpSpPr>
                          <wps:wsp>
                            <wps:cNvPr id="56" name="Arc 7"/>
                            <wps:cNvSpPr>
                              <a:spLocks/>
                            </wps:cNvSpPr>
                            <wps:spPr bwMode="auto">
                              <a:xfrm rot="-2700000">
                                <a:off x="5355" y="7527"/>
                                <a:ext cx="1455" cy="1454"/>
                              </a:xfrm>
                              <a:custGeom>
                                <a:avLst/>
                                <a:gdLst>
                                  <a:gd name="T0" fmla="*/ 0 w 21600"/>
                                  <a:gd name="T1" fmla="*/ 0 h 21600"/>
                                  <a:gd name="T2" fmla="*/ 1455 w 21600"/>
                                  <a:gd name="T3" fmla="*/ 1454 h 21600"/>
                                  <a:gd name="T4" fmla="*/ 0 w 21600"/>
                                  <a:gd name="T5" fmla="*/ 145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AutoShape 8"/>
                            <wps:cNvCnPr>
                              <a:cxnSpLocks noChangeShapeType="1"/>
                            </wps:cNvCnPr>
                            <wps:spPr bwMode="auto">
                              <a:xfrm flipH="1">
                                <a:off x="6082"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AutoShape 9"/>
                            <wps:cNvCnPr>
                              <a:cxnSpLocks noChangeShapeType="1"/>
                            </wps:cNvCnPr>
                            <wps:spPr bwMode="auto">
                              <a:xfrm>
                                <a:off x="5053"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Arc 10"/>
                            <wps:cNvSpPr>
                              <a:spLocks/>
                            </wps:cNvSpPr>
                            <wps:spPr bwMode="auto">
                              <a:xfrm rot="-2700000">
                                <a:off x="5876" y="8797"/>
                                <a:ext cx="401" cy="401"/>
                              </a:xfrm>
                              <a:custGeom>
                                <a:avLst/>
                                <a:gdLst>
                                  <a:gd name="T0" fmla="*/ 0 w 21600"/>
                                  <a:gd name="T1" fmla="*/ 0 h 21600"/>
                                  <a:gd name="T2" fmla="*/ 401 w 21600"/>
                                  <a:gd name="T3" fmla="*/ 401 h 21600"/>
                                  <a:gd name="T4" fmla="*/ 0 w 21600"/>
                                  <a:gd name="T5" fmla="*/ 401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AutoShape 11"/>
                            <wps:cNvSpPr>
                              <a:spLocks/>
                            </wps:cNvSpPr>
                            <wps:spPr bwMode="auto">
                              <a:xfrm rot="2659235">
                                <a:off x="6233" y="9004"/>
                                <a:ext cx="135" cy="392"/>
                              </a:xfrm>
                              <a:prstGeom prst="rightBrace">
                                <a:avLst>
                                  <a:gd name="adj1" fmla="val 241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1" name="AutoShape 12"/>
                            <wps:cNvSpPr>
                              <a:spLocks/>
                            </wps:cNvSpPr>
                            <wps:spPr bwMode="auto">
                              <a:xfrm rot="2659235">
                                <a:off x="6734" y="8167"/>
                                <a:ext cx="135" cy="1051"/>
                              </a:xfrm>
                              <a:prstGeom prst="rightBrace">
                                <a:avLst>
                                  <a:gd name="adj1" fmla="val 6487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AutoShape 13"/>
                            <wps:cNvCnPr>
                              <a:cxnSpLocks noChangeShapeType="1"/>
                            </wps:cNvCnPr>
                            <wps:spPr bwMode="auto">
                              <a:xfrm flipV="1">
                                <a:off x="6076" y="6908"/>
                                <a:ext cx="0" cy="2373"/>
                              </a:xfrm>
                              <a:prstGeom prst="straightConnector1">
                                <a:avLst/>
                              </a:prstGeom>
                              <a:noFill/>
                              <a:ln w="317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g:grpSp>
                        <wps:wsp>
                          <wps:cNvPr id="63" name="Text Box 14"/>
                          <wps:cNvSpPr txBox="1">
                            <a:spLocks noChangeArrowheads="1"/>
                          </wps:cNvSpPr>
                          <wps:spPr bwMode="auto">
                            <a:xfrm>
                              <a:off x="11804" y="3346"/>
                              <a:ext cx="9462"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7C3D25">
                                <w:r>
                                  <w:rPr>
                                    <w:rFonts w:hint="eastAsia"/>
                                  </w:rPr>
                                  <w:t>方位角</w:t>
                                </w:r>
                              </w:p>
                            </w:txbxContent>
                          </wps:txbx>
                          <wps:bodyPr rot="0" vert="horz" wrap="square" lIns="91440" tIns="45720" rIns="91440" bIns="45720" anchor="t" anchorCtr="0" upright="1">
                            <a:noAutofit/>
                          </wps:bodyPr>
                        </wps:wsp>
                        <wps:wsp>
                          <wps:cNvPr id="64" name="Text Box 15"/>
                          <wps:cNvSpPr txBox="1">
                            <a:spLocks noChangeArrowheads="1"/>
                          </wps:cNvSpPr>
                          <wps:spPr bwMode="auto">
                            <a:xfrm>
                              <a:off x="2343" y="7363"/>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7C3D25">
                                <w:r>
                                  <w:rPr>
                                    <w:rFonts w:hint="eastAsia"/>
                                  </w:rPr>
                                  <w:t>张角</w:t>
                                </w:r>
                              </w:p>
                            </w:txbxContent>
                          </wps:txbx>
                          <wps:bodyPr rot="0" vert="horz" wrap="square" lIns="91440" tIns="45720" rIns="91440" bIns="45720" anchor="t" anchorCtr="0" upright="1">
                            <a:noAutofit/>
                          </wps:bodyPr>
                        </wps:wsp>
                        <wps:wsp>
                          <wps:cNvPr id="65" name="Arc 16"/>
                          <wps:cNvSpPr>
                            <a:spLocks/>
                          </wps:cNvSpPr>
                          <wps:spPr bwMode="auto">
                            <a:xfrm rot="-593264">
                              <a:off x="2241" y="9055"/>
                              <a:ext cx="6287" cy="6280"/>
                            </a:xfrm>
                            <a:custGeom>
                              <a:avLst/>
                              <a:gdLst>
                                <a:gd name="T0" fmla="*/ 0 w 21600"/>
                                <a:gd name="T1" fmla="*/ 0 h 21600"/>
                                <a:gd name="T2" fmla="*/ 628650 w 21600"/>
                                <a:gd name="T3" fmla="*/ 628015 h 21600"/>
                                <a:gd name="T4" fmla="*/ 0 w 21600"/>
                                <a:gd name="T5" fmla="*/ 62801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3175">
                              <a:solidFill>
                                <a:srgbClr val="000000"/>
                              </a:solidFill>
                              <a:prstDash val="sysDot"/>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6" name="文本框 43"/>
                        <wps:cNvSpPr txBox="1">
                          <a:spLocks noChangeArrowheads="1"/>
                        </wps:cNvSpPr>
                        <wps:spPr bwMode="auto">
                          <a:xfrm rot="2129140">
                            <a:off x="821302" y="1313511"/>
                            <a:ext cx="306301" cy="28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Pr="00A4584F" w:rsidRDefault="009E1B19" w:rsidP="007C3D25">
                              <w:pPr>
                                <w:rPr>
                                  <w:b/>
                                </w:rPr>
                              </w:pPr>
                              <w:r w:rsidRPr="00A4584F">
                                <w:rPr>
                                  <w:rFonts w:hint="eastAsia"/>
                                  <w:b/>
                                </w:rPr>
                                <w:t>+</w:t>
                              </w:r>
                            </w:p>
                          </w:txbxContent>
                        </wps:txbx>
                        <wps:bodyPr rot="0" vert="horz" wrap="square" lIns="91440" tIns="45720" rIns="91440" bIns="45720" anchor="t" anchorCtr="0" upright="1">
                          <a:noAutofit/>
                        </wps:bodyPr>
                      </wps:wsp>
                    </wpc:wpc>
                  </a:graphicData>
                </a:graphic>
              </wp:inline>
            </w:drawing>
          </mc:Choice>
          <mc:Fallback>
            <w:pict>
              <v:group id="画布 67" o:spid="_x0000_s1044" editas="canvas" style="width:198.15pt;height:185.6pt;mso-position-horizontal-relative:char;mso-position-vertical-relative:line" coordsize="25165,2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">
                <v:shape id="_x0000_s1045" type="#_x0000_t75" style="position:absolute;width:25165;height:23571;visibility:visible;mso-wrap-style:square">
                  <v:fill o:detectmouseclick="t"/>
                  <v:path o:connecttype="none"/>
                </v:shape>
                <v:group id="组合 44" o:spid="_x0000_s1046" style="position:absolute;left:3859;top:2674;width:21266;height:19913" coordsize="21266,19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 id="Text Box 4" o:spid="_x0000_s1047" type="#_x0000_t202" style="position:absolute;top:16814;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244F85" w:rsidRDefault="00244F85" w:rsidP="007C3D25">
                          <w:r>
                            <w:rPr>
                              <w:rFonts w:hint="eastAsia"/>
                            </w:rPr>
                            <w:t>FLC*30.5</w:t>
                          </w:r>
                        </w:p>
                      </w:txbxContent>
                    </v:textbox>
                  </v:shape>
                  <v:shape id="Text Box 5" o:spid="_x0000_s1048" type="#_x0000_t202" style="position:absolute;left:8299;top:15868;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244F85" w:rsidRDefault="00244F85" w:rsidP="007C3D25">
                          <w:r>
                            <w:rPr>
                              <w:rFonts w:hint="eastAsia"/>
                            </w:rPr>
                            <w:t>MAR</w:t>
                          </w:r>
                        </w:p>
                      </w:txbxContent>
                    </v:textbox>
                  </v:shape>
                  <v:group id="Group 6" o:spid="_x0000_s1049" style="position:absolute;width:15074;height:18224;rotation:2289166fd" coordorigin="5053,6908" coordsize="2058,2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CArabFAAAA2wAA&#10;AA8AAAAAAAAAAAAAAAAAqgIAAGRycy9kb3ducmV2LnhtbFBLBQYAAAAABAAEAPoAAACcAwAAAAA=&#10;">
                    <v:shape id="Arc 7" o:spid="_x0000_s1050" style="position:absolute;left:5355;top:7527;width:1455;height:1454;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JYxcUA&#10;AADbAAAADwAAAGRycy9kb3ducmV2LnhtbESPQWvCQBSE74L/YXlCL1I3CoqkrqKiRexFY6F4e2Sf&#10;STD7Nma3JvXXdwsFj8PMfMPMFq0pxZ1qV1hWMBxEIIhTqwvOFHyetq9TEM4jaywtk4IfcrCYdzsz&#10;jLVt+Ej3xGciQNjFqCD3voqldGlOBt3AVsTBu9jaoA+yzqSusQlwU8pRFE2kwYLDQo4VrXNKr8m3&#10;UUDHj93t/XEe78v+oSnkCjfJ102pl167fAPhqfXP8H97pxWMJ/D3Jfw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ljFxQAAANsAAAAPAAAAAAAAAAAAAAAAAJgCAABkcnMv&#10;ZG93bnJldi54bWxQSwUGAAAAAAQABAD1AAAAigMAAAAA&#10;" path="m-1,nfc11929,,21600,9670,21600,21600em-1,nsc11929,,21600,9670,21600,21600l,21600,-1,xe" filled="f">
                      <v:path arrowok="t" o:extrusionok="f" o:connecttype="custom" o:connectlocs="0,0;98,98;0,98" o:connectangles="0,0,0"/>
                    </v:shape>
                    <v:shape id="AutoShape 8" o:spid="_x0000_s1051" type="#_x0000_t32" style="position:absolute;left:6082;top:8254;width:1029;height:1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4b4sQAAADbAAAADwAAAGRycy9kb3ducmV2LnhtbESPQWsCMRSE74X+h/AEL0WzK1Rla5RS&#10;EMSDUN2Dx0fyuru4edkmcV3/vSkUPA4z8w2z2gy2FT350DhWkE8zEMTamYYrBeVpO1mCCBHZYOuY&#10;FNwpwGb9+rLCwrgbf1N/jJVIEA4FKqhj7Aopg67JYpi6jjh5P85bjEn6ShqPtwS3rZxl2VxabDgt&#10;1NjRV036crxaBc2+PJT922/0ernPzz4Pp3OrlRqPhs8PEJGG+Az/t3dGwfsC/r6kH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jhvixAAAANsAAAAPAAAAAAAAAAAA&#10;AAAAAKECAABkcnMvZG93bnJldi54bWxQSwUGAAAAAAQABAD5AAAAkgMAAAAA&#10;"/>
                    <v:shape id="AutoShape 9" o:spid="_x0000_s1052" type="#_x0000_t32" style="position:absolute;left:5053;top:8254;width:1029;height:1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U/e8EAAADbAAAADwAAAGRycy9kb3ducmV2LnhtbERPTWsCMRC9F/wPYYReimYtKGU1yloQ&#10;quBBrfdxM26Cm8m6ibr+++ZQ8Ph437NF52pxpzZYzwpGwwwEcem15UrB72E1+AIRIrLG2jMpeFKA&#10;xbz3NsNc+wfv6L6PlUghHHJUYGJscilDachhGPqGOHFn3zqMCbaV1C0+Urir5WeWTaRDy6nBYEPf&#10;hsrL/uYUbNejZXEydr3ZXe12vCrqW/VxVOq93xVTEJG6+BL/u3+0gnEam76kHyDn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FT97wQAAANsAAAAPAAAAAAAAAAAAAAAA&#10;AKECAABkcnMvZG93bnJldi54bWxQSwUGAAAAAAQABAD5AAAAjwMAAAAA&#10;"/>
                    <v:shape id="Arc 10" o:spid="_x0000_s1053" style="position:absolute;left:5876;top:8797;width:401;height:401;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8CcQA&#10;AADbAAAADwAAAGRycy9kb3ducmV2LnhtbESPQWvCQBSE70L/w/IKvenGQqTGbEQqll6KaAO9PrPP&#10;JJp9G7LbmPrrXaHgcZiZb5h0OZhG9NS52rKC6SQCQVxYXXOpIP/ejN9AOI+ssbFMCv7IwTJ7GqWY&#10;aHvhHfV7X4oAYZeggsr7NpHSFRUZdBPbEgfvaDuDPsiulLrDS4CbRr5G0UwarDksVNjSe0XFef9r&#10;FKw3h3X8kdvr9tTH9ot0Pj/85Eq9PA+rBQhPg3+E/9ufWkE8h/uX8ANkd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DPAnEAAAA2wAAAA8AAAAAAAAAAAAAAAAAmAIAAGRycy9k&#10;b3ducmV2LnhtbFBLBQYAAAAABAAEAPUAAACJAwAAAAA=&#10;" path="m-1,nfc11929,,21600,9670,21600,21600em-1,nsc11929,,21600,9670,21600,21600l,21600,-1,xe" filled="f">
                      <v:stroke dashstyle="dash"/>
                      <v:path arrowok="t" o:extrusionok="f" o:connecttype="custom" o:connectlocs="0,0;7,7;0,7" o:connectangles="0,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1" o:spid="_x0000_s1054" type="#_x0000_t88" style="position:absolute;left:6233;top:9004;width:135;height:392;rotation:29045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pkucAA&#10;AADbAAAADwAAAGRycy9kb3ducmV2LnhtbERPPWvDMBDdA/kP4gLdYikdTONaDmmh0LV2ach2WFfb&#10;jXVSLDVx/n01FDI+3ne5m+0oLjSFwbGGTaZAELfODNxp+Gze1k8gQkQ2ODomDTcKsKuWixIL4678&#10;QZc6diKFcChQQx+jL6QMbU8WQ+Y8ceK+3WQxJjh10kx4TeF2lI9K5dLiwKmhR0+vPbWn+tdqOP7s&#10;z9KHk1cvX77JD/NNddtB64fVvH8GEWmOd/G/+91oyNP69CX9AFn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NpkucAAAADbAAAADwAAAAAAAAAAAAAAAACYAgAAZHJzL2Rvd25y&#10;ZXYueG1sUEsFBgAAAAAEAAQA9QAAAIUDAAAAAA==&#10;"/>
                    <v:shape id="AutoShape 12" o:spid="_x0000_s1055" type="#_x0000_t88" style="position:absolute;left:6734;top:8167;width:135;height:1051;rotation:29045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bBIsMA&#10;AADbAAAADwAAAGRycy9kb3ducmV2LnhtbESPwWrDMBBE74X8g9hAb42UHkzrRDZOoJBrk9LS22Jt&#10;bMfWSrGUxPn7qlDocZiZN8y6nOwgrjSGzrGG5UKBIK6d6bjR8HF4e3oBESKywcExabhTgLKYPawx&#10;N+7G73Tdx0YkCIccNbQx+lzKULdkMSycJ07e0Y0WY5JjI82ItwS3g3xWKpMWO04LLXratlT3+4vV&#10;8H2qztKH3qvNpz9kX9NdNa+d1o/zqVqBiDTF//Bfe2c0ZEv4/ZJ+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bBIsMAAADbAAAADwAAAAAAAAAAAAAAAACYAgAAZHJzL2Rv&#10;d25yZXYueG1sUEsFBgAAAAAEAAQA9QAAAIgDAAAAAA==&#10;"/>
                    <v:shape id="AutoShape 13" o:spid="_x0000_s1056" type="#_x0000_t32" style="position:absolute;left:6076;top:6908;width:0;height:2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mT6MYAAADbAAAADwAAAGRycy9kb3ducmV2LnhtbESPQWvCQBSE74X+h+UVvNVNcgiSuoqI&#10;hkLpwRiQ3l6zr0kw+zZkVxP7691CweMwM98wy/VkOnGlwbWWFcTzCARxZXXLtYLyuH9dgHAeWWNn&#10;mRTcyMF69fy0xEzbkQ90LXwtAoRdhgoa7/tMSlc1ZNDNbU8cvB87GPRBDrXUA44BbjqZRFEqDbYc&#10;FhrsadtQdS4uRkGf+4/dqczL/eHyuSm2Ufz1/RsrNXuZNm8gPE3+Ef5vv2sFaQJ/X8IP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5k+jGAAAA2wAAAA8AAAAAAAAA&#10;AAAAAAAAoQIAAGRycy9kb3ducmV2LnhtbFBLBQYAAAAABAAEAPkAAACUAwAAAAA=&#10;" strokeweight=".25pt">
                      <v:stroke dashstyle="1 1" endarrow="block"/>
                    </v:shape>
                  </v:group>
                  <v:shape id="Text Box 14" o:spid="_x0000_s1057" type="#_x0000_t202" style="position:absolute;left:11804;top:3346;width:946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Q488MA&#10;AADbAAAADwAAAGRycy9kb3ducmV2LnhtbESPQWvCQBSE74L/YXlCb7prraKpq0il0JPSVAVvj+wz&#10;Cc2+DdmtSf+9Kwgeh5n5hlmuO1uJKzW+dKxhPFIgiDNnSs41HH4+h3MQPiAbrByThn/ysF71e0tM&#10;jGv5m65pyEWEsE9QQxFCnUjps4Is+pGriaN3cY3FEGWTS9NgG+G2kq9KzaTFkuNCgTV9FJT9pn9W&#10;w3F3OZ/e1D7f2mnduk5Jtgup9cug27yDCNSFZ/jR/jIaZh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Q488MAAADbAAAADwAAAAAAAAAAAAAAAACYAgAAZHJzL2Rv&#10;d25yZXYueG1sUEsFBgAAAAAEAAQA9QAAAIgDAAAAAA==&#10;" filled="f" stroked="f">
                    <v:textbox>
                      <w:txbxContent>
                        <w:p w:rsidR="00244F85" w:rsidRDefault="00244F85" w:rsidP="007C3D25">
                          <w:r>
                            <w:rPr>
                              <w:rFonts w:hint="eastAsia"/>
                            </w:rPr>
                            <w:t>方位角</w:t>
                          </w:r>
                        </w:p>
                      </w:txbxContent>
                    </v:textbox>
                  </v:shape>
                  <v:shape id="Text Box 15" o:spid="_x0000_s1058" type="#_x0000_t202" style="position:absolute;left:2343;top:7363;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244F85" w:rsidRDefault="00244F85" w:rsidP="007C3D25">
                          <w:r>
                            <w:rPr>
                              <w:rFonts w:hint="eastAsia"/>
                            </w:rPr>
                            <w:t>张角</w:t>
                          </w:r>
                        </w:p>
                      </w:txbxContent>
                    </v:textbox>
                  </v:shape>
                  <v:shape id="Arc 16" o:spid="_x0000_s1059" style="position:absolute;left:2241;top:9055;width:6287;height:6280;rotation:-648002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tCucUA&#10;AADbAAAADwAAAGRycy9kb3ducmV2LnhtbESPQWvCQBSE74L/YXkFL1I3tVRqdBOkUFrwpFXx+Mw+&#10;k9Ds23R3q9Ff7wqFHoeZ+YaZ551pxImcry0reBolIIgLq2suFWy+3h9fQfiArLGxTAou5CHP+r05&#10;ptqeeUWndShFhLBPUUEVQptK6YuKDPqRbYmjd7TOYIjSlVI7PEe4aeQ4SSbSYM1xocKW3ioqvte/&#10;RsHq+rzlj8btd5cf7UM3XV6H+qDU4KFbzEAE6sJ/+K/9qRVMXuD+Jf4Am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0K5xQAAANsAAAAPAAAAAAAAAAAAAAAAAJgCAABkcnMv&#10;ZG93bnJldi54bWxQSwUGAAAAAAQABAD1AAAAigMAAAAA&#10;" path="m-1,nfc11929,,21600,9670,21600,21600em-1,nsc11929,,21600,9670,21600,21600l,21600,-1,xe" filled="f" strokeweight=".25pt">
                    <v:stroke dashstyle="1 1" startarrow="block" endarrow="block"/>
                    <v:path arrowok="t" o:extrusionok="f" o:connecttype="custom" o:connectlocs="0,0;182978,182590;0,182590" o:connectangles="0,0,0"/>
                  </v:shape>
                </v:group>
                <v:shape id="文本框 43" o:spid="_x0000_s1060" type="#_x0000_t202" style="position:absolute;left:8213;top:13135;width:3063;height:2825;rotation:232558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tsQA&#10;AADbAAAADwAAAGRycy9kb3ducmV2LnhtbESPQWvCQBSE7wX/w/KEXkQ3lhIkuhG1FLS32oDXR/Yl&#10;G82+DdmtSfvru4VCj8PMfMNstqNtxZ163zhWsFwkIIhLpxuuFRQfr/MVCB+QNbaOScEXedjmk4cN&#10;ZtoN/E73c6hFhLDPUIEJocuk9KUhi37hOuLoVa63GKLsa6l7HCLctvIpSVJpseG4YLCjg6Hydv60&#10;CqrT8CZlM9sbnPnrc3H8vpyGF6Uep+NuDSLQGP7Df+2jVpCm8Psl/gC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8bbEAAAA2wAAAA8AAAAAAAAAAAAAAAAAmAIAAGRycy9k&#10;b3ducmV2LnhtbFBLBQYAAAAABAAEAPUAAACJAwAAAAA=&#10;" filled="f" stroked="f" strokeweight=".5pt">
                  <v:textbox>
                    <w:txbxContent>
                      <w:p w:rsidR="00244F85" w:rsidRPr="00A4584F" w:rsidRDefault="00244F85" w:rsidP="007C3D25">
                        <w:pPr>
                          <w:rPr>
                            <w:b/>
                          </w:rPr>
                        </w:pPr>
                        <w:r w:rsidRPr="00A4584F">
                          <w:rPr>
                            <w:rFonts w:hint="eastAsia"/>
                            <w:b/>
                          </w:rPr>
                          <w:t>+</w:t>
                        </w:r>
                      </w:p>
                    </w:txbxContent>
                  </v:textbox>
                </v:shape>
                <w10:anchorlock/>
              </v:group>
            </w:pict>
          </mc:Fallback>
        </mc:AlternateContent>
      </w:r>
    </w:p>
    <w:p w:rsidR="00F62E3C" w:rsidRDefault="00287BB6" w:rsidP="00E73F10">
      <w:pPr>
        <w:pStyle w:val="a3"/>
        <w:ind w:left="420" w:firstLineChars="0" w:firstLine="0"/>
        <w:rPr>
          <w:rFonts w:ascii="宋体" w:eastAsia="宋体" w:hAnsi="宋体" w:cs="宋体"/>
          <w:color w:val="000000"/>
          <w:kern w:val="0"/>
          <w:sz w:val="16"/>
          <w:szCs w:val="16"/>
        </w:rPr>
      </w:pPr>
      <w:r>
        <w:rPr>
          <w:rFonts w:hint="eastAsia"/>
        </w:rPr>
        <w:t>（</w:t>
      </w:r>
      <w:r w:rsidRPr="00BE2001">
        <w:rPr>
          <w:rFonts w:ascii="宋体" w:eastAsia="宋体" w:hAnsi="宋体" w:cs="宋体" w:hint="eastAsia"/>
          <w:color w:val="000000"/>
          <w:kern w:val="0"/>
          <w:sz w:val="16"/>
          <w:szCs w:val="16"/>
        </w:rPr>
        <w:t xml:space="preserve">Antenna Longi </w:t>
      </w:r>
      <w:r>
        <w:rPr>
          <w:rFonts w:ascii="宋体" w:eastAsia="宋体" w:hAnsi="宋体" w:cs="宋体" w:hint="eastAsia"/>
          <w:color w:val="000000"/>
          <w:kern w:val="0"/>
          <w:sz w:val="16"/>
          <w:szCs w:val="16"/>
        </w:rPr>
        <w:t>,</w:t>
      </w:r>
      <w:r w:rsidRPr="00BE2001">
        <w:rPr>
          <w:rFonts w:ascii="宋体" w:eastAsia="宋体" w:hAnsi="宋体" w:cs="宋体" w:hint="eastAsia"/>
          <w:color w:val="000000"/>
          <w:kern w:val="0"/>
          <w:sz w:val="16"/>
          <w:szCs w:val="16"/>
        </w:rPr>
        <w:t>Antenna Lati</w:t>
      </w:r>
      <w:r>
        <w:rPr>
          <w:rFonts w:ascii="宋体" w:eastAsia="宋体" w:hAnsi="宋体" w:cs="宋体" w:hint="eastAsia"/>
          <w:color w:val="000000"/>
          <w:kern w:val="0"/>
          <w:sz w:val="16"/>
          <w:szCs w:val="16"/>
        </w:rPr>
        <w:t>），方向角：</w:t>
      </w:r>
      <w:r w:rsidRPr="00BE2001">
        <w:rPr>
          <w:rFonts w:ascii="宋体" w:eastAsia="宋体" w:hAnsi="宋体" w:cs="宋体" w:hint="eastAsia"/>
          <w:color w:val="000000"/>
          <w:kern w:val="0"/>
          <w:sz w:val="16"/>
          <w:szCs w:val="16"/>
        </w:rPr>
        <w:t>Antenna Orientation</w:t>
      </w:r>
      <w:r>
        <w:rPr>
          <w:rFonts w:ascii="宋体" w:eastAsia="宋体" w:hAnsi="宋体" w:cs="宋体" w:hint="eastAsia"/>
          <w:color w:val="000000"/>
          <w:kern w:val="0"/>
          <w:sz w:val="16"/>
          <w:szCs w:val="16"/>
        </w:rPr>
        <w:t>，张角</w:t>
      </w:r>
      <w:r w:rsidRPr="00BE2001">
        <w:rPr>
          <w:rFonts w:ascii="宋体" w:eastAsia="宋体" w:hAnsi="宋体" w:cs="宋体" w:hint="eastAsia"/>
          <w:color w:val="000000"/>
          <w:kern w:val="0"/>
          <w:sz w:val="16"/>
          <w:szCs w:val="16"/>
        </w:rPr>
        <w:t>Antenna Opening</w:t>
      </w:r>
    </w:p>
    <w:p w:rsidR="00287BB6" w:rsidRDefault="00287BB6" w:rsidP="00E73F10">
      <w:pPr>
        <w:pStyle w:val="a3"/>
        <w:ind w:left="420" w:firstLineChars="0" w:firstLine="0"/>
        <w:rPr>
          <w:rFonts w:ascii="宋体" w:eastAsia="宋体" w:hAnsi="宋体" w:cs="宋体"/>
          <w:color w:val="000000"/>
          <w:kern w:val="0"/>
          <w:sz w:val="16"/>
          <w:szCs w:val="16"/>
        </w:rPr>
      </w:pPr>
      <w:r>
        <w:t>FLC</w:t>
      </w:r>
      <w:r>
        <w:rPr>
          <w:rFonts w:hint="eastAsia"/>
        </w:rPr>
        <w:t xml:space="preserve"> </w:t>
      </w:r>
      <w:r w:rsidRPr="00BE2001">
        <w:rPr>
          <w:rFonts w:ascii="宋体" w:eastAsia="宋体" w:hAnsi="宋体" w:cs="宋体" w:hint="eastAsia"/>
          <w:color w:val="000000"/>
          <w:kern w:val="0"/>
          <w:sz w:val="16"/>
          <w:szCs w:val="16"/>
        </w:rPr>
        <w:t>FWD Calib</w:t>
      </w:r>
      <w:r>
        <w:rPr>
          <w:rFonts w:ascii="宋体" w:eastAsia="宋体" w:hAnsi="宋体" w:cs="宋体" w:hint="eastAsia"/>
          <w:color w:val="000000"/>
          <w:kern w:val="0"/>
          <w:sz w:val="16"/>
          <w:szCs w:val="16"/>
        </w:rPr>
        <w:t>，</w:t>
      </w:r>
    </w:p>
    <w:p w:rsidR="00287BB6" w:rsidRDefault="00287BB6" w:rsidP="00E73F10">
      <w:pPr>
        <w:pStyle w:val="a3"/>
        <w:ind w:left="420" w:firstLineChars="0" w:firstLine="0"/>
      </w:pPr>
      <w:r>
        <w:rPr>
          <w:rFonts w:hint="eastAsia"/>
        </w:rPr>
        <w:t>MAR</w:t>
      </w:r>
      <w:r>
        <w:rPr>
          <w:rFonts w:hint="eastAsia"/>
        </w:rPr>
        <w:t>：</w:t>
      </w:r>
      <w:r w:rsidRPr="00287BB6">
        <w:rPr>
          <w:rFonts w:ascii="宋体" w:eastAsia="宋体" w:hAnsi="宋体" w:cs="宋体" w:hint="eastAsia"/>
          <w:color w:val="000000"/>
          <w:kern w:val="0"/>
          <w:sz w:val="16"/>
          <w:szCs w:val="16"/>
        </w:rPr>
        <w:t xml:space="preserve"> </w:t>
      </w:r>
      <w:r w:rsidRPr="00BE2001">
        <w:rPr>
          <w:rFonts w:ascii="宋体" w:eastAsia="宋体" w:hAnsi="宋体" w:cs="宋体" w:hint="eastAsia"/>
          <w:color w:val="000000"/>
          <w:kern w:val="0"/>
          <w:sz w:val="16"/>
          <w:szCs w:val="16"/>
        </w:rPr>
        <w:t>Max Antenna Range</w:t>
      </w:r>
    </w:p>
    <w:p w:rsidR="00E73F10" w:rsidRDefault="00D344F3" w:rsidP="000F51FC">
      <w:pPr>
        <w:pStyle w:val="a3"/>
        <w:numPr>
          <w:ilvl w:val="0"/>
          <w:numId w:val="23"/>
        </w:numPr>
        <w:ind w:firstLineChars="0"/>
      </w:pPr>
      <w:r>
        <w:rPr>
          <w:rFonts w:hint="eastAsia"/>
        </w:rPr>
        <w:t>在</w:t>
      </w:r>
      <w:r>
        <w:rPr>
          <w:rFonts w:hint="eastAsia"/>
        </w:rPr>
        <w:t>GIS</w:t>
      </w:r>
      <w:r>
        <w:rPr>
          <w:rFonts w:hint="eastAsia"/>
        </w:rPr>
        <w:t>上选择新渲染的扇区，右键可选择显示对应的</w:t>
      </w:r>
      <w:r>
        <w:rPr>
          <w:rFonts w:hint="eastAsia"/>
        </w:rPr>
        <w:t>BSA</w:t>
      </w:r>
      <w:r>
        <w:rPr>
          <w:rFonts w:hint="eastAsia"/>
        </w:rPr>
        <w:t>数据。在弹出的界面中可选择修改</w:t>
      </w:r>
      <w:r>
        <w:rPr>
          <w:rFonts w:hint="eastAsia"/>
        </w:rPr>
        <w:t>BSA</w:t>
      </w:r>
      <w:r>
        <w:rPr>
          <w:rFonts w:hint="eastAsia"/>
        </w:rPr>
        <w:t>数据。</w:t>
      </w:r>
    </w:p>
    <w:p w:rsidR="00112514" w:rsidRDefault="005A4004" w:rsidP="00112514">
      <w:pPr>
        <w:pStyle w:val="a3"/>
        <w:ind w:left="420" w:firstLineChars="0" w:firstLine="0"/>
      </w:pPr>
      <w:r>
        <w:rPr>
          <w:noProof/>
        </w:rPr>
        <w:drawing>
          <wp:anchor distT="0" distB="0" distL="114300" distR="114300" simplePos="0" relativeHeight="251646976" behindDoc="0" locked="0" layoutInCell="1" allowOverlap="1" wp14:anchorId="2156604D" wp14:editId="09B93547">
            <wp:simplePos x="0" y="0"/>
            <wp:positionH relativeFrom="column">
              <wp:align>left</wp:align>
            </wp:positionH>
            <wp:positionV relativeFrom="paragraph">
              <wp:align>top</wp:align>
            </wp:positionV>
            <wp:extent cx="2373630" cy="4169410"/>
            <wp:effectExtent l="19050" t="0" r="762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73630" cy="4169410"/>
                    </a:xfrm>
                    <a:prstGeom prst="rect">
                      <a:avLst/>
                    </a:prstGeom>
                    <a:noFill/>
                    <a:ln>
                      <a:noFill/>
                    </a:ln>
                  </pic:spPr>
                </pic:pic>
              </a:graphicData>
            </a:graphic>
          </wp:anchor>
        </w:drawing>
      </w:r>
      <w:r w:rsidR="00D36119">
        <w:br w:type="textWrapping" w:clear="all"/>
      </w:r>
    </w:p>
    <w:p w:rsidR="00D344F3" w:rsidRDefault="005A4004" w:rsidP="00E73F10">
      <w:pPr>
        <w:pStyle w:val="a3"/>
        <w:ind w:left="420" w:firstLineChars="0" w:firstLine="0"/>
      </w:pPr>
      <w:r>
        <w:rPr>
          <w:rFonts w:hint="eastAsia"/>
        </w:rPr>
        <w:t>点击“修改”按钮，表格中的“值”一列可编辑。</w:t>
      </w:r>
    </w:p>
    <w:p w:rsidR="005A4004" w:rsidRDefault="005A4004" w:rsidP="00E73F10">
      <w:pPr>
        <w:pStyle w:val="a3"/>
        <w:ind w:left="420" w:firstLineChars="0" w:firstLine="0"/>
      </w:pPr>
      <w:r>
        <w:rPr>
          <w:rFonts w:hint="eastAsia"/>
        </w:rPr>
        <w:t>点击“确定”后，将会</w:t>
      </w:r>
      <w:r w:rsidR="00647785">
        <w:rPr>
          <w:rFonts w:hint="eastAsia"/>
        </w:rPr>
        <w:t>将本次修改的</w:t>
      </w:r>
      <w:r w:rsidR="00647785">
        <w:rPr>
          <w:rFonts w:hint="eastAsia"/>
        </w:rPr>
        <w:t>BSA</w:t>
      </w:r>
      <w:r w:rsidR="00647785">
        <w:rPr>
          <w:rFonts w:hint="eastAsia"/>
        </w:rPr>
        <w:t>数据进行数据合法性检查，检查内容和方法参照“</w:t>
      </w:r>
      <w:r w:rsidR="00647785">
        <w:rPr>
          <w:rFonts w:hint="eastAsia"/>
        </w:rPr>
        <w:t>BSA</w:t>
      </w:r>
      <w:r w:rsidR="00647785">
        <w:rPr>
          <w:rFonts w:hint="eastAsia"/>
        </w:rPr>
        <w:t>数据维护”中的描述。如果不</w:t>
      </w:r>
      <w:proofErr w:type="gramStart"/>
      <w:r w:rsidR="00647785">
        <w:rPr>
          <w:rFonts w:hint="eastAsia"/>
        </w:rPr>
        <w:t>合法将</w:t>
      </w:r>
      <w:proofErr w:type="gramEnd"/>
      <w:r w:rsidR="00647785">
        <w:rPr>
          <w:rFonts w:hint="eastAsia"/>
        </w:rPr>
        <w:t>提醒用户修改；如果</w:t>
      </w:r>
      <w:proofErr w:type="gramStart"/>
      <w:r w:rsidR="00647785">
        <w:rPr>
          <w:rFonts w:hint="eastAsia"/>
        </w:rPr>
        <w:t>合法将</w:t>
      </w:r>
      <w:proofErr w:type="gramEnd"/>
      <w:r w:rsidR="00647785">
        <w:rPr>
          <w:rFonts w:hint="eastAsia"/>
        </w:rPr>
        <w:t>本次更新提交如</w:t>
      </w:r>
      <w:r w:rsidR="00647785">
        <w:rPr>
          <w:rFonts w:hint="eastAsia"/>
        </w:rPr>
        <w:t>BSA</w:t>
      </w:r>
      <w:r w:rsidR="00647785">
        <w:rPr>
          <w:rFonts w:hint="eastAsia"/>
        </w:rPr>
        <w:t>表中。</w:t>
      </w:r>
    </w:p>
    <w:p w:rsidR="006C52F7" w:rsidRDefault="006C52F7" w:rsidP="000439F5">
      <w:pPr>
        <w:pStyle w:val="a3"/>
        <w:numPr>
          <w:ilvl w:val="0"/>
          <w:numId w:val="23"/>
        </w:numPr>
        <w:ind w:firstLineChars="0"/>
      </w:pPr>
      <w:r>
        <w:rPr>
          <w:rFonts w:hint="eastAsia"/>
        </w:rPr>
        <w:t>左键点击扇区后：进行该扇区作为主服务小区时，</w:t>
      </w:r>
      <w:r>
        <w:rPr>
          <w:rFonts w:hint="eastAsia"/>
        </w:rPr>
        <w:t>BS</w:t>
      </w:r>
      <w:r>
        <w:rPr>
          <w:rFonts w:hint="eastAsia"/>
        </w:rPr>
        <w:t>查找失败和</w:t>
      </w:r>
      <w:r>
        <w:rPr>
          <w:rFonts w:hint="eastAsia"/>
        </w:rPr>
        <w:t>PN</w:t>
      </w:r>
      <w:r>
        <w:rPr>
          <w:rFonts w:hint="eastAsia"/>
        </w:rPr>
        <w:t>查找失败的定位点和点与该扇区的连线。其中</w:t>
      </w:r>
      <w:r>
        <w:rPr>
          <w:rFonts w:hint="eastAsia"/>
        </w:rPr>
        <w:t>BS</w:t>
      </w:r>
      <w:r>
        <w:rPr>
          <w:rFonts w:hint="eastAsia"/>
        </w:rPr>
        <w:t>查找失败的点和连线需要</w:t>
      </w:r>
      <w:r w:rsidR="004D6060">
        <w:rPr>
          <w:rFonts w:hint="eastAsia"/>
        </w:rPr>
        <w:t>进行突出显示。</w:t>
      </w:r>
      <w:r w:rsidR="002124CE">
        <w:rPr>
          <w:rFonts w:hint="eastAsia"/>
        </w:rPr>
        <w:t>数据源为当前查询出的定位日志。</w:t>
      </w:r>
    </w:p>
    <w:p w:rsidR="0049709A" w:rsidRDefault="000C3D5A" w:rsidP="0011660B">
      <w:pPr>
        <w:pStyle w:val="1"/>
        <w:numPr>
          <w:ilvl w:val="0"/>
          <w:numId w:val="36"/>
        </w:numPr>
      </w:pPr>
      <w:r>
        <w:rPr>
          <w:rFonts w:hint="eastAsia"/>
        </w:rPr>
        <w:t>定位信息功能需求（添加三张报表）</w:t>
      </w:r>
    </w:p>
    <w:p w:rsidR="000C3D5A" w:rsidRDefault="000C3D5A" w:rsidP="000C3D5A">
      <w:pPr>
        <w:pStyle w:val="1"/>
      </w:pPr>
      <w:r>
        <w:rPr>
          <w:rFonts w:hint="eastAsia"/>
        </w:rPr>
        <w:t>定位信息分析</w:t>
      </w:r>
    </w:p>
    <w:p w:rsidR="000C3D5A" w:rsidRDefault="000C3D5A" w:rsidP="000C3D5A">
      <w:pPr>
        <w:pStyle w:val="2"/>
      </w:pPr>
      <w:r>
        <w:rPr>
          <w:rFonts w:hint="eastAsia"/>
        </w:rPr>
        <w:t>1.1</w:t>
      </w:r>
      <w:r>
        <w:rPr>
          <w:rFonts w:hint="eastAsia"/>
        </w:rPr>
        <w:t>功能项：</w:t>
      </w:r>
    </w:p>
    <w:p w:rsidR="000C3D5A" w:rsidRDefault="000C3D5A" w:rsidP="000C3D5A">
      <w:r>
        <w:rPr>
          <w:rFonts w:hint="eastAsia"/>
        </w:rPr>
        <w:t>数据管理</w:t>
      </w:r>
      <w:r>
        <w:t>—</w:t>
      </w:r>
      <w:r>
        <w:rPr>
          <w:rFonts w:hint="eastAsia"/>
        </w:rPr>
        <w:t>定位信息分析</w:t>
      </w:r>
    </w:p>
    <w:p w:rsidR="000C3D5A" w:rsidRDefault="000C3D5A" w:rsidP="000C3D5A">
      <w:pPr>
        <w:pStyle w:val="2"/>
      </w:pPr>
      <w:r>
        <w:rPr>
          <w:rFonts w:hint="eastAsia"/>
        </w:rPr>
        <w:t>1.2</w:t>
      </w:r>
      <w:r>
        <w:rPr>
          <w:rFonts w:hint="eastAsia"/>
        </w:rPr>
        <w:t>需求</w:t>
      </w:r>
      <w:r>
        <w:rPr>
          <w:rFonts w:hint="eastAsia"/>
        </w:rPr>
        <w:t>:</w:t>
      </w:r>
    </w:p>
    <w:p w:rsidR="000C3D5A" w:rsidRDefault="000C3D5A" w:rsidP="000C3D5A">
      <w:r>
        <w:rPr>
          <w:rFonts w:hint="eastAsia"/>
        </w:rPr>
        <w:t>在左侧系统模板增加</w:t>
      </w:r>
      <w:r>
        <w:rPr>
          <w:rFonts w:hint="eastAsia"/>
        </w:rPr>
        <w:t>3</w:t>
      </w:r>
      <w:r>
        <w:rPr>
          <w:rFonts w:hint="eastAsia"/>
        </w:rPr>
        <w:t>个查询模板：基站缺失查询清单、</w:t>
      </w:r>
      <w:r>
        <w:rPr>
          <w:rFonts w:hint="eastAsia"/>
        </w:rPr>
        <w:t>PN</w:t>
      </w:r>
      <w:r>
        <w:rPr>
          <w:rFonts w:hint="eastAsia"/>
        </w:rPr>
        <w:t>缺失查询清单、</w:t>
      </w:r>
      <w:r>
        <w:rPr>
          <w:rFonts w:hint="eastAsia"/>
        </w:rPr>
        <w:t>PN</w:t>
      </w:r>
      <w:r>
        <w:rPr>
          <w:rFonts w:hint="eastAsia"/>
        </w:rPr>
        <w:t>缺失涉及服务基站查询清单</w:t>
      </w:r>
    </w:p>
    <w:p w:rsidR="000C3D5A" w:rsidRDefault="000C3D5A" w:rsidP="000C3D5A">
      <w:pPr>
        <w:pStyle w:val="a3"/>
        <w:ind w:left="360"/>
      </w:pPr>
      <w:r>
        <w:rPr>
          <w:rFonts w:hint="eastAsia"/>
        </w:rPr>
        <w:t>，清单格式见附件。</w:t>
      </w:r>
    </w:p>
    <w:p w:rsidR="000C3D5A" w:rsidRDefault="000C3D5A" w:rsidP="000C3D5A">
      <w:pPr>
        <w:pStyle w:val="a3"/>
      </w:pPr>
      <w:r>
        <w:rPr>
          <w:noProof/>
        </w:rPr>
        <w:lastRenderedPageBreak/>
        <mc:AlternateContent>
          <mc:Choice Requires="wps">
            <w:drawing>
              <wp:anchor distT="0" distB="0" distL="114300" distR="114300" simplePos="0" relativeHeight="251668480" behindDoc="0" locked="0" layoutInCell="1" allowOverlap="1" wp14:anchorId="45FCEFED" wp14:editId="138D4133">
                <wp:simplePos x="0" y="0"/>
                <wp:positionH relativeFrom="column">
                  <wp:posOffset>533400</wp:posOffset>
                </wp:positionH>
                <wp:positionV relativeFrom="paragraph">
                  <wp:posOffset>2707005</wp:posOffset>
                </wp:positionV>
                <wp:extent cx="1419225" cy="1209675"/>
                <wp:effectExtent l="0" t="0" r="0" b="1905"/>
                <wp:wrapNone/>
                <wp:docPr id="94" name="文本框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1209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E1B19" w:rsidRPr="00691278" w:rsidRDefault="009E1B19" w:rsidP="000C3D5A">
                            <w:pPr>
                              <w:rPr>
                                <w:b/>
                                <w:color w:val="FF0000"/>
                              </w:rPr>
                            </w:pPr>
                            <w:r w:rsidRPr="00691278">
                              <w:rPr>
                                <w:rFonts w:hint="eastAsia"/>
                                <w:b/>
                                <w:color w:val="FF0000"/>
                              </w:rPr>
                              <w:t>PN</w:t>
                            </w:r>
                            <w:r w:rsidRPr="00691278">
                              <w:rPr>
                                <w:rFonts w:hint="eastAsia"/>
                                <w:b/>
                                <w:color w:val="FF0000"/>
                              </w:rPr>
                              <w:t>缺失涉及服务基站查询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94" o:spid="_x0000_s1061" type="#_x0000_t202" style="position:absolute;left:0;text-align:left;margin-left:42pt;margin-top:213.15pt;width:111.75pt;height:9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" stroked="f">
                <v:textbox>
                  <w:txbxContent>
                    <w:p w:rsidR="00244F85" w:rsidRPr="00691278" w:rsidRDefault="00244F85" w:rsidP="000C3D5A">
                      <w:pPr>
                        <w:rPr>
                          <w:b/>
                          <w:color w:val="FF0000"/>
                        </w:rPr>
                      </w:pPr>
                      <w:r w:rsidRPr="00691278">
                        <w:rPr>
                          <w:rFonts w:hint="eastAsia"/>
                          <w:b/>
                          <w:color w:val="FF0000"/>
                        </w:rPr>
                        <w:t>PN</w:t>
                      </w:r>
                      <w:r w:rsidRPr="00691278">
                        <w:rPr>
                          <w:rFonts w:hint="eastAsia"/>
                          <w:b/>
                          <w:color w:val="FF0000"/>
                        </w:rPr>
                        <w:t>缺失涉及服务基站查询</w:t>
                      </w:r>
                    </w:p>
                  </w:txbxContent>
                </v:textbox>
              </v:shape>
            </w:pict>
          </mc:Fallback>
        </mc:AlternateContent>
      </w:r>
      <w:r>
        <w:rPr>
          <w:noProof/>
        </w:rPr>
        <w:drawing>
          <wp:inline distT="0" distB="0" distL="0" distR="0" wp14:anchorId="2D0AFCCC" wp14:editId="1990EB97">
            <wp:extent cx="5270500" cy="4252595"/>
            <wp:effectExtent l="19050" t="19050" r="25400" b="146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4252595"/>
                    </a:xfrm>
                    <a:prstGeom prst="rect">
                      <a:avLst/>
                    </a:prstGeom>
                    <a:noFill/>
                    <a:ln w="6350" cmpd="sng">
                      <a:solidFill>
                        <a:srgbClr val="000000"/>
                      </a:solidFill>
                      <a:miter lim="800000"/>
                      <a:headEnd/>
                      <a:tailEnd/>
                    </a:ln>
                    <a:effectLst/>
                  </pic:spPr>
                </pic:pic>
              </a:graphicData>
            </a:graphic>
          </wp:inline>
        </w:drawing>
      </w:r>
    </w:p>
    <w:bookmarkStart w:id="88" w:name="_MON_1394517148"/>
    <w:bookmarkEnd w:id="88"/>
    <w:bookmarkStart w:id="89" w:name="_MON_1394526464"/>
    <w:bookmarkEnd w:id="89"/>
    <w:p w:rsidR="000C3D5A" w:rsidRDefault="000C3D5A" w:rsidP="000C3D5A">
      <w:pPr>
        <w:pStyle w:val="a3"/>
      </w:pPr>
      <w:r>
        <w:object w:dxaOrig="1535" w:dyaOrig="966" w14:anchorId="0B8CF816">
          <v:shape id="_x0000_i1036" type="#_x0000_t75" style="width:77pt;height:48.2pt" o:ole="">
            <v:imagedata r:id="rId51" o:title=""/>
          </v:shape>
          <o:OLEObject Type="Embed" ProgID="Excel.Sheet.8" ShapeID="_x0000_i1036" DrawAspect="Icon" ObjectID="_1431503419" r:id="rId52"/>
        </w:object>
      </w:r>
      <w:bookmarkStart w:id="90" w:name="_MON_1413053225"/>
      <w:bookmarkStart w:id="91" w:name="_MON_1394517156"/>
      <w:bookmarkStart w:id="92" w:name="_MON_1394526434"/>
      <w:bookmarkStart w:id="93" w:name="_MON_1394526617"/>
      <w:bookmarkStart w:id="94" w:name="_MON_1394526711"/>
      <w:bookmarkStart w:id="95" w:name="_MON_1417519303"/>
      <w:bookmarkEnd w:id="90"/>
      <w:bookmarkEnd w:id="91"/>
      <w:bookmarkEnd w:id="92"/>
      <w:bookmarkEnd w:id="93"/>
      <w:bookmarkEnd w:id="94"/>
      <w:bookmarkEnd w:id="95"/>
      <w:bookmarkStart w:id="96" w:name="_MON_1413053163"/>
      <w:bookmarkEnd w:id="96"/>
      <w:r>
        <w:object w:dxaOrig="1535" w:dyaOrig="966" w14:anchorId="3A1615E5">
          <v:shape id="_x0000_i1037" type="#_x0000_t75" style="width:77pt;height:48.2pt" o:ole="">
            <v:imagedata r:id="rId53" o:title=""/>
          </v:shape>
          <o:OLEObject Type="Embed" ProgID="Excel.Sheet.8" ShapeID="_x0000_i1037" DrawAspect="Icon" ObjectID="_1431503420" r:id="rId54"/>
        </w:object>
      </w:r>
      <w:bookmarkStart w:id="97" w:name="_MON_1417519193"/>
      <w:bookmarkEnd w:id="97"/>
      <w:r>
        <w:object w:dxaOrig="1535" w:dyaOrig="966" w14:anchorId="7C52CAFA">
          <v:shape id="_x0000_i1038" type="#_x0000_t75" style="width:77pt;height:48.2pt" o:ole="">
            <v:imagedata r:id="rId55" o:title=""/>
          </v:shape>
          <o:OLEObject Type="Embed" ProgID="Excel.Sheet.8" ShapeID="_x0000_i1038" DrawAspect="Icon" ObjectID="_1431503421" r:id="rId56"/>
        </w:object>
      </w:r>
    </w:p>
    <w:p w:rsidR="000C3D5A" w:rsidRPr="00B141E1" w:rsidRDefault="000C3D5A" w:rsidP="000C3D5A">
      <w:pPr>
        <w:pStyle w:val="a3"/>
      </w:pPr>
    </w:p>
    <w:p w:rsidR="000C3D5A" w:rsidRPr="000C3D5A" w:rsidRDefault="000C3D5A" w:rsidP="000439F5"/>
    <w:p w:rsidR="0049709A" w:rsidRDefault="0037609A" w:rsidP="0011660B">
      <w:pPr>
        <w:pStyle w:val="1"/>
        <w:numPr>
          <w:ilvl w:val="0"/>
          <w:numId w:val="36"/>
        </w:numPr>
      </w:pPr>
      <w:r>
        <w:rPr>
          <w:rFonts w:hint="eastAsia"/>
        </w:rPr>
        <w:t>以下字段暂添加为默认值，每天同步</w:t>
      </w:r>
      <w:proofErr w:type="gramStart"/>
      <w:r>
        <w:rPr>
          <w:rFonts w:hint="eastAsia"/>
        </w:rPr>
        <w:t>浩盈台</w:t>
      </w:r>
      <w:proofErr w:type="gramEnd"/>
      <w:r>
        <w:rPr>
          <w:rFonts w:hint="eastAsia"/>
        </w:rPr>
        <w:t>账后不做更新</w:t>
      </w:r>
    </w:p>
    <w:p w:rsidR="0037609A" w:rsidRDefault="00AC3DE9" w:rsidP="0011660B">
      <w:r>
        <w:rPr>
          <w:rStyle w:val="editmail"/>
          <w:rFonts w:ascii="微软雅黑" w:eastAsia="微软雅黑" w:hAnsi="微软雅黑" w:hint="eastAsia"/>
          <w:color w:val="000080"/>
          <w:szCs w:val="21"/>
        </w:rPr>
        <w:t>1.</w:t>
      </w:r>
      <w:r w:rsidR="0037609A">
        <w:rPr>
          <w:rStyle w:val="editmail"/>
          <w:rFonts w:ascii="微软雅黑" w:eastAsia="微软雅黑" w:hAnsi="微软雅黑" w:hint="eastAsia"/>
          <w:color w:val="000080"/>
          <w:szCs w:val="21"/>
        </w:rPr>
        <w:t>天线精度：300</w:t>
      </w:r>
    </w:p>
    <w:p w:rsidR="00AC3DE9" w:rsidRDefault="00AC3DE9" w:rsidP="0062069E">
      <w:pPr>
        <w:ind w:left="210" w:hangingChars="100" w:hanging="210"/>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2.</w:t>
      </w:r>
      <w:r w:rsidR="0037609A">
        <w:rPr>
          <w:rStyle w:val="editmail"/>
          <w:rFonts w:ascii="微软雅黑" w:eastAsia="微软雅黑" w:hAnsi="微软雅黑" w:hint="eastAsia"/>
          <w:color w:val="000080"/>
          <w:szCs w:val="21"/>
        </w:rPr>
        <w:t>fwd calib：12（有特殊值）</w:t>
      </w:r>
    </w:p>
    <w:p w:rsidR="0037609A" w:rsidRDefault="00AC3DE9" w:rsidP="0062069E">
      <w:pPr>
        <w:ind w:left="210" w:hangingChars="100" w:hanging="210"/>
      </w:pPr>
      <w:r>
        <w:rPr>
          <w:rStyle w:val="editmail"/>
          <w:rFonts w:ascii="微软雅黑" w:eastAsia="微软雅黑" w:hAnsi="微软雅黑" w:hint="eastAsia"/>
          <w:color w:val="000080"/>
          <w:szCs w:val="21"/>
        </w:rPr>
        <w:t>3.</w:t>
      </w:r>
      <w:r w:rsidR="0037609A">
        <w:rPr>
          <w:rStyle w:val="editmail"/>
          <w:rFonts w:ascii="微软雅黑" w:eastAsia="微软雅黑" w:hAnsi="微软雅黑" w:hint="eastAsia"/>
          <w:color w:val="000080"/>
          <w:szCs w:val="21"/>
        </w:rPr>
        <w:t>fwd calib Accu：150（有特殊值）</w:t>
      </w:r>
    </w:p>
    <w:p w:rsidR="0037609A" w:rsidRDefault="00AC3DE9" w:rsidP="000439F5">
      <w:r>
        <w:rPr>
          <w:rStyle w:val="editmail"/>
          <w:rFonts w:ascii="微软雅黑" w:eastAsia="微软雅黑" w:hAnsi="微软雅黑" w:hint="eastAsia"/>
          <w:color w:val="000080"/>
          <w:szCs w:val="21"/>
        </w:rPr>
        <w:t>4.</w:t>
      </w:r>
      <w:r w:rsidR="0037609A">
        <w:rPr>
          <w:rStyle w:val="editmail"/>
          <w:rFonts w:ascii="微软雅黑" w:eastAsia="微软雅黑" w:hAnsi="微软雅黑" w:hint="eastAsia"/>
          <w:color w:val="000080"/>
          <w:szCs w:val="21"/>
        </w:rPr>
        <w:t>RTD calib ：1</w:t>
      </w:r>
    </w:p>
    <w:p w:rsidR="0037609A"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5.</w:t>
      </w:r>
      <w:r w:rsidR="0037609A">
        <w:rPr>
          <w:rStyle w:val="editmail"/>
          <w:rFonts w:ascii="微软雅黑" w:eastAsia="微软雅黑" w:hAnsi="微软雅黑" w:hint="eastAsia"/>
          <w:color w:val="000080"/>
          <w:szCs w:val="21"/>
        </w:rPr>
        <w:t>RTD calib ACCU： 1</w:t>
      </w:r>
    </w:p>
    <w:p w:rsidR="00AC3DE9"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6.天线高度：</w:t>
      </w:r>
    </w:p>
    <w:p w:rsidR="00AC3DE9"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lastRenderedPageBreak/>
        <w:t>天线高度=挂高+地形高度</w:t>
      </w:r>
    </w:p>
    <w:p w:rsidR="00AC3DE9"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（1）挂</w:t>
      </w:r>
      <w:proofErr w:type="gramStart"/>
      <w:r>
        <w:rPr>
          <w:rStyle w:val="editmail"/>
          <w:rFonts w:ascii="微软雅黑" w:eastAsia="微软雅黑" w:hAnsi="微软雅黑" w:hint="eastAsia"/>
          <w:color w:val="000080"/>
          <w:szCs w:val="21"/>
        </w:rPr>
        <w:t>高来自</w:t>
      </w:r>
      <w:proofErr w:type="gramEnd"/>
      <w:r>
        <w:rPr>
          <w:rStyle w:val="editmail"/>
          <w:rFonts w:ascii="微软雅黑" w:eastAsia="微软雅黑" w:hAnsi="微软雅黑" w:hint="eastAsia"/>
          <w:color w:val="000080"/>
          <w:szCs w:val="21"/>
        </w:rPr>
        <w:t>台账中“挂高”字段</w:t>
      </w:r>
    </w:p>
    <w:p w:rsidR="00AC3DE9"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（2）地形高度第一次用五项推导中的地形平均高度，</w:t>
      </w:r>
    </w:p>
    <w:p w:rsidR="00AC3DE9" w:rsidRDefault="00AC3DE9" w:rsidP="000439F5">
      <w:pPr>
        <w:rPr>
          <w:rStyle w:val="editmail"/>
          <w:rFonts w:ascii="微软雅黑" w:eastAsia="微软雅黑" w:hAnsi="微软雅黑"/>
          <w:color w:val="000080"/>
          <w:szCs w:val="21"/>
        </w:rPr>
      </w:pPr>
      <w:r>
        <w:rPr>
          <w:rStyle w:val="editmail"/>
          <w:rFonts w:ascii="微软雅黑" w:eastAsia="微软雅黑" w:hAnsi="微软雅黑" w:hint="eastAsia"/>
          <w:color w:val="000080"/>
          <w:szCs w:val="21"/>
        </w:rPr>
        <w:t>地形平均高度用mar=10、张角=360进行五项推导，推导出地形平均高度</w:t>
      </w:r>
    </w:p>
    <w:p w:rsidR="00AC3DE9" w:rsidRPr="00475F8C" w:rsidRDefault="00475F8C" w:rsidP="000439F5">
      <w:pPr>
        <w:rPr>
          <w:rStyle w:val="editmail"/>
          <w:rFonts w:ascii="微软雅黑" w:eastAsia="微软雅黑" w:hAnsi="微软雅黑"/>
          <w:color w:val="000080"/>
          <w:szCs w:val="21"/>
        </w:rPr>
      </w:pPr>
      <w:r w:rsidRPr="00475F8C">
        <w:rPr>
          <w:rStyle w:val="editmail"/>
          <w:rFonts w:ascii="微软雅黑" w:eastAsia="微软雅黑" w:hAnsi="微软雅黑" w:hint="eastAsia"/>
          <w:color w:val="000080"/>
          <w:szCs w:val="21"/>
        </w:rPr>
        <w:t>7.直放站：0</w:t>
      </w:r>
    </w:p>
    <w:p w:rsidR="0037609A" w:rsidRPr="000C3D5A" w:rsidRDefault="00C8607C" w:rsidP="000439F5">
      <w:pPr>
        <w:pStyle w:val="1"/>
        <w:numPr>
          <w:ilvl w:val="0"/>
          <w:numId w:val="36"/>
        </w:numPr>
      </w:pPr>
      <w:r w:rsidRPr="000C3D5A">
        <w:rPr>
          <w:rFonts w:hint="eastAsia"/>
        </w:rPr>
        <w:t>模板补充</w:t>
      </w:r>
    </w:p>
    <w:p w:rsidR="00801CF4" w:rsidRDefault="00C8607C" w:rsidP="000439F5">
      <w:pPr>
        <w:rPr>
          <w:b/>
          <w:bCs/>
          <w:kern w:val="44"/>
          <w:sz w:val="28"/>
          <w:szCs w:val="44"/>
        </w:rPr>
      </w:pPr>
      <w:r>
        <w:rPr>
          <w:rFonts w:hint="eastAsia"/>
          <w:b/>
          <w:bCs/>
          <w:kern w:val="44"/>
          <w:sz w:val="28"/>
          <w:szCs w:val="44"/>
        </w:rPr>
        <w:t>在定位日志分析中建立过滤条件</w:t>
      </w:r>
      <w:r w:rsidR="006F3CE1">
        <w:rPr>
          <w:rFonts w:hint="eastAsia"/>
          <w:b/>
          <w:bCs/>
          <w:kern w:val="44"/>
          <w:sz w:val="28"/>
          <w:szCs w:val="44"/>
        </w:rPr>
        <w:t>(</w:t>
      </w:r>
      <w:r w:rsidR="006F3CE1">
        <w:rPr>
          <w:rFonts w:hint="eastAsia"/>
          <w:b/>
          <w:bCs/>
          <w:kern w:val="44"/>
          <w:sz w:val="28"/>
          <w:szCs w:val="44"/>
        </w:rPr>
        <w:t>如下图</w:t>
      </w:r>
      <w:r w:rsidR="006F3CE1">
        <w:rPr>
          <w:rFonts w:hint="eastAsia"/>
          <w:b/>
          <w:bCs/>
          <w:kern w:val="44"/>
          <w:sz w:val="28"/>
          <w:szCs w:val="44"/>
        </w:rPr>
        <w:t>)</w:t>
      </w:r>
      <w:r>
        <w:rPr>
          <w:rFonts w:hint="eastAsia"/>
          <w:b/>
          <w:bCs/>
          <w:kern w:val="44"/>
          <w:sz w:val="28"/>
          <w:szCs w:val="44"/>
        </w:rPr>
        <w:t>，条件如下：</w:t>
      </w:r>
    </w:p>
    <w:p w:rsidR="00FE1BB1" w:rsidRPr="00FE1BB1" w:rsidRDefault="00462D91" w:rsidP="00FE1BB1">
      <w:pPr>
        <w:rPr>
          <w:rFonts w:ascii="微软雅黑" w:eastAsia="微软雅黑" w:hAnsi="微软雅黑" w:cs="宋体"/>
          <w:color w:val="000000"/>
          <w:kern w:val="0"/>
          <w:szCs w:val="21"/>
        </w:rPr>
      </w:pPr>
      <w:r>
        <w:rPr>
          <w:rFonts w:hint="eastAsia"/>
          <w:b/>
          <w:bCs/>
          <w:kern w:val="44"/>
          <w:sz w:val="28"/>
          <w:szCs w:val="44"/>
        </w:rPr>
        <w:t>模板条件：</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main表：</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gps_min</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gps_type(不需要索引)</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gps_result(不需要索引)</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sid,nid,srv_bs,band_freq(组合索引)</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output_hepe_m(需要索引)</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PN1表：</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p_f,PN(组合索引)</w:t>
      </w:r>
    </w:p>
    <w:p w:rsidR="005211AC" w:rsidRDefault="005211AC" w:rsidP="00FE1BB1">
      <w:pPr>
        <w:widowControl/>
        <w:spacing w:before="100" w:beforeAutospacing="1" w:after="100" w:afterAutospacing="1"/>
        <w:jc w:val="left"/>
        <w:rPr>
          <w:szCs w:val="21"/>
        </w:rPr>
      </w:pPr>
      <w:r>
        <w:rPr>
          <w:szCs w:val="21"/>
        </w:rPr>
        <w:t>p_f</w:t>
      </w:r>
      <w:proofErr w:type="gramStart"/>
      <w:r>
        <w:rPr>
          <w:szCs w:val="21"/>
        </w:rPr>
        <w:t>,bsid,freq</w:t>
      </w:r>
      <w:proofErr w:type="gramEnd"/>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lastRenderedPageBreak/>
        <w:t>不需配置模版的需要索引的</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80"/>
          <w:kern w:val="0"/>
          <w:szCs w:val="21"/>
        </w:rPr>
      </w:pPr>
      <w:r w:rsidRPr="00FE1BB1">
        <w:rPr>
          <w:rFonts w:ascii="微软雅黑" w:eastAsia="微软雅黑" w:hAnsi="微软雅黑" w:cs="宋体" w:hint="eastAsia"/>
          <w:color w:val="000000"/>
          <w:kern w:val="0"/>
          <w:szCs w:val="21"/>
        </w:rPr>
        <w:t>main 表：</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80"/>
          <w:kern w:val="0"/>
          <w:szCs w:val="21"/>
        </w:rPr>
      </w:pPr>
      <w:r w:rsidRPr="00FE1BB1">
        <w:rPr>
          <w:rFonts w:ascii="微软雅黑" w:eastAsia="微软雅黑" w:hAnsi="微软雅黑" w:cs="宋体" w:hint="eastAsia"/>
          <w:color w:val="000000"/>
          <w:kern w:val="0"/>
          <w:szCs w:val="21"/>
        </w:rPr>
        <w:t>local_time,gps_min(主键)</w:t>
      </w:r>
    </w:p>
    <w:p w:rsidR="00FE1BB1" w:rsidRPr="00FE1BB1" w:rsidRDefault="00FE1BB1" w:rsidP="00FE1BB1">
      <w:pPr>
        <w:widowControl/>
        <w:spacing w:before="100" w:beforeAutospacing="1" w:after="100" w:afterAutospacing="1"/>
        <w:jc w:val="left"/>
        <w:rPr>
          <w:rFonts w:ascii="宋体" w:eastAsia="宋体" w:hAnsi="宋体" w:cs="宋体"/>
          <w:color w:val="000000"/>
          <w:kern w:val="0"/>
          <w:sz w:val="24"/>
          <w:szCs w:val="24"/>
        </w:rPr>
      </w:pPr>
      <w:r w:rsidRPr="00FE1BB1">
        <w:rPr>
          <w:rFonts w:ascii="微软雅黑" w:eastAsia="微软雅黑" w:hAnsi="微软雅黑" w:cs="宋体" w:hint="eastAsia"/>
          <w:color w:val="000000"/>
          <w:kern w:val="0"/>
          <w:szCs w:val="21"/>
        </w:rPr>
        <w:t>bs_found_matches</w:t>
      </w:r>
      <w:r w:rsidRPr="00FE1BB1">
        <w:rPr>
          <w:rFonts w:ascii="宋体" w:eastAsia="宋体" w:hAnsi="宋体" w:cs="宋体" w:hint="eastAsia"/>
          <w:color w:val="000000"/>
          <w:kern w:val="0"/>
          <w:sz w:val="24"/>
          <w:szCs w:val="24"/>
        </w:rPr>
        <w:t>(可以确认是否需要加)99%是1，需要查询的是0，建议建成索引</w:t>
      </w:r>
    </w:p>
    <w:p w:rsidR="00FE1BB1" w:rsidRPr="00FE1BB1" w:rsidRDefault="00FE1BB1" w:rsidP="00FE1BB1">
      <w:pPr>
        <w:widowControl/>
        <w:spacing w:before="100" w:beforeAutospacing="1" w:after="100" w:afterAutospacing="1"/>
        <w:jc w:val="left"/>
        <w:rPr>
          <w:rFonts w:ascii="宋体" w:eastAsia="宋体" w:hAnsi="宋体" w:cs="宋体"/>
          <w:color w:val="000080"/>
          <w:kern w:val="0"/>
          <w:sz w:val="24"/>
          <w:szCs w:val="24"/>
        </w:rPr>
      </w:pPr>
      <w:r w:rsidRPr="00FE1BB1">
        <w:rPr>
          <w:rFonts w:ascii="微软雅黑" w:eastAsia="微软雅黑" w:hAnsi="微软雅黑" w:cs="宋体" w:hint="eastAsia"/>
          <w:color w:val="000000"/>
          <w:kern w:val="0"/>
          <w:szCs w:val="21"/>
        </w:rPr>
        <w:t>output_source</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PN1表：</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80"/>
          <w:kern w:val="0"/>
          <w:szCs w:val="21"/>
        </w:rPr>
      </w:pPr>
      <w:r w:rsidRPr="00FE1BB1">
        <w:rPr>
          <w:rFonts w:ascii="微软雅黑" w:eastAsia="微软雅黑" w:hAnsi="微软雅黑" w:cs="宋体" w:hint="eastAsia"/>
          <w:color w:val="000000"/>
          <w:kern w:val="0"/>
          <w:szCs w:val="21"/>
        </w:rPr>
        <w:t>local_time,gps_min（索引）</w:t>
      </w:r>
    </w:p>
    <w:p w:rsidR="00FE1BB1" w:rsidRPr="00FE1BB1" w:rsidRDefault="00FE1BB1" w:rsidP="00FE1BB1">
      <w:pPr>
        <w:widowControl/>
        <w:spacing w:before="100" w:beforeAutospacing="1" w:after="100" w:afterAutospacing="1"/>
        <w:jc w:val="left"/>
        <w:rPr>
          <w:rFonts w:ascii="微软雅黑" w:eastAsia="微软雅黑" w:hAnsi="微软雅黑" w:cs="宋体"/>
          <w:color w:val="000000"/>
          <w:kern w:val="0"/>
          <w:szCs w:val="21"/>
        </w:rPr>
      </w:pPr>
      <w:r w:rsidRPr="00FE1BB1">
        <w:rPr>
          <w:rFonts w:ascii="微软雅黑" w:eastAsia="微软雅黑" w:hAnsi="微软雅黑" w:cs="宋体" w:hint="eastAsia"/>
          <w:color w:val="000000"/>
          <w:kern w:val="0"/>
          <w:szCs w:val="21"/>
        </w:rPr>
        <w:t>PN2表：</w:t>
      </w:r>
    </w:p>
    <w:p w:rsidR="00FE1BB1" w:rsidRPr="00FE1BB1" w:rsidRDefault="00FE1BB1" w:rsidP="00FE1BB1">
      <w:pPr>
        <w:widowControl/>
        <w:spacing w:before="100" w:beforeAutospacing="1" w:after="100" w:afterAutospacing="1"/>
        <w:jc w:val="left"/>
        <w:rPr>
          <w:rFonts w:ascii="微软雅黑" w:eastAsia="微软雅黑" w:hAnsi="微软雅黑" w:cs="宋体"/>
          <w:color w:val="FF0000"/>
          <w:kern w:val="0"/>
          <w:szCs w:val="21"/>
        </w:rPr>
      </w:pPr>
      <w:r w:rsidRPr="00FE1BB1">
        <w:rPr>
          <w:rFonts w:ascii="微软雅黑" w:eastAsia="微软雅黑" w:hAnsi="微软雅黑" w:cs="宋体" w:hint="eastAsia"/>
          <w:color w:val="000000"/>
          <w:kern w:val="0"/>
          <w:szCs w:val="21"/>
        </w:rPr>
        <w:t>local_time,gps_min（索引）</w:t>
      </w:r>
    </w:p>
    <w:p w:rsidR="00801CF4" w:rsidRPr="00801CF4" w:rsidRDefault="00801CF4" w:rsidP="00A76B77">
      <w:pPr>
        <w:rPr>
          <w:b/>
          <w:bCs/>
          <w:kern w:val="44"/>
          <w:sz w:val="28"/>
          <w:szCs w:val="44"/>
        </w:rPr>
      </w:pPr>
    </w:p>
    <w:p w:rsidR="00C8607C" w:rsidRDefault="00C8607C" w:rsidP="00A76B77">
      <w:pPr>
        <w:rPr>
          <w:b/>
          <w:bCs/>
          <w:kern w:val="44"/>
          <w:sz w:val="28"/>
          <w:szCs w:val="44"/>
        </w:rPr>
      </w:pPr>
      <w:r w:rsidRPr="000439F5">
        <w:rPr>
          <w:rFonts w:ascii="&amp;#24494" w:hAnsi="&amp;#24494"/>
          <w:noProof/>
          <w:color w:val="000000"/>
          <w:szCs w:val="21"/>
        </w:rPr>
        <w:drawing>
          <wp:inline distT="0" distB="0" distL="0" distR="0" wp14:anchorId="5F7628E9" wp14:editId="7B9CF86B">
            <wp:extent cx="5274310" cy="2817054"/>
            <wp:effectExtent l="0" t="0" r="2540" b="2540"/>
            <wp:docPr id="92" name="图片 92" descr="C:\Users\ibm\AppData\Roaming\Foxmail\FoxmailTemp(96)\Catch(10-29-14-5(10-29-21-4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AppData\Roaming\Foxmail\FoxmailTemp(96)\Catch(10-29-14-5(10-29-21-49-0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17054"/>
                    </a:xfrm>
                    <a:prstGeom prst="rect">
                      <a:avLst/>
                    </a:prstGeom>
                    <a:noFill/>
                    <a:ln>
                      <a:noFill/>
                    </a:ln>
                  </pic:spPr>
                </pic:pic>
              </a:graphicData>
            </a:graphic>
          </wp:inline>
        </w:drawing>
      </w:r>
    </w:p>
    <w:p w:rsidR="00460224" w:rsidRPr="000C3D5A" w:rsidRDefault="00460224" w:rsidP="00C414D7">
      <w:pPr>
        <w:pStyle w:val="1"/>
        <w:numPr>
          <w:ilvl w:val="0"/>
          <w:numId w:val="36"/>
        </w:numPr>
      </w:pPr>
      <w:r w:rsidRPr="00425431">
        <w:rPr>
          <w:rFonts w:hint="eastAsia"/>
        </w:rPr>
        <w:lastRenderedPageBreak/>
        <w:t>报表联动</w:t>
      </w:r>
    </w:p>
    <w:p w:rsidR="009723CF" w:rsidRDefault="009723CF" w:rsidP="00460224">
      <w:pPr>
        <w:rPr>
          <w:rFonts w:ascii="宋体" w:eastAsia="宋体" w:hAnsi="宋体" w:cs="宋体"/>
          <w:kern w:val="0"/>
          <w:sz w:val="24"/>
          <w:szCs w:val="24"/>
        </w:rPr>
      </w:pPr>
      <w:r>
        <w:rPr>
          <w:rFonts w:ascii="宋体" w:eastAsia="宋体" w:hAnsi="宋体" w:cs="宋体" w:hint="eastAsia"/>
          <w:kern w:val="0"/>
          <w:sz w:val="24"/>
          <w:szCs w:val="24"/>
        </w:rPr>
        <w:t>1、定位信息分析外出跳转</w:t>
      </w:r>
    </w:p>
    <w:p w:rsidR="00460224" w:rsidRPr="00425431" w:rsidRDefault="00460224" w:rsidP="00460224">
      <w:pPr>
        <w:rPr>
          <w:rFonts w:ascii="宋体" w:eastAsia="宋体" w:hAnsi="宋体" w:cs="宋体"/>
          <w:kern w:val="0"/>
          <w:sz w:val="24"/>
          <w:szCs w:val="24"/>
        </w:rPr>
      </w:pPr>
      <w:r w:rsidRPr="00425431">
        <w:rPr>
          <w:rFonts w:ascii="宋体" w:eastAsia="宋体" w:hAnsi="宋体" w:cs="宋体"/>
          <w:kern w:val="0"/>
          <w:sz w:val="24"/>
          <w:szCs w:val="24"/>
        </w:rPr>
        <w:t>二期老功能定位信息分析可以右键关联到定位日志分析</w:t>
      </w:r>
      <w:r w:rsidR="009723CF" w:rsidRPr="009723CF">
        <w:rPr>
          <w:rFonts w:ascii="宋体" w:eastAsia="宋体" w:hAnsi="宋体" w:cs="宋体" w:hint="eastAsia"/>
          <w:kern w:val="0"/>
          <w:sz w:val="24"/>
          <w:szCs w:val="24"/>
          <w:highlight w:val="red"/>
        </w:rPr>
        <w:t>和BSA数据维护</w:t>
      </w:r>
      <w:r w:rsidRPr="00425431">
        <w:rPr>
          <w:rFonts w:ascii="宋体" w:eastAsia="宋体" w:hAnsi="宋体" w:cs="宋体"/>
          <w:kern w:val="0"/>
          <w:sz w:val="24"/>
          <w:szCs w:val="24"/>
        </w:rPr>
        <w:t>，传递</w:t>
      </w:r>
      <w:proofErr w:type="gramStart"/>
      <w:r w:rsidRPr="00425431">
        <w:rPr>
          <w:rFonts w:ascii="宋体" w:eastAsia="宋体" w:hAnsi="宋体" w:cs="宋体"/>
          <w:kern w:val="0"/>
          <w:sz w:val="24"/>
          <w:szCs w:val="24"/>
        </w:rPr>
        <w:t>时间网</w:t>
      </w:r>
      <w:proofErr w:type="gramEnd"/>
      <w:r w:rsidRPr="00425431">
        <w:rPr>
          <w:rFonts w:ascii="宋体" w:eastAsia="宋体" w:hAnsi="宋体" w:cs="宋体"/>
          <w:kern w:val="0"/>
          <w:sz w:val="24"/>
          <w:szCs w:val="24"/>
        </w:rPr>
        <w:t>元查询结果</w:t>
      </w:r>
    </w:p>
    <w:p w:rsidR="00460224" w:rsidRPr="00C414D7" w:rsidRDefault="00460224" w:rsidP="00425431">
      <w:pPr>
        <w:rPr>
          <w:rFonts w:ascii="宋体" w:eastAsia="宋体" w:hAnsi="宋体" w:cs="宋体"/>
          <w:kern w:val="0"/>
          <w:sz w:val="24"/>
          <w:szCs w:val="24"/>
        </w:rPr>
      </w:pPr>
      <w:r w:rsidRPr="00425431">
        <w:rPr>
          <w:rFonts w:ascii="宋体" w:eastAsia="宋体" w:hAnsi="宋体" w:cs="宋体"/>
          <w:kern w:val="0"/>
          <w:sz w:val="24"/>
          <w:szCs w:val="24"/>
        </w:rPr>
        <w:t>报表联动</w:t>
      </w:r>
      <w:r w:rsidRPr="00C414D7">
        <w:rPr>
          <w:rFonts w:ascii="宋体" w:eastAsia="宋体" w:hAnsi="宋体" w:cs="宋体"/>
          <w:kern w:val="0"/>
          <w:sz w:val="24"/>
          <w:szCs w:val="24"/>
        </w:rPr>
        <w:t>----------</w:t>
      </w:r>
      <w:r w:rsidRPr="00425431">
        <w:rPr>
          <w:rFonts w:ascii="宋体" w:eastAsia="宋体" w:hAnsi="宋体" w:cs="宋体"/>
          <w:kern w:val="0"/>
          <w:sz w:val="24"/>
          <w:szCs w:val="24"/>
        </w:rPr>
        <w:t>每次只传递一行数据的一个网元</w:t>
      </w:r>
    </w:p>
    <w:p w:rsidR="00460224" w:rsidRPr="00425431"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1.</w:t>
      </w:r>
      <w:r w:rsidRPr="00425431">
        <w:rPr>
          <w:rFonts w:ascii="宋体" w:eastAsia="宋体" w:hAnsi="宋体" w:cs="宋体"/>
          <w:kern w:val="0"/>
          <w:sz w:val="24"/>
          <w:szCs w:val="24"/>
        </w:rPr>
        <w:t>全网指标，无联动</w:t>
      </w:r>
    </w:p>
    <w:p w:rsidR="00460224" w:rsidRPr="00C414D7" w:rsidRDefault="00460224" w:rsidP="00425431">
      <w:pPr>
        <w:rPr>
          <w:rFonts w:ascii="宋体" w:eastAsia="宋体" w:hAnsi="宋体" w:cs="宋体"/>
          <w:kern w:val="0"/>
          <w:sz w:val="24"/>
          <w:szCs w:val="24"/>
        </w:rPr>
      </w:pPr>
      <w:r w:rsidRPr="00425431">
        <w:rPr>
          <w:rFonts w:ascii="宋体" w:eastAsia="宋体" w:hAnsi="宋体" w:cs="宋体"/>
          <w:kern w:val="0"/>
          <w:sz w:val="24"/>
          <w:szCs w:val="24"/>
        </w:rPr>
        <w:t>2.</w:t>
      </w:r>
      <w:r w:rsidRPr="00C414D7">
        <w:rPr>
          <w:rFonts w:ascii="宋体" w:eastAsia="宋体" w:hAnsi="宋体" w:cs="宋体"/>
          <w:kern w:val="0"/>
          <w:sz w:val="24"/>
          <w:szCs w:val="24"/>
        </w:rPr>
        <w:t>缺失BS清单，基站编号上右键-</w:t>
      </w:r>
      <w:proofErr w:type="gramStart"/>
      <w:r w:rsidRPr="00C414D7">
        <w:rPr>
          <w:rFonts w:ascii="宋体" w:eastAsia="宋体" w:hAnsi="宋体" w:cs="宋体"/>
          <w:kern w:val="0"/>
          <w:sz w:val="24"/>
          <w:szCs w:val="24"/>
        </w:rPr>
        <w:t>》</w:t>
      </w:r>
      <w:proofErr w:type="gramEnd"/>
      <w:r w:rsidRPr="00C414D7">
        <w:rPr>
          <w:rFonts w:ascii="宋体" w:eastAsia="宋体" w:hAnsi="宋体" w:cs="宋体"/>
          <w:kern w:val="0"/>
          <w:sz w:val="24"/>
          <w:szCs w:val="24"/>
        </w:rPr>
        <w:t>main表，自动填写时间和sid,nid,srv_bs,band_freq(组合索引)</w:t>
      </w:r>
    </w:p>
    <w:p w:rsidR="00460224" w:rsidRPr="00C414D7"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3.</w:t>
      </w:r>
      <w:r w:rsidRPr="00425431">
        <w:rPr>
          <w:rFonts w:ascii="宋体" w:eastAsia="宋体" w:hAnsi="宋体" w:cs="宋体"/>
          <w:kern w:val="0"/>
          <w:sz w:val="24"/>
          <w:szCs w:val="24"/>
        </w:rPr>
        <w:t>缺失</w:t>
      </w:r>
      <w:r w:rsidRPr="00C414D7">
        <w:rPr>
          <w:rFonts w:ascii="宋体" w:eastAsia="宋体" w:hAnsi="宋体" w:cs="宋体"/>
          <w:kern w:val="0"/>
          <w:sz w:val="24"/>
          <w:szCs w:val="24"/>
        </w:rPr>
        <w:t>PN</w:t>
      </w:r>
      <w:r w:rsidRPr="00425431">
        <w:rPr>
          <w:rFonts w:ascii="宋体" w:eastAsia="宋体" w:hAnsi="宋体" w:cs="宋体"/>
          <w:kern w:val="0"/>
          <w:sz w:val="24"/>
          <w:szCs w:val="24"/>
        </w:rPr>
        <w:t>清单涉及</w:t>
      </w:r>
      <w:r w:rsidRPr="00C414D7">
        <w:rPr>
          <w:rFonts w:ascii="宋体" w:eastAsia="宋体" w:hAnsi="宋体" w:cs="宋体"/>
          <w:kern w:val="0"/>
          <w:sz w:val="24"/>
          <w:szCs w:val="24"/>
        </w:rPr>
        <w:t>top</w:t>
      </w:r>
      <w:r w:rsidRPr="00425431">
        <w:rPr>
          <w:rFonts w:ascii="宋体" w:eastAsia="宋体" w:hAnsi="宋体" w:cs="宋体"/>
          <w:kern w:val="0"/>
          <w:sz w:val="24"/>
          <w:szCs w:val="24"/>
        </w:rPr>
        <w:t>站</w:t>
      </w:r>
    </w:p>
    <w:p w:rsidR="00460224" w:rsidRPr="00425431" w:rsidRDefault="00460224" w:rsidP="00425431">
      <w:pPr>
        <w:rPr>
          <w:rFonts w:ascii="宋体" w:eastAsia="宋体" w:hAnsi="宋体" w:cs="宋体"/>
          <w:kern w:val="0"/>
          <w:sz w:val="24"/>
          <w:szCs w:val="24"/>
        </w:rPr>
      </w:pPr>
      <w:r w:rsidRPr="00425431">
        <w:rPr>
          <w:rFonts w:ascii="宋体" w:eastAsia="宋体" w:hAnsi="宋体" w:cs="宋体"/>
          <w:kern w:val="0"/>
          <w:sz w:val="24"/>
          <w:szCs w:val="24"/>
        </w:rPr>
        <w:t>缺失PN上右键-</w:t>
      </w:r>
      <w:proofErr w:type="gramStart"/>
      <w:r w:rsidRPr="00425431">
        <w:rPr>
          <w:rFonts w:ascii="宋体" w:eastAsia="宋体" w:hAnsi="宋体" w:cs="宋体"/>
          <w:kern w:val="0"/>
          <w:sz w:val="24"/>
          <w:szCs w:val="24"/>
        </w:rPr>
        <w:t>》</w:t>
      </w:r>
      <w:proofErr w:type="gramEnd"/>
      <w:r w:rsidRPr="00425431">
        <w:rPr>
          <w:rFonts w:ascii="宋体" w:eastAsia="宋体" w:hAnsi="宋体" w:cs="宋体"/>
          <w:kern w:val="0"/>
          <w:sz w:val="24"/>
          <w:szCs w:val="24"/>
        </w:rPr>
        <w:t>PN1表的时间和p_f,PN(组合索引)</w:t>
      </w:r>
    </w:p>
    <w:p w:rsidR="00460224" w:rsidRPr="00C414D7"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缺失PN涉及top站上右键-</w:t>
      </w:r>
      <w:proofErr w:type="gramStart"/>
      <w:r w:rsidRPr="00C414D7">
        <w:rPr>
          <w:rFonts w:ascii="宋体" w:eastAsia="宋体" w:hAnsi="宋体" w:cs="宋体"/>
          <w:kern w:val="0"/>
          <w:sz w:val="24"/>
          <w:szCs w:val="24"/>
        </w:rPr>
        <w:t>》</w:t>
      </w:r>
      <w:proofErr w:type="gramEnd"/>
      <w:r w:rsidRPr="00C414D7">
        <w:rPr>
          <w:rFonts w:ascii="宋体" w:eastAsia="宋体" w:hAnsi="宋体" w:cs="宋体"/>
          <w:kern w:val="0"/>
          <w:sz w:val="24"/>
          <w:szCs w:val="24"/>
        </w:rPr>
        <w:t>PN1表的时间和p_f,bsid,freq 或 p_f,ext_id(组合索引)</w:t>
      </w:r>
    </w:p>
    <w:p w:rsidR="00460224" w:rsidRPr="00C414D7"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4.缺失PN涉及top servBS</w:t>
      </w:r>
    </w:p>
    <w:p w:rsidR="00460224" w:rsidRPr="00C414D7"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缺失PN上右键-</w:t>
      </w:r>
      <w:proofErr w:type="gramStart"/>
      <w:r w:rsidRPr="00C414D7">
        <w:rPr>
          <w:rFonts w:ascii="宋体" w:eastAsia="宋体" w:hAnsi="宋体" w:cs="宋体"/>
          <w:kern w:val="0"/>
          <w:sz w:val="24"/>
          <w:szCs w:val="24"/>
        </w:rPr>
        <w:t>》</w:t>
      </w:r>
      <w:proofErr w:type="gramEnd"/>
      <w:r w:rsidRPr="00C414D7">
        <w:rPr>
          <w:rFonts w:ascii="宋体" w:eastAsia="宋体" w:hAnsi="宋体" w:cs="宋体"/>
          <w:kern w:val="0"/>
          <w:sz w:val="24"/>
          <w:szCs w:val="24"/>
        </w:rPr>
        <w:t>PN1表的时间和p_f,PN(组合索引)</w:t>
      </w:r>
    </w:p>
    <w:p w:rsidR="00460224" w:rsidRDefault="00460224" w:rsidP="00425431">
      <w:pPr>
        <w:rPr>
          <w:rFonts w:ascii="宋体" w:eastAsia="宋体" w:hAnsi="宋体" w:cs="宋体"/>
          <w:kern w:val="0"/>
          <w:sz w:val="24"/>
          <w:szCs w:val="24"/>
        </w:rPr>
      </w:pPr>
      <w:r w:rsidRPr="00C414D7">
        <w:rPr>
          <w:rFonts w:ascii="宋体" w:eastAsia="宋体" w:hAnsi="宋体" w:cs="宋体"/>
          <w:kern w:val="0"/>
          <w:sz w:val="24"/>
          <w:szCs w:val="24"/>
        </w:rPr>
        <w:t>缺失PN涉及top servBS站上右键-</w:t>
      </w:r>
      <w:proofErr w:type="gramStart"/>
      <w:r w:rsidRPr="00C414D7">
        <w:rPr>
          <w:rFonts w:ascii="宋体" w:eastAsia="宋体" w:hAnsi="宋体" w:cs="宋体"/>
          <w:kern w:val="0"/>
          <w:sz w:val="24"/>
          <w:szCs w:val="24"/>
        </w:rPr>
        <w:t>》</w:t>
      </w:r>
      <w:proofErr w:type="gramEnd"/>
      <w:r w:rsidRPr="00C414D7">
        <w:rPr>
          <w:rFonts w:ascii="宋体" w:eastAsia="宋体" w:hAnsi="宋体" w:cs="宋体"/>
          <w:kern w:val="0"/>
          <w:sz w:val="24"/>
          <w:szCs w:val="24"/>
        </w:rPr>
        <w:t>main表的时间和sid,nid,srv_bs,band_freq(组合索引)</w:t>
      </w:r>
    </w:p>
    <w:p w:rsidR="008623C2" w:rsidRDefault="008623C2" w:rsidP="00425431">
      <w:pPr>
        <w:rPr>
          <w:rFonts w:ascii="宋体" w:eastAsia="宋体" w:hAnsi="宋体" w:cs="宋体"/>
          <w:kern w:val="0"/>
          <w:sz w:val="24"/>
          <w:szCs w:val="24"/>
        </w:rPr>
      </w:pPr>
      <w:r w:rsidRPr="00760421">
        <w:rPr>
          <w:rFonts w:ascii="宋体" w:eastAsia="宋体" w:hAnsi="宋体" w:cs="宋体" w:hint="eastAsia"/>
          <w:kern w:val="0"/>
          <w:sz w:val="24"/>
          <w:szCs w:val="24"/>
          <w:highlight w:val="green"/>
        </w:rPr>
        <w:t>5.</w:t>
      </w:r>
      <w:r w:rsidRPr="00760421">
        <w:rPr>
          <w:rFonts w:ascii="宋体" w:eastAsia="宋体" w:hAnsi="宋体" w:cs="宋体"/>
          <w:kern w:val="0"/>
          <w:sz w:val="24"/>
          <w:szCs w:val="24"/>
          <w:highlight w:val="green"/>
        </w:rPr>
        <w:t xml:space="preserve"> 缺失BS清单</w:t>
      </w:r>
      <w:r w:rsidR="00524B23" w:rsidRPr="00760421">
        <w:rPr>
          <w:rFonts w:ascii="宋体" w:eastAsia="宋体" w:hAnsi="宋体" w:cs="宋体" w:hint="eastAsia"/>
          <w:kern w:val="0"/>
          <w:sz w:val="24"/>
          <w:szCs w:val="24"/>
          <w:highlight w:val="green"/>
        </w:rPr>
        <w:t>和</w:t>
      </w:r>
      <w:r w:rsidR="00524B23" w:rsidRPr="00760421">
        <w:rPr>
          <w:rFonts w:ascii="宋体" w:eastAsia="宋体" w:hAnsi="宋体" w:cs="宋体"/>
          <w:kern w:val="0"/>
          <w:sz w:val="24"/>
          <w:szCs w:val="24"/>
          <w:highlight w:val="green"/>
        </w:rPr>
        <w:t>缺失PN清单涉及top站</w:t>
      </w:r>
      <w:r w:rsidRPr="00760421">
        <w:rPr>
          <w:rFonts w:ascii="宋体" w:eastAsia="宋体" w:hAnsi="宋体" w:cs="宋体" w:hint="eastAsia"/>
          <w:kern w:val="0"/>
          <w:sz w:val="24"/>
          <w:szCs w:val="24"/>
          <w:highlight w:val="green"/>
        </w:rPr>
        <w:t>，</w:t>
      </w:r>
      <w:r w:rsidRPr="00760421">
        <w:rPr>
          <w:rFonts w:ascii="宋体" w:eastAsia="宋体" w:hAnsi="宋体" w:cs="宋体"/>
          <w:kern w:val="0"/>
          <w:sz w:val="24"/>
          <w:szCs w:val="24"/>
          <w:highlight w:val="green"/>
        </w:rPr>
        <w:t>基站编号上右键</w:t>
      </w:r>
      <w:r w:rsidRPr="00760421">
        <w:rPr>
          <w:rFonts w:ascii="宋体" w:eastAsia="宋体" w:hAnsi="宋体" w:cs="宋体" w:hint="eastAsia"/>
          <w:kern w:val="0"/>
          <w:sz w:val="24"/>
          <w:szCs w:val="24"/>
          <w:highlight w:val="green"/>
        </w:rPr>
        <w:t>关联到BSA数据维护，传递网元，仅查询出该网元数据，城市显示相应地市</w:t>
      </w:r>
    </w:p>
    <w:p w:rsidR="008623C2" w:rsidRDefault="008623C2" w:rsidP="00425431">
      <w:pPr>
        <w:rPr>
          <w:rFonts w:ascii="宋体" w:eastAsia="宋体" w:hAnsi="宋体" w:cs="宋体"/>
          <w:kern w:val="0"/>
          <w:sz w:val="24"/>
          <w:szCs w:val="24"/>
        </w:rPr>
      </w:pPr>
      <w:r>
        <w:rPr>
          <w:rFonts w:ascii="微软雅黑" w:eastAsia="微软雅黑" w:hAnsi="微软雅黑"/>
          <w:noProof/>
          <w:color w:val="000000"/>
          <w:szCs w:val="21"/>
        </w:rPr>
        <w:drawing>
          <wp:inline distT="0" distB="0" distL="0" distR="0">
            <wp:extent cx="5274310" cy="2966841"/>
            <wp:effectExtent l="0" t="0" r="2540" b="5080"/>
            <wp:docPr id="73" name="图片 73" descr="C:\Users\ibm\AppData\Roaming\Foxmail\FoxmailTemp(101)\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AppData\Roaming\Foxmail\FoxmailTemp(101)\Catch.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966841"/>
                    </a:xfrm>
                    <a:prstGeom prst="rect">
                      <a:avLst/>
                    </a:prstGeom>
                    <a:noFill/>
                    <a:ln>
                      <a:noFill/>
                    </a:ln>
                  </pic:spPr>
                </pic:pic>
              </a:graphicData>
            </a:graphic>
          </wp:inline>
        </w:drawing>
      </w:r>
    </w:p>
    <w:p w:rsidR="009723CF" w:rsidRPr="00D21E69" w:rsidRDefault="009723CF" w:rsidP="00425431">
      <w:pPr>
        <w:rPr>
          <w:rFonts w:ascii="宋体" w:eastAsia="宋体" w:hAnsi="宋体" w:cs="宋体"/>
          <w:kern w:val="0"/>
          <w:sz w:val="24"/>
          <w:szCs w:val="24"/>
          <w:highlight w:val="red"/>
        </w:rPr>
      </w:pPr>
      <w:r w:rsidRPr="00D21E69">
        <w:rPr>
          <w:rFonts w:ascii="宋体" w:eastAsia="宋体" w:hAnsi="宋体" w:cs="宋体" w:hint="eastAsia"/>
          <w:kern w:val="0"/>
          <w:sz w:val="24"/>
          <w:szCs w:val="24"/>
          <w:highlight w:val="red"/>
        </w:rPr>
        <w:t>2、定位日志分析外出跳转</w:t>
      </w:r>
    </w:p>
    <w:p w:rsidR="009723CF" w:rsidRPr="00D21E69" w:rsidRDefault="009723CF" w:rsidP="00425431">
      <w:pPr>
        <w:rPr>
          <w:rFonts w:ascii="宋体" w:eastAsia="宋体" w:hAnsi="宋体" w:cs="宋体"/>
          <w:kern w:val="0"/>
          <w:sz w:val="24"/>
          <w:szCs w:val="24"/>
          <w:highlight w:val="red"/>
        </w:rPr>
      </w:pPr>
      <w:r w:rsidRPr="00D21E69">
        <w:rPr>
          <w:rFonts w:ascii="宋体" w:eastAsia="宋体" w:hAnsi="宋体" w:cs="宋体" w:hint="eastAsia"/>
          <w:kern w:val="0"/>
          <w:sz w:val="24"/>
          <w:szCs w:val="24"/>
          <w:highlight w:val="red"/>
        </w:rPr>
        <w:t>如下图，从mian表、PN1表、PN表右键都可以实现右键跳转到BSA数据维护中</w:t>
      </w:r>
    </w:p>
    <w:p w:rsidR="009723CF" w:rsidRPr="00D21E69" w:rsidRDefault="009723CF" w:rsidP="00425431">
      <w:pPr>
        <w:rPr>
          <w:rFonts w:ascii="宋体" w:eastAsia="宋体" w:hAnsi="宋体" w:cs="宋体"/>
          <w:kern w:val="0"/>
          <w:sz w:val="24"/>
          <w:szCs w:val="24"/>
          <w:highlight w:val="red"/>
        </w:rPr>
      </w:pPr>
      <w:r w:rsidRPr="00D21E69">
        <w:rPr>
          <w:rFonts w:ascii="宋体" w:eastAsia="宋体" w:hAnsi="宋体" w:cs="宋体" w:hint="eastAsia"/>
          <w:kern w:val="0"/>
          <w:sz w:val="24"/>
          <w:szCs w:val="24"/>
          <w:highlight w:val="red"/>
        </w:rPr>
        <w:t>1.从main表跳转时，用srv_bs&amp;NID&amp;SID组合索引到BSA数据维护中查询出该网元对应时间的信息。</w:t>
      </w:r>
    </w:p>
    <w:p w:rsidR="009723CF" w:rsidRPr="00D21E69" w:rsidRDefault="009723CF" w:rsidP="009723CF">
      <w:pPr>
        <w:rPr>
          <w:rFonts w:ascii="宋体" w:eastAsia="宋体" w:hAnsi="宋体" w:cs="宋体"/>
          <w:kern w:val="0"/>
          <w:sz w:val="24"/>
          <w:szCs w:val="24"/>
          <w:highlight w:val="red"/>
        </w:rPr>
      </w:pPr>
      <w:r w:rsidRPr="00D21E69">
        <w:rPr>
          <w:rFonts w:ascii="宋体" w:eastAsia="宋体" w:hAnsi="宋体" w:cs="宋体" w:hint="eastAsia"/>
          <w:kern w:val="0"/>
          <w:sz w:val="24"/>
          <w:szCs w:val="24"/>
          <w:highlight w:val="red"/>
        </w:rPr>
        <w:t>2.从PN1表中用EXT_ID在PN2中查询到对应的SID NID后，用EXT_ID&amp;SID&amp;NID组合索引到BSA数据维护中查询出该网元对应时间的信息。</w:t>
      </w:r>
    </w:p>
    <w:p w:rsidR="009723CF" w:rsidRPr="009723CF" w:rsidRDefault="009723CF" w:rsidP="00425431">
      <w:pPr>
        <w:rPr>
          <w:rFonts w:ascii="宋体" w:eastAsia="宋体" w:hAnsi="宋体" w:cs="宋体"/>
          <w:kern w:val="0"/>
          <w:sz w:val="24"/>
          <w:szCs w:val="24"/>
        </w:rPr>
      </w:pPr>
      <w:r w:rsidRPr="00D21E69">
        <w:rPr>
          <w:rFonts w:ascii="宋体" w:eastAsia="宋体" w:hAnsi="宋体" w:cs="宋体" w:hint="eastAsia"/>
          <w:kern w:val="0"/>
          <w:sz w:val="24"/>
          <w:szCs w:val="24"/>
          <w:highlight w:val="red"/>
        </w:rPr>
        <w:t>3.PN2表中用EXTBSID&amp;SID&amp;NID组合索引到BSA数据维护中查询出该网元对应时间的信息。</w:t>
      </w:r>
      <w:r w:rsidR="00D21E69" w:rsidRPr="00D21E69">
        <w:rPr>
          <w:rFonts w:ascii="宋体" w:eastAsia="宋体" w:hAnsi="宋体" w:cs="宋体" w:hint="eastAsia"/>
          <w:kern w:val="0"/>
          <w:sz w:val="24"/>
          <w:szCs w:val="24"/>
          <w:highlight w:val="red"/>
        </w:rPr>
        <w:t>注：EXTBSID字段结构与PN1表中EXT_ID完全一致，解析方法完全</w:t>
      </w:r>
      <w:r w:rsidR="00D21E69" w:rsidRPr="00D21E69">
        <w:rPr>
          <w:rFonts w:ascii="宋体" w:eastAsia="宋体" w:hAnsi="宋体" w:cs="宋体" w:hint="eastAsia"/>
          <w:kern w:val="0"/>
          <w:sz w:val="24"/>
          <w:szCs w:val="24"/>
          <w:highlight w:val="red"/>
        </w:rPr>
        <w:lastRenderedPageBreak/>
        <w:t>一致。</w:t>
      </w:r>
    </w:p>
    <w:p w:rsidR="009723CF" w:rsidRPr="00C414D7" w:rsidRDefault="009723CF" w:rsidP="00425431">
      <w:pPr>
        <w:rPr>
          <w:rFonts w:ascii="宋体" w:eastAsia="宋体" w:hAnsi="宋体" w:cs="宋体"/>
          <w:kern w:val="0"/>
          <w:sz w:val="24"/>
          <w:szCs w:val="24"/>
        </w:rPr>
      </w:pPr>
      <w:r>
        <w:rPr>
          <w:noProof/>
        </w:rPr>
        <w:drawing>
          <wp:inline distT="0" distB="0" distL="0" distR="0" wp14:anchorId="6BBAF1C0" wp14:editId="125C2E54">
            <wp:extent cx="5274310" cy="2844709"/>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2844709"/>
                    </a:xfrm>
                    <a:prstGeom prst="rect">
                      <a:avLst/>
                    </a:prstGeom>
                  </pic:spPr>
                </pic:pic>
              </a:graphicData>
            </a:graphic>
          </wp:inline>
        </w:drawing>
      </w:r>
    </w:p>
    <w:p w:rsidR="00460224" w:rsidRDefault="00BC12AB" w:rsidP="000439F5">
      <w:pPr>
        <w:pStyle w:val="1"/>
        <w:numPr>
          <w:ilvl w:val="0"/>
          <w:numId w:val="36"/>
        </w:numPr>
      </w:pPr>
      <w:r w:rsidRPr="000439F5">
        <w:rPr>
          <w:rFonts w:hint="eastAsia"/>
        </w:rPr>
        <w:t>定位日志分析（添加查找全部功能）</w:t>
      </w:r>
      <w:r w:rsidR="009C053E">
        <w:rPr>
          <w:rFonts w:hint="eastAsia"/>
        </w:rPr>
        <w:t>-----------</w:t>
      </w:r>
      <w:r w:rsidR="009C053E">
        <w:rPr>
          <w:rFonts w:hint="eastAsia"/>
        </w:rPr>
        <w:t>已完成</w:t>
      </w:r>
    </w:p>
    <w:p w:rsidR="00BC12AB" w:rsidRDefault="00BC12AB">
      <w:r>
        <w:rPr>
          <w:rFonts w:hint="eastAsia"/>
        </w:rPr>
        <w:t>如下图，在定位日志分析中添加查找所有功能，查找的是所有话单，并非所有失败话单。</w:t>
      </w:r>
    </w:p>
    <w:p w:rsidR="000439F5" w:rsidRPr="00BC12AB" w:rsidRDefault="000439F5">
      <w:r>
        <w:rPr>
          <w:rFonts w:hint="eastAsia"/>
        </w:rPr>
        <w:t>此处修改后：老功能定位信息只需要继续保留定位信息分析，自动生成</w:t>
      </w:r>
      <w:r>
        <w:rPr>
          <w:rFonts w:hint="eastAsia"/>
        </w:rPr>
        <w:t>BSA</w:t>
      </w:r>
      <w:r>
        <w:rPr>
          <w:rFonts w:hint="eastAsia"/>
        </w:rPr>
        <w:t>表和定位信息查询功能可以删除。（</w:t>
      </w:r>
      <w:r w:rsidRPr="00D565CB">
        <w:rPr>
          <w:rFonts w:hint="eastAsia"/>
          <w:color w:val="FF0000"/>
        </w:rPr>
        <w:t>已与花</w:t>
      </w:r>
      <w:proofErr w:type="gramStart"/>
      <w:r w:rsidRPr="00D565CB">
        <w:rPr>
          <w:rFonts w:hint="eastAsia"/>
          <w:color w:val="FF0000"/>
        </w:rPr>
        <w:t>昀</w:t>
      </w:r>
      <w:proofErr w:type="gramEnd"/>
      <w:r w:rsidRPr="00D565CB">
        <w:rPr>
          <w:rFonts w:hint="eastAsia"/>
          <w:color w:val="FF0000"/>
        </w:rPr>
        <w:t>确认</w:t>
      </w:r>
      <w:r>
        <w:rPr>
          <w:rFonts w:hint="eastAsia"/>
        </w:rPr>
        <w:t>）</w:t>
      </w:r>
    </w:p>
    <w:p w:rsidR="00BC12AB" w:rsidRDefault="00BC12AB">
      <w:pPr>
        <w:rPr>
          <w:b/>
          <w:bCs/>
          <w:kern w:val="44"/>
          <w:sz w:val="28"/>
          <w:szCs w:val="44"/>
        </w:rPr>
      </w:pPr>
      <w:r>
        <w:rPr>
          <w:noProof/>
        </w:rPr>
        <w:drawing>
          <wp:inline distT="0" distB="0" distL="0" distR="0" wp14:anchorId="4BCF9CE8" wp14:editId="1DF39BBB">
            <wp:extent cx="5274310" cy="2966799"/>
            <wp:effectExtent l="0" t="0" r="2540" b="508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2966799"/>
                    </a:xfrm>
                    <a:prstGeom prst="rect">
                      <a:avLst/>
                    </a:prstGeom>
                  </pic:spPr>
                </pic:pic>
              </a:graphicData>
            </a:graphic>
          </wp:inline>
        </w:drawing>
      </w:r>
    </w:p>
    <w:p w:rsidR="0098576D" w:rsidRPr="0061705C" w:rsidRDefault="0098576D" w:rsidP="0061705C">
      <w:pPr>
        <w:pStyle w:val="1"/>
        <w:numPr>
          <w:ilvl w:val="0"/>
          <w:numId w:val="36"/>
        </w:numPr>
      </w:pPr>
      <w:r w:rsidRPr="0061705C">
        <w:rPr>
          <w:rFonts w:hint="eastAsia"/>
        </w:rPr>
        <w:lastRenderedPageBreak/>
        <w:t>伪基站生成</w:t>
      </w:r>
      <w:r w:rsidR="009C053E">
        <w:rPr>
          <w:rFonts w:hint="eastAsia"/>
        </w:rPr>
        <w:t>-------------</w:t>
      </w:r>
      <w:r w:rsidR="009C053E">
        <w:rPr>
          <w:rFonts w:hint="eastAsia"/>
        </w:rPr>
        <w:t>已完成</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基于上述问题，伪基站生成建议：</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1</w:t>
      </w:r>
      <w:r w:rsidRPr="0098576D">
        <w:rPr>
          <w:rFonts w:ascii="&amp;#24494" w:eastAsia="宋体" w:hAnsi="&amp;#24494" w:cs="宋体"/>
          <w:color w:val="000000"/>
          <w:kern w:val="0"/>
          <w:szCs w:val="21"/>
        </w:rPr>
        <w:t>）上来就是下图界面，</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A.</w:t>
      </w:r>
      <w:r w:rsidRPr="0098576D">
        <w:rPr>
          <w:rFonts w:ascii="&amp;#24494" w:eastAsia="宋体" w:hAnsi="&amp;#24494" w:cs="宋体"/>
          <w:color w:val="000000"/>
          <w:kern w:val="0"/>
          <w:szCs w:val="21"/>
        </w:rPr>
        <w:t>下半部分直接呈现所有直放站，上班部分直接呈现对应扇区</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B</w:t>
      </w:r>
      <w:r w:rsidRPr="0098576D">
        <w:rPr>
          <w:rFonts w:ascii="&amp;#24494" w:eastAsia="宋体" w:hAnsi="&amp;#24494" w:cs="宋体"/>
          <w:color w:val="000000"/>
          <w:kern w:val="0"/>
          <w:szCs w:val="21"/>
        </w:rPr>
        <w:t>。下半部分添加</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可选条件</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（满足该条件的才可以勾选），</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距离</w:t>
      </w:r>
      <w:r w:rsidRPr="0098576D">
        <w:rPr>
          <w:rFonts w:ascii="&amp;#24494" w:eastAsia="宋体" w:hAnsi="&amp;#24494" w:cs="宋体"/>
          <w:color w:val="000000"/>
          <w:kern w:val="0"/>
          <w:szCs w:val="21"/>
        </w:rPr>
        <w:t>&gt;500”</w:t>
      </w:r>
      <w:r w:rsidRPr="0098576D">
        <w:rPr>
          <w:rFonts w:ascii="&amp;#24494" w:eastAsia="宋体" w:hAnsi="&amp;#24494" w:cs="宋体"/>
          <w:color w:val="000000"/>
          <w:kern w:val="0"/>
          <w:szCs w:val="21"/>
        </w:rPr>
        <w:t>或</w:t>
      </w:r>
      <w:r w:rsidRPr="0098576D">
        <w:rPr>
          <w:rFonts w:ascii="&amp;#24494" w:eastAsia="宋体" w:hAnsi="&amp;#24494" w:cs="宋体"/>
          <w:color w:val="000000"/>
          <w:kern w:val="0"/>
          <w:szCs w:val="21"/>
        </w:rPr>
        <w:t>“FLC&gt;100”</w:t>
      </w:r>
      <w:r w:rsidRPr="0098576D">
        <w:rPr>
          <w:rFonts w:ascii="&amp;#24494" w:eastAsia="宋体" w:hAnsi="&amp;#24494" w:cs="宋体"/>
          <w:color w:val="000000"/>
          <w:kern w:val="0"/>
          <w:szCs w:val="21"/>
        </w:rPr>
        <w:t>（值可设），并添加两个字段</w:t>
      </w:r>
      <w:r w:rsidRPr="0098576D">
        <w:rPr>
          <w:rFonts w:ascii="&amp;#24494" w:eastAsia="宋体" w:hAnsi="&amp;#24494" w:cs="宋体"/>
          <w:color w:val="000000"/>
          <w:kern w:val="0"/>
          <w:szCs w:val="21"/>
        </w:rPr>
        <w:t>FLC</w:t>
      </w:r>
      <w:r w:rsidRPr="0098576D">
        <w:rPr>
          <w:rFonts w:ascii="&amp;#24494" w:eastAsia="宋体" w:hAnsi="&amp;#24494" w:cs="宋体"/>
          <w:color w:val="000000"/>
          <w:kern w:val="0"/>
          <w:szCs w:val="21"/>
        </w:rPr>
        <w:t>、满足原因。</w:t>
      </w:r>
      <w:r w:rsidRPr="0098576D">
        <w:rPr>
          <w:rFonts w:ascii="&amp;#24494" w:eastAsia="宋体" w:hAnsi="&amp;#24494" w:cs="宋体"/>
          <w:color w:val="000000"/>
          <w:kern w:val="0"/>
          <w:szCs w:val="21"/>
        </w:rPr>
        <w:t>FLC</w:t>
      </w:r>
      <w:r w:rsidRPr="0098576D">
        <w:rPr>
          <w:rFonts w:ascii="&amp;#24494" w:eastAsia="宋体" w:hAnsi="&amp;#24494" w:cs="宋体"/>
          <w:color w:val="000000"/>
          <w:kern w:val="0"/>
          <w:szCs w:val="21"/>
        </w:rPr>
        <w:t>是可填写字段，满足原因是自动生成，分为</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距离满足</w:t>
      </w:r>
      <w:r w:rsidRPr="0098576D">
        <w:rPr>
          <w:rFonts w:ascii="&amp;#24494" w:eastAsia="宋体" w:hAnsi="&amp;#24494" w:cs="宋体"/>
          <w:color w:val="000000"/>
          <w:kern w:val="0"/>
          <w:szCs w:val="21"/>
        </w:rPr>
        <w:t>”“FLC</w:t>
      </w:r>
      <w:r w:rsidRPr="0098576D">
        <w:rPr>
          <w:rFonts w:ascii="&amp;#24494" w:eastAsia="宋体" w:hAnsi="&amp;#24494" w:cs="宋体"/>
          <w:color w:val="000000"/>
          <w:kern w:val="0"/>
          <w:szCs w:val="21"/>
        </w:rPr>
        <w:t>满足</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不满足</w:t>
      </w:r>
      <w:r w:rsidRPr="0098576D">
        <w:rPr>
          <w:rFonts w:ascii="&amp;#24494" w:eastAsia="宋体" w:hAnsi="&amp;#24494" w:cs="宋体"/>
          <w:color w:val="000000"/>
          <w:kern w:val="0"/>
          <w:szCs w:val="21"/>
        </w:rPr>
        <w:t>”</w:t>
      </w:r>
      <w:r w:rsidR="0043463A">
        <w:rPr>
          <w:rFonts w:ascii="&amp;#24494" w:eastAsia="宋体" w:hAnsi="&amp;#24494" w:cs="宋体"/>
          <w:color w:val="000000"/>
          <w:kern w:val="0"/>
          <w:szCs w:val="21"/>
        </w:rPr>
        <w:t>”</w:t>
      </w:r>
      <w:r w:rsidR="0043463A">
        <w:rPr>
          <w:rFonts w:ascii="&amp;#24494" w:eastAsia="宋体" w:hAnsi="&amp;#24494" w:cs="宋体" w:hint="eastAsia"/>
          <w:color w:val="000000"/>
          <w:kern w:val="0"/>
          <w:szCs w:val="21"/>
        </w:rPr>
        <w:t>均满足</w:t>
      </w:r>
      <w:r w:rsidR="0043463A">
        <w:rPr>
          <w:rFonts w:ascii="&amp;#24494" w:eastAsia="宋体" w:hAnsi="&amp;#24494" w:cs="宋体"/>
          <w:color w:val="000000"/>
          <w:kern w:val="0"/>
          <w:szCs w:val="21"/>
        </w:rPr>
        <w:t>”</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C</w:t>
      </w:r>
      <w:r w:rsidRPr="0098576D">
        <w:rPr>
          <w:rFonts w:ascii="&amp;#24494" w:eastAsia="宋体" w:hAnsi="&amp;#24494" w:cs="宋体"/>
          <w:color w:val="000000"/>
          <w:kern w:val="0"/>
          <w:szCs w:val="21"/>
        </w:rPr>
        <w:t>。默认上半部分</w:t>
      </w:r>
      <w:proofErr w:type="gramStart"/>
      <w:r w:rsidRPr="0098576D">
        <w:rPr>
          <w:rFonts w:ascii="&amp;#24494" w:eastAsia="宋体" w:hAnsi="&amp;#24494" w:cs="宋体"/>
          <w:color w:val="000000"/>
          <w:kern w:val="0"/>
          <w:szCs w:val="21"/>
        </w:rPr>
        <w:t>可以勾选的</w:t>
      </w:r>
      <w:proofErr w:type="gramEnd"/>
      <w:r w:rsidRPr="0098576D">
        <w:rPr>
          <w:rFonts w:ascii="&amp;#24494" w:eastAsia="宋体" w:hAnsi="&amp;#24494" w:cs="宋体"/>
          <w:color w:val="000000"/>
          <w:kern w:val="0"/>
          <w:szCs w:val="21"/>
        </w:rPr>
        <w:t>都是直放</w:t>
      </w:r>
      <w:proofErr w:type="gramStart"/>
      <w:r w:rsidRPr="0098576D">
        <w:rPr>
          <w:rFonts w:ascii="&amp;#24494" w:eastAsia="宋体" w:hAnsi="&amp;#24494" w:cs="宋体"/>
          <w:color w:val="000000"/>
          <w:kern w:val="0"/>
          <w:szCs w:val="21"/>
        </w:rPr>
        <w:t>站标志</w:t>
      </w:r>
      <w:proofErr w:type="gramEnd"/>
      <w:r w:rsidRPr="0098576D">
        <w:rPr>
          <w:rFonts w:ascii="&amp;#24494" w:eastAsia="宋体" w:hAnsi="&amp;#24494" w:cs="宋体"/>
          <w:color w:val="000000"/>
          <w:kern w:val="0"/>
          <w:szCs w:val="21"/>
        </w:rPr>
        <w:t>修改了的扇区，下半部分</w:t>
      </w:r>
      <w:proofErr w:type="gramStart"/>
      <w:r w:rsidRPr="0098576D">
        <w:rPr>
          <w:rFonts w:ascii="&amp;#24494" w:eastAsia="宋体" w:hAnsi="&amp;#24494" w:cs="宋体"/>
          <w:color w:val="000000"/>
          <w:kern w:val="0"/>
          <w:szCs w:val="21"/>
        </w:rPr>
        <w:t>可以勾选的</w:t>
      </w:r>
      <w:proofErr w:type="gramEnd"/>
      <w:r w:rsidRPr="0098576D">
        <w:rPr>
          <w:rFonts w:ascii="&amp;#24494" w:eastAsia="宋体" w:hAnsi="&amp;#24494" w:cs="宋体"/>
          <w:color w:val="000000"/>
          <w:kern w:val="0"/>
          <w:szCs w:val="21"/>
        </w:rPr>
        <w:t>都是满足条件的直放站</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D.</w:t>
      </w:r>
      <w:r w:rsidRPr="0098576D">
        <w:rPr>
          <w:rFonts w:ascii="&amp;#24494" w:eastAsia="宋体" w:hAnsi="&amp;#24494" w:cs="宋体"/>
          <w:color w:val="000000"/>
          <w:kern w:val="0"/>
          <w:szCs w:val="21"/>
        </w:rPr>
        <w:t>如果扇区对应直放站不满足条件，如距离</w:t>
      </w:r>
      <w:r w:rsidRPr="0098576D">
        <w:rPr>
          <w:rFonts w:ascii="&amp;#24494" w:eastAsia="宋体" w:hAnsi="&amp;#24494" w:cs="宋体"/>
          <w:color w:val="000000"/>
          <w:kern w:val="0"/>
          <w:szCs w:val="21"/>
        </w:rPr>
        <w:t>=200</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FLC</w:t>
      </w:r>
      <w:r w:rsidRPr="0098576D">
        <w:rPr>
          <w:rFonts w:ascii="&amp;#24494" w:eastAsia="宋体" w:hAnsi="&amp;#24494" w:cs="宋体"/>
          <w:color w:val="000000"/>
          <w:kern w:val="0"/>
          <w:szCs w:val="21"/>
        </w:rPr>
        <w:t>为空，这时修改下面的</w:t>
      </w:r>
      <w:r w:rsidRPr="0098576D">
        <w:rPr>
          <w:rFonts w:ascii="&amp;#24494" w:eastAsia="宋体" w:hAnsi="&amp;#24494" w:cs="宋体"/>
          <w:color w:val="000000"/>
          <w:kern w:val="0"/>
          <w:szCs w:val="21"/>
        </w:rPr>
        <w:t>FLC=200</w:t>
      </w:r>
      <w:r w:rsidRPr="0098576D">
        <w:rPr>
          <w:rFonts w:ascii="&amp;#24494" w:eastAsia="宋体" w:hAnsi="&amp;#24494" w:cs="宋体"/>
          <w:color w:val="000000"/>
          <w:kern w:val="0"/>
          <w:szCs w:val="21"/>
        </w:rPr>
        <w:t>，则满足原因自动更新：</w:t>
      </w:r>
      <w:r w:rsidRPr="0098576D">
        <w:rPr>
          <w:rFonts w:ascii="&amp;#24494" w:eastAsia="宋体" w:hAnsi="&amp;#24494" w:cs="宋体"/>
          <w:color w:val="000000"/>
          <w:kern w:val="0"/>
          <w:szCs w:val="21"/>
        </w:rPr>
        <w:t>FLC</w:t>
      </w:r>
      <w:r w:rsidRPr="0098576D">
        <w:rPr>
          <w:rFonts w:ascii="&amp;#24494" w:eastAsia="宋体" w:hAnsi="&amp;#24494" w:cs="宋体"/>
          <w:color w:val="000000"/>
          <w:kern w:val="0"/>
          <w:szCs w:val="21"/>
        </w:rPr>
        <w:t>满足。直放站可以勾选</w:t>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E</w:t>
      </w:r>
      <w:r w:rsidRPr="0098576D">
        <w:rPr>
          <w:rFonts w:ascii="&amp;#24494" w:eastAsia="宋体" w:hAnsi="&amp;#24494" w:cs="宋体"/>
          <w:color w:val="000000"/>
          <w:kern w:val="0"/>
          <w:szCs w:val="21"/>
        </w:rPr>
        <w:t>。上半部分添加一个可以修改的字段</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直放站标志</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，默认值是</w:t>
      </w:r>
      <w:r w:rsidRPr="0098576D">
        <w:rPr>
          <w:rFonts w:ascii="&amp;#24494" w:eastAsia="宋体" w:hAnsi="&amp;#24494" w:cs="宋体"/>
          <w:color w:val="000000"/>
          <w:kern w:val="0"/>
          <w:szCs w:val="21"/>
        </w:rPr>
        <w:t xml:space="preserve">0. </w:t>
      </w:r>
    </w:p>
    <w:p w:rsid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F.</w:t>
      </w:r>
      <w:r w:rsidRPr="0098576D">
        <w:rPr>
          <w:rFonts w:ascii="&amp;#24494" w:eastAsia="宋体" w:hAnsi="&amp;#24494" w:cs="宋体"/>
          <w:color w:val="000000"/>
          <w:kern w:val="0"/>
          <w:szCs w:val="21"/>
        </w:rPr>
        <w:t>上下实现联动，点击扇区下面选中对应直放站；选中直放站，上面选中对应扇区</w:t>
      </w:r>
    </w:p>
    <w:p w:rsidR="005B5995" w:rsidRPr="005B5995" w:rsidRDefault="005B5995" w:rsidP="0098576D">
      <w:pPr>
        <w:widowControl/>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G.</w:t>
      </w:r>
      <w:r>
        <w:rPr>
          <w:rFonts w:ascii="&amp;#24494" w:eastAsia="宋体" w:hAnsi="&amp;#24494" w:cs="宋体" w:hint="eastAsia"/>
          <w:color w:val="000000"/>
          <w:kern w:val="0"/>
          <w:szCs w:val="21"/>
        </w:rPr>
        <w:t>上述直放</w:t>
      </w:r>
      <w:proofErr w:type="gramStart"/>
      <w:r>
        <w:rPr>
          <w:rFonts w:ascii="&amp;#24494" w:eastAsia="宋体" w:hAnsi="&amp;#24494" w:cs="宋体" w:hint="eastAsia"/>
          <w:color w:val="000000"/>
          <w:kern w:val="0"/>
          <w:szCs w:val="21"/>
        </w:rPr>
        <w:t>站标志</w:t>
      </w:r>
      <w:proofErr w:type="gramEnd"/>
      <w:r>
        <w:rPr>
          <w:rFonts w:ascii="&amp;#24494" w:eastAsia="宋体" w:hAnsi="&amp;#24494" w:cs="宋体" w:hint="eastAsia"/>
          <w:color w:val="000000"/>
          <w:kern w:val="0"/>
          <w:szCs w:val="21"/>
        </w:rPr>
        <w:t>和</w:t>
      </w:r>
      <w:r>
        <w:rPr>
          <w:rFonts w:ascii="&amp;#24494" w:eastAsia="宋体" w:hAnsi="&amp;#24494" w:cs="宋体" w:hint="eastAsia"/>
          <w:color w:val="000000"/>
          <w:kern w:val="0"/>
          <w:szCs w:val="21"/>
        </w:rPr>
        <w:t>FLC</w:t>
      </w:r>
      <w:r>
        <w:rPr>
          <w:rFonts w:ascii="&amp;#24494" w:eastAsia="宋体" w:hAnsi="&amp;#24494" w:cs="宋体" w:hint="eastAsia"/>
          <w:color w:val="000000"/>
          <w:kern w:val="0"/>
          <w:szCs w:val="21"/>
        </w:rPr>
        <w:t>的修改可以</w:t>
      </w:r>
      <w:proofErr w:type="gramStart"/>
      <w:r>
        <w:rPr>
          <w:rFonts w:ascii="&amp;#24494" w:eastAsia="宋体" w:hAnsi="&amp;#24494" w:cs="宋体" w:hint="eastAsia"/>
          <w:color w:val="000000"/>
          <w:kern w:val="0"/>
          <w:szCs w:val="21"/>
        </w:rPr>
        <w:t>更新台</w:t>
      </w:r>
      <w:proofErr w:type="gramEnd"/>
      <w:r>
        <w:rPr>
          <w:rFonts w:ascii="&amp;#24494" w:eastAsia="宋体" w:hAnsi="&amp;#24494" w:cs="宋体" w:hint="eastAsia"/>
          <w:color w:val="000000"/>
          <w:kern w:val="0"/>
          <w:szCs w:val="21"/>
        </w:rPr>
        <w:t>账，</w:t>
      </w:r>
      <w:proofErr w:type="gramStart"/>
      <w:r>
        <w:rPr>
          <w:rFonts w:ascii="&amp;#24494" w:eastAsia="宋体" w:hAnsi="&amp;#24494" w:cs="宋体" w:hint="eastAsia"/>
          <w:color w:val="000000"/>
          <w:kern w:val="0"/>
          <w:szCs w:val="21"/>
        </w:rPr>
        <w:t>更新台</w:t>
      </w:r>
      <w:proofErr w:type="gramEnd"/>
      <w:r>
        <w:rPr>
          <w:rFonts w:ascii="&amp;#24494" w:eastAsia="宋体" w:hAnsi="&amp;#24494" w:cs="宋体" w:hint="eastAsia"/>
          <w:color w:val="000000"/>
          <w:kern w:val="0"/>
          <w:szCs w:val="21"/>
        </w:rPr>
        <w:t>账后同步</w:t>
      </w:r>
      <w:proofErr w:type="gramStart"/>
      <w:r>
        <w:rPr>
          <w:rFonts w:ascii="&amp;#24494" w:eastAsia="宋体" w:hAnsi="&amp;#24494" w:cs="宋体" w:hint="eastAsia"/>
          <w:color w:val="000000"/>
          <w:kern w:val="0"/>
          <w:szCs w:val="21"/>
        </w:rPr>
        <w:t>浩</w:t>
      </w:r>
      <w:proofErr w:type="gramEnd"/>
      <w:r>
        <w:rPr>
          <w:rFonts w:ascii="&amp;#24494" w:eastAsia="宋体" w:hAnsi="&amp;#24494" w:cs="宋体" w:hint="eastAsia"/>
          <w:color w:val="000000"/>
          <w:kern w:val="0"/>
          <w:szCs w:val="21"/>
        </w:rPr>
        <w:t>盈数据</w:t>
      </w:r>
    </w:p>
    <w:p w:rsidR="0098576D" w:rsidRPr="0098576D" w:rsidRDefault="000B1C1D" w:rsidP="0098576D">
      <w:pPr>
        <w:widowControl/>
        <w:jc w:val="left"/>
        <w:rPr>
          <w:rFonts w:ascii="&amp;#24494" w:eastAsia="宋体" w:hAnsi="&amp;#24494" w:cs="宋体" w:hint="eastAsia"/>
          <w:color w:val="000000"/>
          <w:kern w:val="0"/>
          <w:szCs w:val="21"/>
        </w:rPr>
      </w:pPr>
      <w:r>
        <w:rPr>
          <w:noProof/>
        </w:rPr>
        <w:drawing>
          <wp:inline distT="0" distB="0" distL="0" distR="0" wp14:anchorId="2989E014" wp14:editId="1CCDBA8A">
            <wp:extent cx="5274310" cy="3843409"/>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3843409"/>
                    </a:xfrm>
                    <a:prstGeom prst="rect">
                      <a:avLst/>
                    </a:prstGeom>
                  </pic:spPr>
                </pic:pic>
              </a:graphicData>
            </a:graphic>
          </wp:inline>
        </w:drawing>
      </w:r>
    </w:p>
    <w:p w:rsidR="0098576D" w:rsidRPr="0098576D" w:rsidRDefault="0098576D" w:rsidP="0098576D">
      <w:pPr>
        <w:widowControl/>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(2)</w:t>
      </w:r>
      <w:r w:rsidRPr="0098576D">
        <w:rPr>
          <w:rFonts w:ascii="&amp;#24494" w:eastAsia="宋体" w:hAnsi="&amp;#24494" w:cs="宋体"/>
          <w:color w:val="000000"/>
          <w:kern w:val="0"/>
          <w:szCs w:val="21"/>
        </w:rPr>
        <w:t>点击下一步呈现的上班部分是小区列表，下班部分是直放站同</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列表，呈现的都是上一步中勾选的</w:t>
      </w:r>
    </w:p>
    <w:p w:rsidR="0098576D" w:rsidRPr="0098576D" w:rsidRDefault="0098576D" w:rsidP="0098576D">
      <w:pPr>
        <w:widowControl/>
        <w:jc w:val="left"/>
        <w:rPr>
          <w:rFonts w:ascii="&amp;#24494" w:eastAsia="宋体" w:hAnsi="&amp;#24494" w:cs="宋体" w:hint="eastAsia"/>
          <w:color w:val="000000"/>
          <w:kern w:val="0"/>
          <w:szCs w:val="21"/>
        </w:rPr>
      </w:pPr>
      <w:r>
        <w:rPr>
          <w:rFonts w:ascii="&amp;#24494" w:eastAsia="宋体" w:hAnsi="&amp;#24494" w:cs="宋体" w:hint="eastAsia"/>
          <w:noProof/>
          <w:color w:val="000000"/>
          <w:kern w:val="0"/>
          <w:szCs w:val="21"/>
        </w:rPr>
        <w:lastRenderedPageBreak/>
        <w:drawing>
          <wp:inline distT="0" distB="0" distL="0" distR="0" wp14:anchorId="449E649B" wp14:editId="78F04B92">
            <wp:extent cx="6696075" cy="4895850"/>
            <wp:effectExtent l="0" t="0" r="9525" b="0"/>
            <wp:docPr id="9" name="图片 9" descr="C:\Users\ibm\AppData\Roaming\Foxmail\FoxmailTemp(97)\Catch46DD(11-01-22-2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AppData\Roaming\Foxmail\FoxmailTemp(97)\Catch46DD(11-01-22-29-1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96075" cy="4895850"/>
                    </a:xfrm>
                    <a:prstGeom prst="rect">
                      <a:avLst/>
                    </a:prstGeom>
                    <a:noFill/>
                    <a:ln>
                      <a:noFill/>
                    </a:ln>
                  </pic:spPr>
                </pic:pic>
              </a:graphicData>
            </a:graphic>
          </wp:inline>
        </w:drawing>
      </w:r>
    </w:p>
    <w:p w:rsidR="0098576D" w:rsidRPr="0098576D" w:rsidRDefault="0098576D" w:rsidP="0061705C">
      <w:pPr>
        <w:pStyle w:val="1"/>
        <w:numPr>
          <w:ilvl w:val="0"/>
          <w:numId w:val="36"/>
        </w:numPr>
      </w:pPr>
      <w:r w:rsidRPr="0098576D">
        <w:rPr>
          <w:rFonts w:hint="eastAsia"/>
        </w:rPr>
        <w:t>GIS</w:t>
      </w:r>
    </w:p>
    <w:p w:rsidR="000D09CE" w:rsidRDefault="0098576D" w:rsidP="000D09CE">
      <w:pPr>
        <w:pStyle w:val="a3"/>
        <w:widowControl/>
        <w:numPr>
          <w:ilvl w:val="0"/>
          <w:numId w:val="47"/>
        </w:numPr>
        <w:spacing w:before="150" w:after="150"/>
        <w:ind w:right="150" w:firstLineChars="0"/>
        <w:jc w:val="left"/>
        <w:rPr>
          <w:rFonts w:ascii="&amp;#24494" w:eastAsia="宋体" w:hAnsi="&amp;#24494" w:cs="宋体" w:hint="eastAsia"/>
          <w:color w:val="000000"/>
          <w:kern w:val="0"/>
          <w:szCs w:val="21"/>
        </w:rPr>
      </w:pPr>
      <w:r w:rsidRPr="000D09CE">
        <w:rPr>
          <w:rFonts w:ascii="&amp;#24494" w:eastAsia="宋体" w:hAnsi="&amp;#24494" w:cs="宋体"/>
          <w:color w:val="000000"/>
          <w:kern w:val="0"/>
          <w:szCs w:val="21"/>
        </w:rPr>
        <w:t>页面提供切换服务小区、</w:t>
      </w:r>
      <w:r w:rsidRPr="000D09CE">
        <w:rPr>
          <w:rFonts w:ascii="&amp;#24494" w:eastAsia="宋体" w:hAnsi="&amp;#24494" w:cs="宋体"/>
          <w:color w:val="000000"/>
          <w:kern w:val="0"/>
          <w:szCs w:val="21"/>
        </w:rPr>
        <w:t>PN</w:t>
      </w:r>
      <w:r w:rsidRPr="000D09CE">
        <w:rPr>
          <w:rFonts w:ascii="&amp;#24494" w:eastAsia="宋体" w:hAnsi="&amp;#24494" w:cs="宋体"/>
          <w:color w:val="000000"/>
          <w:kern w:val="0"/>
          <w:szCs w:val="21"/>
        </w:rPr>
        <w:t>查找失败小区、点</w:t>
      </w:r>
      <w:r w:rsidRPr="000D09CE">
        <w:rPr>
          <w:rFonts w:ascii="&amp;#24494" w:eastAsia="宋体" w:hAnsi="&amp;#24494" w:cs="宋体"/>
          <w:color w:val="000000"/>
          <w:kern w:val="0"/>
          <w:szCs w:val="21"/>
        </w:rPr>
        <w:t xml:space="preserve"> </w:t>
      </w:r>
      <w:r w:rsidRPr="000D09CE">
        <w:rPr>
          <w:rFonts w:ascii="&amp;#24494" w:eastAsia="宋体" w:hAnsi="&amp;#24494" w:cs="宋体"/>
          <w:color w:val="000000"/>
          <w:kern w:val="0"/>
          <w:szCs w:val="21"/>
        </w:rPr>
        <w:t>三种模式的地方，</w:t>
      </w:r>
      <w:proofErr w:type="gramStart"/>
      <w:r w:rsidR="000D09CE">
        <w:rPr>
          <w:rFonts w:ascii="&amp;#24494" w:eastAsia="宋体" w:hAnsi="&amp;#24494" w:cs="宋体" w:hint="eastAsia"/>
          <w:color w:val="000000"/>
          <w:kern w:val="0"/>
          <w:szCs w:val="21"/>
        </w:rPr>
        <w:t>勾选服务</w:t>
      </w:r>
      <w:proofErr w:type="gramEnd"/>
      <w:r w:rsidR="000D09CE">
        <w:rPr>
          <w:rFonts w:ascii="&amp;#24494" w:eastAsia="宋体" w:hAnsi="&amp;#24494" w:cs="宋体" w:hint="eastAsia"/>
          <w:color w:val="000000"/>
          <w:kern w:val="0"/>
          <w:szCs w:val="21"/>
        </w:rPr>
        <w:t>小区时，用户</w:t>
      </w:r>
      <w:proofErr w:type="gramStart"/>
      <w:r w:rsidR="000D09CE">
        <w:rPr>
          <w:rFonts w:ascii="&amp;#24494" w:eastAsia="宋体" w:hAnsi="&amp;#24494" w:cs="宋体" w:hint="eastAsia"/>
          <w:color w:val="000000"/>
          <w:kern w:val="0"/>
          <w:szCs w:val="21"/>
        </w:rPr>
        <w:t>点击图层</w:t>
      </w:r>
      <w:proofErr w:type="gramEnd"/>
      <w:r w:rsidR="000D09CE">
        <w:rPr>
          <w:rFonts w:ascii="&amp;#24494" w:eastAsia="宋体" w:hAnsi="&amp;#24494" w:cs="宋体" w:hint="eastAsia"/>
          <w:color w:val="000000"/>
          <w:kern w:val="0"/>
          <w:szCs w:val="21"/>
        </w:rPr>
        <w:t>可选择的是服务小区；</w:t>
      </w:r>
    </w:p>
    <w:p w:rsidR="000D09CE" w:rsidRPr="000D09CE" w:rsidRDefault="00FE2BD7" w:rsidP="000D09CE">
      <w:pPr>
        <w:pStyle w:val="a3"/>
        <w:widowControl/>
        <w:spacing w:before="150" w:after="150"/>
        <w:ind w:left="720" w:right="150" w:firstLineChars="0" w:firstLine="0"/>
        <w:jc w:val="left"/>
        <w:rPr>
          <w:rFonts w:ascii="&amp;#24494" w:eastAsia="宋体" w:hAnsi="&amp;#24494" w:cs="宋体" w:hint="eastAsia"/>
          <w:color w:val="000000"/>
          <w:kern w:val="0"/>
          <w:szCs w:val="21"/>
        </w:rPr>
      </w:pPr>
      <w:proofErr w:type="gramStart"/>
      <w:r w:rsidRPr="0009157A">
        <w:rPr>
          <w:rFonts w:ascii="&amp;#24494" w:eastAsia="宋体" w:hAnsi="&amp;#24494" w:cs="宋体" w:hint="eastAsia"/>
          <w:color w:val="000000"/>
          <w:kern w:val="0"/>
          <w:szCs w:val="21"/>
          <w:highlight w:val="green"/>
        </w:rPr>
        <w:t>勾</w:t>
      </w:r>
      <w:proofErr w:type="gramEnd"/>
      <w:r w:rsidRPr="0009157A">
        <w:rPr>
          <w:rFonts w:ascii="&amp;#24494" w:eastAsia="宋体" w:hAnsi="&amp;#24494" w:cs="宋体" w:hint="eastAsia"/>
          <w:color w:val="000000"/>
          <w:kern w:val="0"/>
          <w:szCs w:val="21"/>
          <w:highlight w:val="green"/>
        </w:rPr>
        <w:t>选点模式时，用户</w:t>
      </w:r>
      <w:proofErr w:type="gramStart"/>
      <w:r w:rsidRPr="0009157A">
        <w:rPr>
          <w:rFonts w:ascii="&amp;#24494" w:eastAsia="宋体" w:hAnsi="&amp;#24494" w:cs="宋体" w:hint="eastAsia"/>
          <w:color w:val="000000"/>
          <w:kern w:val="0"/>
          <w:szCs w:val="21"/>
          <w:highlight w:val="green"/>
        </w:rPr>
        <w:t>点击图层</w:t>
      </w:r>
      <w:proofErr w:type="gramEnd"/>
      <w:r w:rsidRPr="0009157A">
        <w:rPr>
          <w:rFonts w:ascii="&amp;#24494" w:eastAsia="宋体" w:hAnsi="&amp;#24494" w:cs="宋体" w:hint="eastAsia"/>
          <w:color w:val="000000"/>
          <w:kern w:val="0"/>
          <w:szCs w:val="21"/>
          <w:highlight w:val="green"/>
        </w:rPr>
        <w:t>可选的是点。</w:t>
      </w:r>
    </w:p>
    <w:p w:rsidR="0098576D" w:rsidRPr="000D09CE" w:rsidRDefault="0098576D" w:rsidP="000D09CE">
      <w:pPr>
        <w:pStyle w:val="a3"/>
        <w:widowControl/>
        <w:spacing w:before="150" w:after="150"/>
        <w:ind w:left="720" w:right="150" w:firstLineChars="0" w:firstLine="0"/>
        <w:jc w:val="left"/>
        <w:rPr>
          <w:rFonts w:ascii="&amp;#24494" w:eastAsia="宋体" w:hAnsi="&amp;#24494" w:cs="宋体" w:hint="eastAsia"/>
          <w:color w:val="000000"/>
          <w:kern w:val="0"/>
          <w:szCs w:val="21"/>
        </w:rPr>
      </w:pPr>
      <w:r w:rsidRPr="000D09CE">
        <w:rPr>
          <w:rFonts w:ascii="&amp;#24494" w:eastAsia="宋体" w:hAnsi="&amp;#24494" w:cs="宋体"/>
          <w:color w:val="000000"/>
          <w:kern w:val="0"/>
          <w:szCs w:val="21"/>
          <w:shd w:val="clear" w:color="auto" w:fill="FF0000"/>
        </w:rPr>
        <w:t>每生成</w:t>
      </w:r>
      <w:proofErr w:type="gramStart"/>
      <w:r w:rsidRPr="000D09CE">
        <w:rPr>
          <w:rFonts w:ascii="&amp;#24494" w:eastAsia="宋体" w:hAnsi="&amp;#24494" w:cs="宋体"/>
          <w:color w:val="000000"/>
          <w:kern w:val="0"/>
          <w:szCs w:val="21"/>
          <w:shd w:val="clear" w:color="auto" w:fill="FF0000"/>
        </w:rPr>
        <w:t>一种图层时</w:t>
      </w:r>
      <w:proofErr w:type="gramEnd"/>
      <w:r w:rsidRPr="000D09CE">
        <w:rPr>
          <w:rFonts w:ascii="&amp;#24494" w:eastAsia="宋体" w:hAnsi="&amp;#24494" w:cs="宋体"/>
          <w:color w:val="000000"/>
          <w:kern w:val="0"/>
          <w:szCs w:val="21"/>
          <w:shd w:val="clear" w:color="auto" w:fill="FF0000"/>
        </w:rPr>
        <w:t>，前面生成的</w:t>
      </w:r>
      <w:proofErr w:type="gramStart"/>
      <w:r w:rsidRPr="000D09CE">
        <w:rPr>
          <w:rFonts w:ascii="&amp;#24494" w:eastAsia="宋体" w:hAnsi="&amp;#24494" w:cs="宋体"/>
          <w:color w:val="000000"/>
          <w:kern w:val="0"/>
          <w:szCs w:val="21"/>
          <w:shd w:val="clear" w:color="auto" w:fill="FF0000"/>
        </w:rPr>
        <w:t>图层做</w:t>
      </w:r>
      <w:proofErr w:type="gramEnd"/>
      <w:r w:rsidRPr="000D09CE">
        <w:rPr>
          <w:rFonts w:ascii="&amp;#24494" w:eastAsia="宋体" w:hAnsi="&amp;#24494" w:cs="宋体"/>
          <w:color w:val="000000"/>
          <w:kern w:val="0"/>
          <w:szCs w:val="21"/>
          <w:shd w:val="clear" w:color="auto" w:fill="FF0000"/>
        </w:rPr>
        <w:t>清空</w:t>
      </w:r>
    </w:p>
    <w:p w:rsidR="0098576D" w:rsidRPr="00C244C7" w:rsidRDefault="0098576D" w:rsidP="00C244C7">
      <w:pPr>
        <w:widowControl/>
        <w:spacing w:before="150" w:after="150"/>
        <w:ind w:right="150"/>
        <w:jc w:val="left"/>
        <w:rPr>
          <w:rFonts w:ascii="&amp;#24494" w:eastAsia="宋体" w:hAnsi="&amp;#24494" w:cs="宋体" w:hint="eastAsia"/>
          <w:color w:val="000000"/>
          <w:kern w:val="0"/>
          <w:szCs w:val="21"/>
        </w:rPr>
      </w:pPr>
      <w:r w:rsidRPr="00C244C7">
        <w:rPr>
          <w:rFonts w:ascii="&amp;#24494" w:eastAsia="宋体" w:hAnsi="&amp;#24494" w:cs="宋体"/>
          <w:color w:val="000000"/>
          <w:kern w:val="0"/>
          <w:szCs w:val="21"/>
        </w:rPr>
        <w:t>（</w:t>
      </w:r>
      <w:r w:rsidRPr="00C244C7">
        <w:rPr>
          <w:rFonts w:ascii="&amp;#24494" w:eastAsia="宋体" w:hAnsi="&amp;#24494" w:cs="宋体"/>
          <w:color w:val="000000"/>
          <w:kern w:val="0"/>
          <w:szCs w:val="21"/>
        </w:rPr>
        <w:t>2</w:t>
      </w:r>
      <w:r w:rsidRPr="00C244C7">
        <w:rPr>
          <w:rFonts w:ascii="&amp;#24494" w:eastAsia="宋体" w:hAnsi="&amp;#24494" w:cs="宋体"/>
          <w:color w:val="000000"/>
          <w:kern w:val="0"/>
          <w:szCs w:val="21"/>
        </w:rPr>
        <w:t>）选择服务小区模式：</w:t>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A.</w:t>
      </w:r>
      <w:proofErr w:type="gramStart"/>
      <w:r w:rsidRPr="0098576D">
        <w:rPr>
          <w:rFonts w:ascii="&amp;#24494" w:eastAsia="宋体" w:hAnsi="&amp;#24494" w:cs="宋体"/>
          <w:color w:val="000000"/>
          <w:kern w:val="0"/>
          <w:szCs w:val="21"/>
        </w:rPr>
        <w:t>点击某</w:t>
      </w:r>
      <w:proofErr w:type="gramEnd"/>
      <w:r w:rsidRPr="0098576D">
        <w:rPr>
          <w:rFonts w:ascii="&amp;#24494" w:eastAsia="宋体" w:hAnsi="&amp;#24494" w:cs="宋体"/>
          <w:color w:val="000000"/>
          <w:kern w:val="0"/>
          <w:szCs w:val="21"/>
        </w:rPr>
        <w:t>小区，画出本小区</w:t>
      </w: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B.</w:t>
      </w:r>
      <w:r w:rsidRPr="0009157A">
        <w:rPr>
          <w:rFonts w:ascii="&amp;#24494" w:eastAsia="宋体" w:hAnsi="&amp;#24494" w:cs="宋体"/>
          <w:color w:val="000000"/>
          <w:kern w:val="0"/>
          <w:szCs w:val="21"/>
          <w:highlight w:val="green"/>
        </w:rPr>
        <w:t>画出</w:t>
      </w:r>
      <w:r w:rsidR="0009157A" w:rsidRPr="0009157A">
        <w:rPr>
          <w:rFonts w:ascii="&amp;#24494" w:eastAsia="宋体" w:hAnsi="&amp;#24494" w:cs="宋体" w:hint="eastAsia"/>
          <w:color w:val="000000"/>
          <w:kern w:val="0"/>
          <w:szCs w:val="21"/>
          <w:highlight w:val="green"/>
        </w:rPr>
        <w:t>所有点（</w:t>
      </w:r>
      <w:r w:rsidR="0009157A" w:rsidRPr="0009157A">
        <w:rPr>
          <w:rFonts w:ascii="&amp;#24494" w:eastAsia="宋体" w:hAnsi="&amp;#24494" w:cs="宋体" w:hint="eastAsia"/>
          <w:color w:val="000000"/>
          <w:kern w:val="0"/>
          <w:szCs w:val="21"/>
          <w:highlight w:val="green"/>
        </w:rPr>
        <w:t>main</w:t>
      </w:r>
      <w:r w:rsidR="0009157A" w:rsidRPr="0009157A">
        <w:rPr>
          <w:rFonts w:ascii="&amp;#24494" w:eastAsia="宋体" w:hAnsi="&amp;#24494" w:cs="宋体" w:hint="eastAsia"/>
          <w:color w:val="000000"/>
          <w:kern w:val="0"/>
          <w:szCs w:val="21"/>
          <w:highlight w:val="green"/>
        </w:rPr>
        <w:t>表中所有点）</w:t>
      </w:r>
      <w:r w:rsidRPr="0009157A">
        <w:rPr>
          <w:rFonts w:ascii="&amp;#24494" w:eastAsia="宋体" w:hAnsi="&amp;#24494" w:cs="宋体"/>
          <w:color w:val="000000"/>
          <w:kern w:val="0"/>
          <w:szCs w:val="21"/>
          <w:highlight w:val="green"/>
        </w:rPr>
        <w:t>，做服务小区到</w:t>
      </w:r>
      <w:r w:rsidR="0009157A" w:rsidRPr="0009157A">
        <w:rPr>
          <w:rFonts w:ascii="&amp;#24494" w:eastAsia="宋体" w:hAnsi="&amp;#24494" w:cs="宋体" w:hint="eastAsia"/>
          <w:color w:val="000000"/>
          <w:kern w:val="0"/>
          <w:szCs w:val="21"/>
          <w:highlight w:val="green"/>
        </w:rPr>
        <w:t>使用本小区的</w:t>
      </w:r>
      <w:r w:rsidRPr="0009157A">
        <w:rPr>
          <w:rFonts w:ascii="&amp;#24494" w:eastAsia="宋体" w:hAnsi="&amp;#24494" w:cs="宋体"/>
          <w:color w:val="000000"/>
          <w:kern w:val="0"/>
          <w:szCs w:val="21"/>
          <w:highlight w:val="green"/>
        </w:rPr>
        <w:t>点的连线</w:t>
      </w:r>
      <w:r w:rsidRPr="0098576D">
        <w:rPr>
          <w:rFonts w:ascii="&amp;#24494" w:eastAsia="宋体" w:hAnsi="&amp;#24494" w:cs="宋体"/>
          <w:color w:val="000000"/>
          <w:kern w:val="0"/>
          <w:szCs w:val="21"/>
        </w:rPr>
        <w:t>，连线数</w:t>
      </w:r>
      <w:r w:rsidRPr="0098576D">
        <w:rPr>
          <w:rFonts w:ascii="&amp;#24494" w:eastAsia="宋体" w:hAnsi="&amp;#24494" w:cs="宋体"/>
          <w:color w:val="000000"/>
          <w:kern w:val="0"/>
          <w:szCs w:val="21"/>
        </w:rPr>
        <w:t>&lt;=30</w:t>
      </w:r>
      <w:r w:rsidRPr="0098576D">
        <w:rPr>
          <w:rFonts w:ascii="&amp;#24494" w:eastAsia="宋体" w:hAnsi="&amp;#24494" w:cs="宋体"/>
          <w:color w:val="000000"/>
          <w:kern w:val="0"/>
          <w:szCs w:val="21"/>
        </w:rPr>
        <w:t>根（大于</w:t>
      </w:r>
      <w:r w:rsidRPr="0098576D">
        <w:rPr>
          <w:rFonts w:ascii="&amp;#24494" w:eastAsia="宋体" w:hAnsi="&amp;#24494" w:cs="宋体"/>
          <w:color w:val="000000"/>
          <w:kern w:val="0"/>
          <w:szCs w:val="21"/>
        </w:rPr>
        <w:t>30</w:t>
      </w:r>
      <w:r w:rsidRPr="0098576D">
        <w:rPr>
          <w:rFonts w:ascii="&amp;#24494" w:eastAsia="宋体" w:hAnsi="&amp;#24494" w:cs="宋体"/>
          <w:color w:val="000000"/>
          <w:kern w:val="0"/>
          <w:szCs w:val="21"/>
        </w:rPr>
        <w:t>时按照</w:t>
      </w:r>
      <w:r w:rsidRPr="0098576D">
        <w:rPr>
          <w:rFonts w:ascii="&amp;#24494" w:eastAsia="宋体" w:hAnsi="&amp;#24494" w:cs="宋体"/>
          <w:color w:val="000000"/>
          <w:kern w:val="0"/>
          <w:szCs w:val="21"/>
        </w:rPr>
        <w:t>30</w:t>
      </w:r>
      <w:r w:rsidRPr="0098576D">
        <w:rPr>
          <w:rFonts w:ascii="&amp;#24494" w:eastAsia="宋体" w:hAnsi="&amp;#24494" w:cs="宋体"/>
          <w:color w:val="000000"/>
          <w:kern w:val="0"/>
          <w:szCs w:val="21"/>
        </w:rPr>
        <w:t>计</w:t>
      </w:r>
      <w:r w:rsidR="00A1548D">
        <w:rPr>
          <w:rFonts w:ascii="&amp;#24494" w:eastAsia="宋体" w:hAnsi="&amp;#24494" w:cs="宋体" w:hint="eastAsia"/>
          <w:color w:val="000000"/>
          <w:kern w:val="0"/>
          <w:szCs w:val="21"/>
        </w:rPr>
        <w:t>，好看为准！</w:t>
      </w:r>
      <w:r w:rsidRPr="0098576D">
        <w:rPr>
          <w:rFonts w:ascii="&amp;#24494" w:eastAsia="宋体" w:hAnsi="&amp;#24494" w:cs="宋体"/>
          <w:color w:val="000000"/>
          <w:kern w:val="0"/>
          <w:szCs w:val="21"/>
        </w:rPr>
        <w:t>）</w:t>
      </w:r>
    </w:p>
    <w:p w:rsidR="001D0FC2" w:rsidRDefault="001D0F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1B4293">
        <w:rPr>
          <w:rFonts w:ascii="&amp;#24494" w:eastAsia="宋体" w:hAnsi="&amp;#24494" w:cs="宋体" w:hint="eastAsia"/>
          <w:color w:val="000000"/>
          <w:kern w:val="0"/>
          <w:szCs w:val="21"/>
          <w:highlight w:val="red"/>
        </w:rPr>
        <w:t>注：以</w:t>
      </w:r>
      <w:r w:rsidRPr="001B4293">
        <w:rPr>
          <w:rFonts w:ascii="&amp;#24494" w:eastAsia="宋体" w:hAnsi="&amp;#24494" w:cs="宋体" w:hint="eastAsia"/>
          <w:color w:val="000000"/>
          <w:kern w:val="0"/>
          <w:szCs w:val="21"/>
          <w:highlight w:val="red"/>
        </w:rPr>
        <w:t>main</w:t>
      </w:r>
      <w:r w:rsidRPr="001B4293">
        <w:rPr>
          <w:rFonts w:ascii="&amp;#24494" w:eastAsia="宋体" w:hAnsi="&amp;#24494" w:cs="宋体" w:hint="eastAsia"/>
          <w:color w:val="000000"/>
          <w:kern w:val="0"/>
          <w:szCs w:val="21"/>
          <w:highlight w:val="red"/>
        </w:rPr>
        <w:t>表为数据源，</w:t>
      </w:r>
      <w:r w:rsidR="001B4293" w:rsidRPr="001B4293">
        <w:rPr>
          <w:rFonts w:ascii="&amp;#24494" w:eastAsia="宋体" w:hAnsi="&amp;#24494" w:cs="宋体" w:hint="eastAsia"/>
          <w:color w:val="000000"/>
          <w:kern w:val="0"/>
          <w:szCs w:val="21"/>
          <w:highlight w:val="red"/>
        </w:rPr>
        <w:t>每行数据对应一个点</w:t>
      </w:r>
    </w:p>
    <w:p w:rsidR="001B4293" w:rsidRPr="0098576D" w:rsidRDefault="001B4293"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noProof/>
        </w:rPr>
        <w:lastRenderedPageBreak/>
        <w:drawing>
          <wp:inline distT="0" distB="0" distL="0" distR="0" wp14:anchorId="6AAAB878" wp14:editId="1DE209B1">
            <wp:extent cx="5274310" cy="1161081"/>
            <wp:effectExtent l="0" t="0" r="2540" b="127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161081"/>
                    </a:xfrm>
                    <a:prstGeom prst="rect">
                      <a:avLst/>
                    </a:prstGeom>
                  </pic:spPr>
                </pic:pic>
              </a:graphicData>
            </a:graphic>
          </wp:inline>
        </w:drawing>
      </w: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C.</w:t>
      </w:r>
      <w:r w:rsidRPr="0098576D">
        <w:rPr>
          <w:rFonts w:ascii="&amp;#24494" w:eastAsia="宋体" w:hAnsi="&amp;#24494" w:cs="宋体"/>
          <w:color w:val="000000"/>
          <w:kern w:val="0"/>
          <w:szCs w:val="21"/>
        </w:rPr>
        <w:t>画出同站的其他小区</w:t>
      </w:r>
    </w:p>
    <w:p w:rsidR="00B455C2" w:rsidRPr="0098576D" w:rsidRDefault="00B455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效果：</w:t>
      </w:r>
    </w:p>
    <w:p w:rsidR="00B455C2" w:rsidRPr="0098576D" w:rsidRDefault="00B455C2" w:rsidP="00B455C2">
      <w:pPr>
        <w:pStyle w:val="a3"/>
        <w:widowControl/>
        <w:spacing w:before="150" w:after="150"/>
        <w:ind w:left="425" w:right="150" w:firstLineChars="0" w:firstLine="0"/>
        <w:jc w:val="left"/>
        <w:rPr>
          <w:rFonts w:ascii="&amp;#24494" w:eastAsia="宋体" w:hAnsi="&amp;#24494" w:cs="宋体" w:hint="eastAsia"/>
          <w:color w:val="000000"/>
          <w:kern w:val="0"/>
          <w:szCs w:val="21"/>
        </w:rPr>
      </w:pPr>
      <w:r>
        <w:rPr>
          <w:noProof/>
        </w:rPr>
        <mc:AlternateContent>
          <mc:Choice Requires="wpg">
            <w:drawing>
              <wp:anchor distT="0" distB="0" distL="114300" distR="114300" simplePos="0" relativeHeight="251672576" behindDoc="0" locked="0" layoutInCell="1" allowOverlap="1" wp14:anchorId="3AC100DF" wp14:editId="194B3951">
                <wp:simplePos x="0" y="0"/>
                <wp:positionH relativeFrom="column">
                  <wp:posOffset>1459805</wp:posOffset>
                </wp:positionH>
                <wp:positionV relativeFrom="paragraph">
                  <wp:posOffset>1208765</wp:posOffset>
                </wp:positionV>
                <wp:extent cx="1356360" cy="741680"/>
                <wp:effectExtent l="19050" t="19050" r="434340" b="20320"/>
                <wp:wrapNone/>
                <wp:docPr id="98" name="组合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56360" cy="741680"/>
                          <a:chOff x="4215" y="8533"/>
                          <a:chExt cx="2136" cy="1168"/>
                        </a:xfrm>
                      </wpg:grpSpPr>
                      <wps:wsp>
                        <wps:cNvPr id="99" name="矩形标注 9"/>
                        <wps:cNvSpPr>
                          <a:spLocks noChangeArrowheads="1"/>
                        </wps:cNvSpPr>
                        <wps:spPr bwMode="auto">
                          <a:xfrm>
                            <a:off x="4215" y="8533"/>
                            <a:ext cx="2136" cy="1168"/>
                          </a:xfrm>
                          <a:prstGeom prst="wedgeRectCallout">
                            <a:avLst>
                              <a:gd name="adj1" fmla="val 67283"/>
                              <a:gd name="adj2" fmla="val -28167"/>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以连线显示所有以该小区为服务小区的问题点</w:t>
                              </w:r>
                            </w:p>
                          </w:txbxContent>
                        </wps:txbx>
                        <wps:bodyPr rot="0" vert="horz" wrap="square" lIns="91440" tIns="45720" rIns="91440" bIns="45720" anchor="t" anchorCtr="0" upright="1">
                          <a:noAutofit/>
                        </wps:bodyPr>
                      </wps:wsp>
                      <wps:wsp>
                        <wps:cNvPr id="100" name="矩形标注 10"/>
                        <wps:cNvSpPr>
                          <a:spLocks noChangeArrowheads="1"/>
                        </wps:cNvSpPr>
                        <wps:spPr bwMode="auto">
                          <a:xfrm>
                            <a:off x="4215" y="8533"/>
                            <a:ext cx="2136" cy="1168"/>
                          </a:xfrm>
                          <a:prstGeom prst="wedgeRectCallout">
                            <a:avLst>
                              <a:gd name="adj1" fmla="val 76134"/>
                              <a:gd name="adj2" fmla="val 38704"/>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以连线显示所有以该小区为服务小区的问题点</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98" o:spid="_x0000_s1062" style="position:absolute;left:0;text-align:left;margin-left:114.95pt;margin-top:95.2pt;width:106.8pt;height:58.4pt;z-index:251672576;mso-position-horizontal-relative:text;mso-position-vertical-relative:text" coordorigin="4215,8533" coordsize="2136,1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">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9" o:spid="_x0000_s1063" type="#_x0000_t61" style="position:absolute;left:4215;top:8533;width:213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i9lMIA&#10;AADbAAAADwAAAGRycy9kb3ducmV2LnhtbESPQYvCMBSE7wv+h/AEb2uqh7KtRlFBEE+u9uDx0Tyb&#10;avNSmmi7/36zsOBxmJlvmOV6sI14Uedrxwpm0wQEcel0zZWC4rL//ALhA7LGxjEp+CEP69XoY4m5&#10;dj1/0+scKhEh7HNUYEJocyl9aciin7qWOHo311kMUXaV1B32EW4bOU+SVFqsOS4YbGlnqHycn1aB&#10;u/fF9qqfTZ2akBan7LQ/XjdKTcbDZgEi0BDe4f/2QSvIMvj7En+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L2UwgAAANsAAAAPAAAAAAAAAAAAAAAAAJgCAABkcnMvZG93&#10;bnJldi54bWxQSwUGAAAAAAQABAD1AAAAhwMAAAAA&#10;" adj="25333,4716" strokecolor="#c0504d" strokeweight="2.5pt">
                  <v:fill opacity="39321f"/>
                  <v:shadow color="#868686"/>
                  <v:textbox>
                    <w:txbxContent>
                      <w:p w:rsidR="00244F85" w:rsidRDefault="00244F85" w:rsidP="00B455C2">
                        <w:pPr>
                          <w:rPr>
                            <w:b/>
                          </w:rPr>
                        </w:pPr>
                        <w:r>
                          <w:rPr>
                            <w:rFonts w:hint="eastAsia"/>
                            <w:b/>
                            <w:sz w:val="24"/>
                            <w:szCs w:val="24"/>
                          </w:rPr>
                          <w:t>以连线显示所有以该小区为服务小区的问题点</w:t>
                        </w:r>
                      </w:p>
                    </w:txbxContent>
                  </v:textbox>
                </v:shape>
                <v:shape id="矩形标注 10" o:spid="_x0000_s1064" type="#_x0000_t61" style="position:absolute;left:4215;top:8533;width:2136;height:1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IL8YA&#10;AADcAAAADwAAAGRycy9kb3ducmV2LnhtbESPQWsCMRCF7wX/Qxiht5q1lqJbo4hQqtRLrZQeh2S6&#10;u7iZLElc13/fORR6m+G9ee+b5XrwreoppiawgemkAEVsg2u4MnD6fH2Yg0oZ2WEbmAzcKMF6Nbpb&#10;YunClT+oP+ZKSQinEg3UOXel1snW5DFNQkcs2k+IHrOssdIu4lXCfasfi+JZe2xYGmrsaFuTPR8v&#10;3sCi/97P30/d1+xyWDzNbLTt7e1gzP142LyAyjTkf/Pf9c4JfiH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IL8YAAADcAAAADwAAAAAAAAAAAAAAAACYAgAAZHJz&#10;L2Rvd25yZXYueG1sUEsFBgAAAAAEAAQA9QAAAIsDAAAAAA==&#10;" adj="27245,19160" strokecolor="#c0504d" strokeweight="2.5pt">
                  <v:fill opacity="39321f"/>
                  <v:shadow color="#868686"/>
                  <v:textbox>
                    <w:txbxContent>
                      <w:p w:rsidR="00244F85" w:rsidRDefault="00244F85" w:rsidP="00B455C2">
                        <w:pPr>
                          <w:rPr>
                            <w:b/>
                          </w:rPr>
                        </w:pPr>
                        <w:r>
                          <w:rPr>
                            <w:rFonts w:hint="eastAsia"/>
                            <w:b/>
                            <w:sz w:val="24"/>
                            <w:szCs w:val="24"/>
                          </w:rPr>
                          <w:t>以连线显示所有以该小区为服务小区的问题点</w:t>
                        </w:r>
                      </w:p>
                    </w:txbxContent>
                  </v:textbox>
                </v:shape>
              </v:group>
            </w:pict>
          </mc:Fallback>
        </mc:AlternateContent>
      </w:r>
      <w:r>
        <w:rPr>
          <w:noProof/>
        </w:rPr>
        <w:drawing>
          <wp:inline distT="0" distB="0" distL="0" distR="0" wp14:anchorId="75E284C8" wp14:editId="0E0CDAE1">
            <wp:extent cx="4641215" cy="2795270"/>
            <wp:effectExtent l="0" t="0" r="6985" b="5080"/>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r="16788" b="20384"/>
                    <a:stretch>
                      <a:fillRect/>
                    </a:stretch>
                  </pic:blipFill>
                  <pic:spPr bwMode="auto">
                    <a:xfrm>
                      <a:off x="0" y="0"/>
                      <a:ext cx="4641215" cy="2795270"/>
                    </a:xfrm>
                    <a:prstGeom prst="rect">
                      <a:avLst/>
                    </a:prstGeom>
                    <a:noFill/>
                    <a:ln>
                      <a:noFill/>
                    </a:ln>
                  </pic:spPr>
                </pic:pic>
              </a:graphicData>
            </a:graphic>
          </wp:inline>
        </w:drawing>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3</w:t>
      </w: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查找失败小区模式：</w:t>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A</w:t>
      </w:r>
      <w:r w:rsidRPr="0098576D">
        <w:rPr>
          <w:rFonts w:ascii="&amp;#24494" w:eastAsia="宋体" w:hAnsi="&amp;#24494" w:cs="宋体"/>
          <w:color w:val="000000"/>
          <w:kern w:val="0"/>
          <w:szCs w:val="21"/>
        </w:rPr>
        <w:t>。</w:t>
      </w:r>
      <w:proofErr w:type="gramStart"/>
      <w:r w:rsidRPr="0098576D">
        <w:rPr>
          <w:rFonts w:ascii="&amp;#24494" w:eastAsia="宋体" w:hAnsi="&amp;#24494" w:cs="宋体"/>
          <w:color w:val="000000"/>
          <w:kern w:val="0"/>
          <w:szCs w:val="21"/>
        </w:rPr>
        <w:t>点击某</w:t>
      </w:r>
      <w:proofErr w:type="gramEnd"/>
      <w:r w:rsidRPr="0098576D">
        <w:rPr>
          <w:rFonts w:ascii="&amp;#24494" w:eastAsia="宋体" w:hAnsi="&amp;#24494" w:cs="宋体"/>
          <w:color w:val="000000"/>
          <w:kern w:val="0"/>
          <w:szCs w:val="21"/>
        </w:rPr>
        <w:t>小区，画出</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查找失败小区</w:t>
      </w:r>
      <w:r w:rsidR="001D0FC2" w:rsidRPr="001D0FC2">
        <w:rPr>
          <w:rFonts w:ascii="&amp;#24494" w:eastAsia="宋体" w:hAnsi="&amp;#24494" w:cs="宋体" w:hint="eastAsia"/>
          <w:color w:val="000000"/>
          <w:kern w:val="0"/>
          <w:szCs w:val="21"/>
          <w:highlight w:val="red"/>
        </w:rPr>
        <w:t>（即本小区）</w:t>
      </w: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B</w:t>
      </w:r>
      <w:r w:rsidR="001D0FC2">
        <w:rPr>
          <w:rFonts w:ascii="&amp;#24494" w:eastAsia="宋体" w:hAnsi="&amp;#24494" w:cs="宋体"/>
          <w:color w:val="000000"/>
          <w:kern w:val="0"/>
          <w:szCs w:val="21"/>
        </w:rPr>
        <w:t>。画出查找失败的点</w:t>
      </w:r>
      <w:r w:rsidRPr="0098576D">
        <w:rPr>
          <w:rFonts w:ascii="&amp;#24494" w:eastAsia="宋体" w:hAnsi="&amp;#24494" w:cs="宋体"/>
          <w:color w:val="000000"/>
          <w:kern w:val="0"/>
          <w:szCs w:val="21"/>
        </w:rPr>
        <w:t>，做</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查找失败小区到点的连线，连线数</w:t>
      </w:r>
      <w:r w:rsidRPr="0098576D">
        <w:rPr>
          <w:rFonts w:ascii="&amp;#24494" w:eastAsia="宋体" w:hAnsi="&amp;#24494" w:cs="宋体"/>
          <w:color w:val="000000"/>
          <w:kern w:val="0"/>
          <w:szCs w:val="21"/>
        </w:rPr>
        <w:t>&lt;=30</w:t>
      </w:r>
      <w:r w:rsidRPr="0098576D">
        <w:rPr>
          <w:rFonts w:ascii="&amp;#24494" w:eastAsia="宋体" w:hAnsi="&amp;#24494" w:cs="宋体"/>
          <w:color w:val="000000"/>
          <w:kern w:val="0"/>
          <w:szCs w:val="21"/>
        </w:rPr>
        <w:t>根（大于</w:t>
      </w:r>
      <w:r w:rsidRPr="0098576D">
        <w:rPr>
          <w:rFonts w:ascii="&amp;#24494" w:eastAsia="宋体" w:hAnsi="&amp;#24494" w:cs="宋体"/>
          <w:color w:val="000000"/>
          <w:kern w:val="0"/>
          <w:szCs w:val="21"/>
        </w:rPr>
        <w:t>30</w:t>
      </w:r>
      <w:r w:rsidRPr="0098576D">
        <w:rPr>
          <w:rFonts w:ascii="&amp;#24494" w:eastAsia="宋体" w:hAnsi="&amp;#24494" w:cs="宋体"/>
          <w:color w:val="000000"/>
          <w:kern w:val="0"/>
          <w:szCs w:val="21"/>
        </w:rPr>
        <w:t>时按照</w:t>
      </w:r>
      <w:r w:rsidRPr="0098576D">
        <w:rPr>
          <w:rFonts w:ascii="&amp;#24494" w:eastAsia="宋体" w:hAnsi="&amp;#24494" w:cs="宋体"/>
          <w:color w:val="000000"/>
          <w:kern w:val="0"/>
          <w:szCs w:val="21"/>
        </w:rPr>
        <w:t>30</w:t>
      </w:r>
      <w:r w:rsidRPr="0098576D">
        <w:rPr>
          <w:rFonts w:ascii="&amp;#24494" w:eastAsia="宋体" w:hAnsi="&amp;#24494" w:cs="宋体"/>
          <w:color w:val="000000"/>
          <w:kern w:val="0"/>
          <w:szCs w:val="21"/>
        </w:rPr>
        <w:t>计）</w:t>
      </w:r>
    </w:p>
    <w:p w:rsidR="001D0FC2" w:rsidRPr="0098576D" w:rsidRDefault="001D0F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1D0FC2">
        <w:rPr>
          <w:rFonts w:ascii="&amp;#24494" w:eastAsia="宋体" w:hAnsi="&amp;#24494" w:cs="宋体" w:hint="eastAsia"/>
          <w:color w:val="000000"/>
          <w:kern w:val="0"/>
          <w:szCs w:val="21"/>
          <w:highlight w:val="red"/>
        </w:rPr>
        <w:t>注：</w:t>
      </w:r>
      <w:r w:rsidRPr="001D0FC2">
        <w:rPr>
          <w:rFonts w:ascii="&amp;#24494" w:eastAsia="宋体" w:hAnsi="&amp;#24494" w:cs="宋体"/>
          <w:color w:val="000000"/>
          <w:kern w:val="0"/>
          <w:szCs w:val="21"/>
          <w:highlight w:val="red"/>
        </w:rPr>
        <w:t>用</w:t>
      </w:r>
      <w:r w:rsidRPr="001D0FC2">
        <w:rPr>
          <w:rFonts w:ascii="&amp;#24494" w:eastAsia="宋体" w:hAnsi="&amp;#24494" w:cs="宋体"/>
          <w:color w:val="000000"/>
          <w:kern w:val="0"/>
          <w:szCs w:val="21"/>
          <w:highlight w:val="red"/>
        </w:rPr>
        <w:t>PN</w:t>
      </w:r>
      <w:r w:rsidRPr="001D0FC2">
        <w:rPr>
          <w:rFonts w:ascii="&amp;#24494" w:eastAsia="宋体" w:hAnsi="&amp;#24494" w:cs="宋体" w:hint="eastAsia"/>
          <w:color w:val="000000"/>
          <w:kern w:val="0"/>
          <w:szCs w:val="21"/>
          <w:highlight w:val="red"/>
        </w:rPr>
        <w:t>2</w:t>
      </w:r>
      <w:r w:rsidRPr="001D0FC2">
        <w:rPr>
          <w:rFonts w:ascii="&amp;#24494" w:eastAsia="宋体" w:hAnsi="&amp;#24494" w:cs="宋体"/>
          <w:color w:val="000000"/>
          <w:kern w:val="0"/>
          <w:szCs w:val="21"/>
          <w:highlight w:val="red"/>
        </w:rPr>
        <w:t>表</w:t>
      </w:r>
      <w:r w:rsidRPr="001D0FC2">
        <w:rPr>
          <w:rFonts w:ascii="&amp;#24494" w:eastAsia="宋体" w:hAnsi="&amp;#24494" w:cs="宋体" w:hint="eastAsia"/>
          <w:color w:val="000000"/>
          <w:kern w:val="0"/>
          <w:szCs w:val="21"/>
          <w:highlight w:val="red"/>
        </w:rPr>
        <w:t>中</w:t>
      </w:r>
      <w:r w:rsidRPr="001D0FC2">
        <w:rPr>
          <w:rFonts w:ascii="&amp;#24494" w:eastAsia="宋体" w:hAnsi="&amp;#24494" w:cs="宋体" w:hint="eastAsia"/>
          <w:color w:val="000000"/>
          <w:kern w:val="0"/>
          <w:szCs w:val="21"/>
          <w:highlight w:val="red"/>
        </w:rPr>
        <w:t>EXTBSID</w:t>
      </w:r>
      <w:r w:rsidRPr="001D0FC2">
        <w:rPr>
          <w:rFonts w:ascii="&amp;#24494" w:eastAsia="宋体" w:hAnsi="&amp;#24494" w:cs="宋体" w:hint="eastAsia"/>
          <w:color w:val="000000"/>
          <w:kern w:val="0"/>
          <w:szCs w:val="21"/>
          <w:highlight w:val="red"/>
        </w:rPr>
        <w:t>字段关联</w:t>
      </w:r>
      <w:r w:rsidRPr="001D0FC2">
        <w:rPr>
          <w:rFonts w:ascii="&amp;#24494" w:eastAsia="宋体" w:hAnsi="&amp;#24494" w:cs="宋体" w:hint="eastAsia"/>
          <w:color w:val="000000"/>
          <w:kern w:val="0"/>
          <w:szCs w:val="21"/>
          <w:highlight w:val="red"/>
        </w:rPr>
        <w:t>BSA</w:t>
      </w:r>
      <w:r w:rsidRPr="001D0FC2">
        <w:rPr>
          <w:rFonts w:ascii="&amp;#24494" w:eastAsia="宋体" w:hAnsi="&amp;#24494" w:cs="宋体" w:hint="eastAsia"/>
          <w:color w:val="000000"/>
          <w:kern w:val="0"/>
          <w:szCs w:val="21"/>
          <w:highlight w:val="red"/>
        </w:rPr>
        <w:t>表可以对应到小区，每条</w:t>
      </w:r>
      <w:r w:rsidRPr="001D0FC2">
        <w:rPr>
          <w:rFonts w:ascii="&amp;#24494" w:eastAsia="宋体" w:hAnsi="&amp;#24494" w:cs="宋体" w:hint="eastAsia"/>
          <w:color w:val="000000"/>
          <w:kern w:val="0"/>
          <w:szCs w:val="21"/>
          <w:highlight w:val="red"/>
        </w:rPr>
        <w:t>PN2</w:t>
      </w:r>
      <w:r w:rsidRPr="001D0FC2">
        <w:rPr>
          <w:rFonts w:ascii="&amp;#24494" w:eastAsia="宋体" w:hAnsi="&amp;#24494" w:cs="宋体" w:hint="eastAsia"/>
          <w:color w:val="000000"/>
          <w:kern w:val="0"/>
          <w:szCs w:val="21"/>
          <w:highlight w:val="red"/>
        </w:rPr>
        <w:t>数据对应一个点，其中字段</w:t>
      </w:r>
      <w:r w:rsidRPr="001D0FC2">
        <w:rPr>
          <w:rFonts w:ascii="&amp;#24494" w:eastAsia="宋体" w:hAnsi="&amp;#24494" w:cs="宋体" w:hint="eastAsia"/>
          <w:color w:val="000000"/>
          <w:kern w:val="0"/>
          <w:szCs w:val="21"/>
          <w:highlight w:val="red"/>
        </w:rPr>
        <w:t>P_F=FAIL</w:t>
      </w:r>
      <w:r w:rsidRPr="001D0FC2">
        <w:rPr>
          <w:rFonts w:ascii="&amp;#24494" w:eastAsia="宋体" w:hAnsi="&amp;#24494" w:cs="宋体" w:hint="eastAsia"/>
          <w:color w:val="000000"/>
          <w:kern w:val="0"/>
          <w:szCs w:val="21"/>
          <w:highlight w:val="red"/>
        </w:rPr>
        <w:t>表示该点查找失败。</w:t>
      </w: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C</w:t>
      </w:r>
      <w:r w:rsidRPr="0098576D">
        <w:rPr>
          <w:rFonts w:ascii="&amp;#24494" w:eastAsia="宋体" w:hAnsi="&amp;#24494" w:cs="宋体"/>
          <w:color w:val="000000"/>
          <w:kern w:val="0"/>
          <w:szCs w:val="21"/>
        </w:rPr>
        <w:t>。画出所有同</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小区</w:t>
      </w:r>
    </w:p>
    <w:p w:rsidR="00B455C2" w:rsidRDefault="00B455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效果：</w:t>
      </w:r>
      <w:r w:rsidR="00A1548D">
        <w:rPr>
          <w:rFonts w:ascii="&amp;#24494" w:eastAsia="宋体" w:hAnsi="&amp;#24494" w:cs="宋体" w:hint="eastAsia"/>
          <w:color w:val="000000"/>
          <w:kern w:val="0"/>
          <w:szCs w:val="21"/>
        </w:rPr>
        <w:t>类似上图，只有问题小区和问题小区同</w:t>
      </w:r>
      <w:r w:rsidR="00A1548D">
        <w:rPr>
          <w:rFonts w:ascii="&amp;#24494" w:eastAsia="宋体" w:hAnsi="&amp;#24494" w:cs="宋体" w:hint="eastAsia"/>
          <w:color w:val="000000"/>
          <w:kern w:val="0"/>
          <w:szCs w:val="21"/>
        </w:rPr>
        <w:t>PN</w:t>
      </w:r>
      <w:r w:rsidR="00A1548D">
        <w:rPr>
          <w:rFonts w:ascii="&amp;#24494" w:eastAsia="宋体" w:hAnsi="&amp;#24494" w:cs="宋体" w:hint="eastAsia"/>
          <w:color w:val="000000"/>
          <w:kern w:val="0"/>
          <w:szCs w:val="21"/>
        </w:rPr>
        <w:t>时蓝颜色的，其他小区不用画</w:t>
      </w:r>
    </w:p>
    <w:p w:rsidR="00B455C2" w:rsidRDefault="00B455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w:t>
      </w:r>
      <w:r w:rsidRPr="0098576D">
        <w:rPr>
          <w:rFonts w:ascii="&amp;#24494" w:eastAsia="宋体" w:hAnsi="&amp;#24494" w:cs="宋体"/>
          <w:color w:val="000000"/>
          <w:kern w:val="0"/>
          <w:szCs w:val="21"/>
        </w:rPr>
        <w:t>4</w:t>
      </w:r>
      <w:r w:rsidRPr="0098576D">
        <w:rPr>
          <w:rFonts w:ascii="&amp;#24494" w:eastAsia="宋体" w:hAnsi="&amp;#24494" w:cs="宋体"/>
          <w:color w:val="000000"/>
          <w:kern w:val="0"/>
          <w:szCs w:val="21"/>
        </w:rPr>
        <w:t>）点模式：</w:t>
      </w:r>
    </w:p>
    <w:p w:rsidR="00A1548D" w:rsidRPr="0098576D" w:rsidRDefault="00A1548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1.</w:t>
      </w:r>
      <w:r>
        <w:rPr>
          <w:rFonts w:ascii="&amp;#24494" w:eastAsia="宋体" w:hAnsi="&amp;#24494" w:cs="宋体" w:hint="eastAsia"/>
          <w:color w:val="000000"/>
          <w:kern w:val="0"/>
          <w:szCs w:val="21"/>
        </w:rPr>
        <w:t>缺失</w:t>
      </w:r>
      <w:r>
        <w:rPr>
          <w:rFonts w:ascii="&amp;#24494" w:eastAsia="宋体" w:hAnsi="&amp;#24494" w:cs="宋体" w:hint="eastAsia"/>
          <w:color w:val="000000"/>
          <w:kern w:val="0"/>
          <w:szCs w:val="21"/>
        </w:rPr>
        <w:t>PN</w:t>
      </w:r>
      <w:r>
        <w:rPr>
          <w:rFonts w:ascii="&amp;#24494" w:eastAsia="宋体" w:hAnsi="&amp;#24494" w:cs="宋体" w:hint="eastAsia"/>
          <w:color w:val="000000"/>
          <w:kern w:val="0"/>
          <w:szCs w:val="21"/>
        </w:rPr>
        <w:t>画法</w:t>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A.</w:t>
      </w:r>
      <w:r w:rsidRPr="0098576D">
        <w:rPr>
          <w:rFonts w:ascii="&amp;#24494" w:eastAsia="宋体" w:hAnsi="&amp;#24494" w:cs="宋体"/>
          <w:color w:val="000000"/>
          <w:kern w:val="0"/>
          <w:szCs w:val="21"/>
        </w:rPr>
        <w:t>点击某个点，以这个点为圆心，</w:t>
      </w:r>
      <w:r w:rsidRPr="0098576D">
        <w:rPr>
          <w:rFonts w:ascii="&amp;#24494" w:eastAsia="宋体" w:hAnsi="&amp;#24494" w:cs="宋体"/>
          <w:color w:val="000000"/>
          <w:kern w:val="0"/>
          <w:szCs w:val="21"/>
        </w:rPr>
        <w:t>pphash</w:t>
      </w:r>
      <w:r w:rsidRPr="0098576D">
        <w:rPr>
          <w:rFonts w:ascii="&amp;#24494" w:eastAsia="宋体" w:hAnsi="&amp;#24494" w:cs="宋体"/>
          <w:color w:val="000000"/>
          <w:kern w:val="0"/>
          <w:szCs w:val="21"/>
        </w:rPr>
        <w:t>为半径画空心圆</w:t>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B</w:t>
      </w:r>
      <w:r w:rsidRPr="0098576D">
        <w:rPr>
          <w:rFonts w:ascii="&amp;#24494" w:eastAsia="宋体" w:hAnsi="&amp;#24494" w:cs="宋体"/>
          <w:color w:val="000000"/>
          <w:kern w:val="0"/>
          <w:szCs w:val="21"/>
        </w:rPr>
        <w:t>。画出服务小区，拉线连接该点；画出本站相</w:t>
      </w:r>
      <w:proofErr w:type="gramStart"/>
      <w:r w:rsidRPr="0098576D">
        <w:rPr>
          <w:rFonts w:ascii="&amp;#24494" w:eastAsia="宋体" w:hAnsi="&amp;#24494" w:cs="宋体"/>
          <w:color w:val="000000"/>
          <w:kern w:val="0"/>
          <w:szCs w:val="21"/>
        </w:rPr>
        <w:t>邻</w:t>
      </w:r>
      <w:proofErr w:type="gramEnd"/>
      <w:r w:rsidRPr="0098576D">
        <w:rPr>
          <w:rFonts w:ascii="&amp;#24494" w:eastAsia="宋体" w:hAnsi="&amp;#24494" w:cs="宋体"/>
          <w:color w:val="000000"/>
          <w:kern w:val="0"/>
          <w:szCs w:val="21"/>
        </w:rPr>
        <w:t>小区</w:t>
      </w:r>
    </w:p>
    <w:p w:rsidR="005415BC" w:rsidRPr="007F34A4"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highlight w:val="red"/>
        </w:rPr>
      </w:pPr>
      <w:r w:rsidRPr="007F34A4">
        <w:rPr>
          <w:rFonts w:ascii="&amp;#24494" w:eastAsia="宋体" w:hAnsi="&amp;#24494" w:cs="宋体"/>
          <w:color w:val="000000"/>
          <w:kern w:val="0"/>
          <w:szCs w:val="21"/>
          <w:highlight w:val="red"/>
        </w:rPr>
        <w:t>C</w:t>
      </w:r>
      <w:r w:rsidRPr="007F34A4">
        <w:rPr>
          <w:rFonts w:ascii="&amp;#24494" w:eastAsia="宋体" w:hAnsi="&amp;#24494" w:cs="宋体"/>
          <w:color w:val="000000"/>
          <w:kern w:val="0"/>
          <w:szCs w:val="21"/>
          <w:highlight w:val="red"/>
        </w:rPr>
        <w:t>。画出缺少</w:t>
      </w:r>
      <w:r w:rsidRPr="007F34A4">
        <w:rPr>
          <w:rFonts w:ascii="&amp;#24494" w:eastAsia="宋体" w:hAnsi="&amp;#24494" w:cs="宋体"/>
          <w:color w:val="000000"/>
          <w:kern w:val="0"/>
          <w:szCs w:val="21"/>
          <w:highlight w:val="red"/>
        </w:rPr>
        <w:t>PN</w:t>
      </w:r>
      <w:r w:rsidRPr="007F34A4">
        <w:rPr>
          <w:rFonts w:ascii="&amp;#24494" w:eastAsia="宋体" w:hAnsi="&amp;#24494" w:cs="宋体"/>
          <w:color w:val="000000"/>
          <w:kern w:val="0"/>
          <w:szCs w:val="21"/>
          <w:highlight w:val="red"/>
        </w:rPr>
        <w:t>的小区，拉线连接这个点（用</w:t>
      </w:r>
      <w:r w:rsidRPr="007F34A4">
        <w:rPr>
          <w:rFonts w:ascii="&amp;#24494" w:eastAsia="宋体" w:hAnsi="&amp;#24494" w:cs="宋体"/>
          <w:color w:val="000000"/>
          <w:kern w:val="0"/>
          <w:szCs w:val="21"/>
          <w:highlight w:val="red"/>
        </w:rPr>
        <w:t>PN2</w:t>
      </w:r>
      <w:r w:rsidRPr="007F34A4">
        <w:rPr>
          <w:rFonts w:ascii="&amp;#24494" w:eastAsia="宋体" w:hAnsi="&amp;#24494" w:cs="宋体"/>
          <w:color w:val="000000"/>
          <w:kern w:val="0"/>
          <w:szCs w:val="21"/>
          <w:highlight w:val="red"/>
        </w:rPr>
        <w:t>表数据拉线）；</w:t>
      </w:r>
    </w:p>
    <w:p w:rsidR="007F34A4" w:rsidRPr="007F34A4" w:rsidRDefault="007F34A4" w:rsidP="007F34A4">
      <w:pPr>
        <w:pStyle w:val="a3"/>
        <w:widowControl/>
        <w:spacing w:before="150" w:after="150"/>
        <w:ind w:left="425" w:right="150" w:firstLineChars="0" w:firstLine="0"/>
        <w:jc w:val="left"/>
        <w:rPr>
          <w:rFonts w:ascii="&amp;#24494" w:eastAsia="宋体" w:hAnsi="&amp;#24494" w:cs="宋体" w:hint="eastAsia"/>
          <w:color w:val="000000"/>
          <w:kern w:val="0"/>
          <w:szCs w:val="21"/>
          <w:highlight w:val="red"/>
        </w:rPr>
      </w:pPr>
      <w:r w:rsidRPr="007F34A4">
        <w:rPr>
          <w:rFonts w:ascii="&amp;#24494" w:eastAsia="宋体" w:hAnsi="&amp;#24494" w:cs="宋体" w:hint="eastAsia"/>
          <w:color w:val="000000"/>
          <w:kern w:val="0"/>
          <w:szCs w:val="21"/>
          <w:highlight w:val="red"/>
        </w:rPr>
        <w:lastRenderedPageBreak/>
        <w:t>注</w:t>
      </w:r>
      <w:r w:rsidRPr="007F34A4">
        <w:rPr>
          <w:rFonts w:ascii="&amp;#24494" w:eastAsia="宋体" w:hAnsi="&amp;#24494" w:cs="宋体" w:hint="eastAsia"/>
          <w:color w:val="000000"/>
          <w:kern w:val="0"/>
          <w:szCs w:val="21"/>
          <w:highlight w:val="red"/>
        </w:rPr>
        <w:t>1</w:t>
      </w:r>
      <w:r w:rsidRPr="007F34A4">
        <w:rPr>
          <w:rFonts w:ascii="&amp;#24494" w:eastAsia="宋体" w:hAnsi="&amp;#24494" w:cs="宋体" w:hint="eastAsia"/>
          <w:color w:val="000000"/>
          <w:kern w:val="0"/>
          <w:szCs w:val="21"/>
          <w:highlight w:val="red"/>
        </w:rPr>
        <w:t>：检查该</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对应</w:t>
      </w:r>
      <w:r w:rsidRPr="007F34A4">
        <w:rPr>
          <w:rFonts w:ascii="&amp;#24494" w:eastAsia="宋体" w:hAnsi="&amp;#24494" w:cs="宋体" w:hint="eastAsia"/>
          <w:color w:val="000000"/>
          <w:kern w:val="0"/>
          <w:szCs w:val="21"/>
          <w:highlight w:val="red"/>
        </w:rPr>
        <w:t>PN2</w:t>
      </w:r>
      <w:r w:rsidRPr="007F34A4">
        <w:rPr>
          <w:rFonts w:ascii="&amp;#24494" w:eastAsia="宋体" w:hAnsi="&amp;#24494" w:cs="宋体" w:hint="eastAsia"/>
          <w:color w:val="000000"/>
          <w:kern w:val="0"/>
          <w:szCs w:val="21"/>
          <w:highlight w:val="red"/>
        </w:rPr>
        <w:t>表数据，如下图</w:t>
      </w:r>
      <w:r w:rsidRPr="007F34A4">
        <w:rPr>
          <w:rFonts w:ascii="&amp;#24494" w:eastAsia="宋体" w:hAnsi="&amp;#24494" w:cs="宋体" w:hint="eastAsia"/>
          <w:color w:val="000000"/>
          <w:kern w:val="0"/>
          <w:szCs w:val="21"/>
          <w:highlight w:val="red"/>
        </w:rPr>
        <w:t>P_F=FAIL</w:t>
      </w:r>
      <w:r w:rsidRPr="007F34A4">
        <w:rPr>
          <w:rFonts w:ascii="&amp;#24494" w:eastAsia="宋体" w:hAnsi="&amp;#24494" w:cs="宋体" w:hint="eastAsia"/>
          <w:color w:val="000000"/>
          <w:kern w:val="0"/>
          <w:szCs w:val="21"/>
          <w:highlight w:val="red"/>
        </w:rPr>
        <w:t>的是缺少</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，用</w:t>
      </w:r>
      <w:r w:rsidRPr="007F34A4">
        <w:rPr>
          <w:rFonts w:ascii="&amp;#24494" w:eastAsia="宋体" w:hAnsi="&amp;#24494" w:cs="宋体" w:hint="eastAsia"/>
          <w:color w:val="000000"/>
          <w:kern w:val="0"/>
          <w:szCs w:val="21"/>
          <w:highlight w:val="red"/>
        </w:rPr>
        <w:t>EXIBSID</w:t>
      </w:r>
      <w:r w:rsidRPr="007F34A4">
        <w:rPr>
          <w:rFonts w:ascii="&amp;#24494" w:eastAsia="宋体" w:hAnsi="&amp;#24494" w:cs="宋体" w:hint="eastAsia"/>
          <w:color w:val="000000"/>
          <w:kern w:val="0"/>
          <w:szCs w:val="21"/>
          <w:highlight w:val="red"/>
        </w:rPr>
        <w:t>关联</w:t>
      </w:r>
      <w:r w:rsidRPr="007F34A4">
        <w:rPr>
          <w:rFonts w:ascii="&amp;#24494" w:eastAsia="宋体" w:hAnsi="&amp;#24494" w:cs="宋体" w:hint="eastAsia"/>
          <w:color w:val="000000"/>
          <w:kern w:val="0"/>
          <w:szCs w:val="21"/>
          <w:highlight w:val="red"/>
        </w:rPr>
        <w:t>BSA</w:t>
      </w:r>
      <w:r w:rsidRPr="007F34A4">
        <w:rPr>
          <w:rFonts w:ascii="&amp;#24494" w:eastAsia="宋体" w:hAnsi="&amp;#24494" w:cs="宋体" w:hint="eastAsia"/>
          <w:color w:val="000000"/>
          <w:kern w:val="0"/>
          <w:szCs w:val="21"/>
          <w:highlight w:val="red"/>
        </w:rPr>
        <w:t>表可以对应到小区。</w:t>
      </w:r>
    </w:p>
    <w:p w:rsidR="00AF6BB1" w:rsidRPr="0009157A" w:rsidRDefault="00B23504" w:rsidP="00C244C7">
      <w:pPr>
        <w:pStyle w:val="a3"/>
        <w:widowControl/>
        <w:spacing w:before="150" w:after="150"/>
        <w:ind w:left="425" w:right="150" w:firstLineChars="0" w:firstLine="0"/>
        <w:jc w:val="left"/>
        <w:rPr>
          <w:rFonts w:ascii="&amp;#24494" w:eastAsia="宋体" w:hAnsi="&amp;#24494" w:cs="宋体" w:hint="eastAsia"/>
          <w:color w:val="000000"/>
          <w:kern w:val="0"/>
          <w:szCs w:val="21"/>
          <w:highlight w:val="green"/>
        </w:rPr>
      </w:pPr>
      <w:r w:rsidRPr="0009157A">
        <w:rPr>
          <w:rFonts w:ascii="&amp;#24494" w:eastAsia="宋体" w:hAnsi="&amp;#24494" w:cs="宋体" w:hint="eastAsia"/>
          <w:color w:val="000000"/>
          <w:kern w:val="0"/>
          <w:szCs w:val="21"/>
          <w:highlight w:val="green"/>
        </w:rPr>
        <w:t>缺少</w:t>
      </w:r>
      <w:r w:rsidRPr="0009157A">
        <w:rPr>
          <w:rFonts w:ascii="&amp;#24494" w:eastAsia="宋体" w:hAnsi="&amp;#24494" w:cs="宋体" w:hint="eastAsia"/>
          <w:color w:val="000000"/>
          <w:kern w:val="0"/>
          <w:szCs w:val="21"/>
          <w:highlight w:val="green"/>
        </w:rPr>
        <w:t>PN</w:t>
      </w:r>
      <w:r w:rsidRPr="0009157A">
        <w:rPr>
          <w:rFonts w:ascii="&amp;#24494" w:eastAsia="宋体" w:hAnsi="&amp;#24494" w:cs="宋体" w:hint="eastAsia"/>
          <w:color w:val="000000"/>
          <w:kern w:val="0"/>
          <w:szCs w:val="21"/>
          <w:highlight w:val="green"/>
        </w:rPr>
        <w:t>的小区可能存在多个小区，如下图</w:t>
      </w:r>
      <w:r w:rsidRPr="0009157A">
        <w:rPr>
          <w:rFonts w:ascii="&amp;#24494" w:eastAsia="宋体" w:hAnsi="&amp;#24494" w:cs="宋体" w:hint="eastAsia"/>
          <w:color w:val="000000"/>
          <w:kern w:val="0"/>
          <w:szCs w:val="21"/>
          <w:highlight w:val="green"/>
        </w:rPr>
        <w:t>PN2</w:t>
      </w:r>
      <w:r w:rsidRPr="0009157A">
        <w:rPr>
          <w:rFonts w:ascii="&amp;#24494" w:eastAsia="宋体" w:hAnsi="&amp;#24494" w:cs="宋体" w:hint="eastAsia"/>
          <w:color w:val="000000"/>
          <w:kern w:val="0"/>
          <w:szCs w:val="21"/>
          <w:highlight w:val="green"/>
        </w:rPr>
        <w:t>表，先将</w:t>
      </w:r>
      <w:proofErr w:type="gramStart"/>
      <w:r w:rsidRPr="0009157A">
        <w:rPr>
          <w:rFonts w:ascii="&amp;#24494" w:eastAsia="宋体" w:hAnsi="&amp;#24494" w:cs="宋体" w:hint="eastAsia"/>
          <w:color w:val="000000"/>
          <w:kern w:val="0"/>
          <w:szCs w:val="21"/>
          <w:highlight w:val="green"/>
        </w:rPr>
        <w:t>表按照</w:t>
      </w:r>
      <w:proofErr w:type="gramEnd"/>
      <w:r w:rsidRPr="0009157A">
        <w:rPr>
          <w:rFonts w:ascii="&amp;#24494" w:eastAsia="宋体" w:hAnsi="&amp;#24494" w:cs="宋体" w:hint="eastAsia"/>
          <w:color w:val="000000"/>
          <w:kern w:val="0"/>
          <w:szCs w:val="21"/>
          <w:highlight w:val="green"/>
        </w:rPr>
        <w:t>PN</w:t>
      </w:r>
      <w:r w:rsidRPr="0009157A">
        <w:rPr>
          <w:rFonts w:ascii="&amp;#24494" w:eastAsia="宋体" w:hAnsi="&amp;#24494" w:cs="宋体" w:hint="eastAsia"/>
          <w:color w:val="000000"/>
          <w:kern w:val="0"/>
          <w:szCs w:val="21"/>
          <w:highlight w:val="green"/>
        </w:rPr>
        <w:t>排序，</w:t>
      </w:r>
      <w:r w:rsidRPr="0009157A">
        <w:rPr>
          <w:rFonts w:ascii="&amp;#24494" w:eastAsia="宋体" w:hAnsi="&amp;#24494" w:cs="宋体" w:hint="eastAsia"/>
          <w:color w:val="000000"/>
          <w:kern w:val="0"/>
          <w:szCs w:val="21"/>
          <w:highlight w:val="green"/>
        </w:rPr>
        <w:t>match=2</w:t>
      </w:r>
      <w:r w:rsidRPr="0009157A">
        <w:rPr>
          <w:rFonts w:ascii="&amp;#24494" w:eastAsia="宋体" w:hAnsi="&amp;#24494" w:cs="宋体" w:hint="eastAsia"/>
          <w:color w:val="000000"/>
          <w:kern w:val="0"/>
          <w:szCs w:val="21"/>
          <w:highlight w:val="green"/>
        </w:rPr>
        <w:t>则画出前</w:t>
      </w:r>
      <w:r w:rsidRPr="0009157A">
        <w:rPr>
          <w:rFonts w:ascii="&amp;#24494" w:eastAsia="宋体" w:hAnsi="&amp;#24494" w:cs="宋体" w:hint="eastAsia"/>
          <w:color w:val="000000"/>
          <w:kern w:val="0"/>
          <w:szCs w:val="21"/>
          <w:highlight w:val="green"/>
        </w:rPr>
        <w:t>2</w:t>
      </w:r>
      <w:r w:rsidRPr="0009157A">
        <w:rPr>
          <w:rFonts w:ascii="&amp;#24494" w:eastAsia="宋体" w:hAnsi="&amp;#24494" w:cs="宋体" w:hint="eastAsia"/>
          <w:color w:val="000000"/>
          <w:kern w:val="0"/>
          <w:szCs w:val="21"/>
          <w:highlight w:val="green"/>
        </w:rPr>
        <w:t>个</w:t>
      </w:r>
      <w:r w:rsidR="0009157A" w:rsidRPr="0009157A">
        <w:rPr>
          <w:rFonts w:ascii="&amp;#24494" w:eastAsia="宋体" w:hAnsi="&amp;#24494" w:cs="宋体" w:hint="eastAsia"/>
          <w:color w:val="000000"/>
          <w:kern w:val="0"/>
          <w:szCs w:val="21"/>
          <w:highlight w:val="green"/>
        </w:rPr>
        <w:t>match=cand</w:t>
      </w:r>
      <w:r w:rsidR="0009157A" w:rsidRPr="0009157A">
        <w:rPr>
          <w:rFonts w:ascii="&amp;#24494" w:eastAsia="宋体" w:hAnsi="&amp;#24494" w:cs="宋体" w:hint="eastAsia"/>
          <w:color w:val="000000"/>
          <w:kern w:val="0"/>
          <w:szCs w:val="21"/>
          <w:highlight w:val="green"/>
        </w:rPr>
        <w:t>的</w:t>
      </w:r>
      <w:r w:rsidRPr="0009157A">
        <w:rPr>
          <w:rFonts w:ascii="&amp;#24494" w:eastAsia="宋体" w:hAnsi="&amp;#24494" w:cs="宋体" w:hint="eastAsia"/>
          <w:color w:val="000000"/>
          <w:kern w:val="0"/>
          <w:szCs w:val="21"/>
          <w:highlight w:val="green"/>
        </w:rPr>
        <w:t>同</w:t>
      </w:r>
      <w:r w:rsidRPr="0009157A">
        <w:rPr>
          <w:rFonts w:ascii="&amp;#24494" w:eastAsia="宋体" w:hAnsi="&amp;#24494" w:cs="宋体" w:hint="eastAsia"/>
          <w:color w:val="000000"/>
          <w:kern w:val="0"/>
          <w:szCs w:val="21"/>
          <w:highlight w:val="green"/>
        </w:rPr>
        <w:t>PN</w:t>
      </w:r>
      <w:r w:rsidR="00AF6BB1" w:rsidRPr="0009157A">
        <w:rPr>
          <w:rFonts w:ascii="&amp;#24494" w:eastAsia="宋体" w:hAnsi="&amp;#24494" w:cs="宋体" w:hint="eastAsia"/>
          <w:color w:val="000000"/>
          <w:kern w:val="0"/>
          <w:szCs w:val="21"/>
          <w:highlight w:val="green"/>
        </w:rPr>
        <w:t>小区和连线；</w:t>
      </w:r>
      <w:r w:rsidR="00AF6BB1" w:rsidRPr="0009157A">
        <w:rPr>
          <w:rFonts w:ascii="&amp;#24494" w:eastAsia="宋体" w:hAnsi="&amp;#24494" w:cs="宋体" w:hint="eastAsia"/>
          <w:color w:val="000000"/>
          <w:kern w:val="0"/>
          <w:szCs w:val="21"/>
          <w:highlight w:val="green"/>
        </w:rPr>
        <w:t>match=n</w:t>
      </w:r>
      <w:r w:rsidR="00AF6BB1" w:rsidRPr="0009157A">
        <w:rPr>
          <w:rFonts w:ascii="&amp;#24494" w:eastAsia="宋体" w:hAnsi="&amp;#24494" w:cs="宋体" w:hint="eastAsia"/>
          <w:color w:val="000000"/>
          <w:kern w:val="0"/>
          <w:szCs w:val="21"/>
          <w:highlight w:val="green"/>
        </w:rPr>
        <w:t>则画出</w:t>
      </w:r>
      <w:r w:rsidR="00AF6BB1" w:rsidRPr="0009157A">
        <w:rPr>
          <w:rFonts w:ascii="&amp;#24494" w:eastAsia="宋体" w:hAnsi="&amp;#24494" w:cs="宋体" w:hint="eastAsia"/>
          <w:color w:val="000000"/>
          <w:kern w:val="0"/>
          <w:szCs w:val="21"/>
          <w:highlight w:val="green"/>
        </w:rPr>
        <w:t>n</w:t>
      </w:r>
      <w:proofErr w:type="gramStart"/>
      <w:r w:rsidR="00AF6BB1" w:rsidRPr="0009157A">
        <w:rPr>
          <w:rFonts w:ascii="&amp;#24494" w:eastAsia="宋体" w:hAnsi="&amp;#24494" w:cs="宋体" w:hint="eastAsia"/>
          <w:color w:val="000000"/>
          <w:kern w:val="0"/>
          <w:szCs w:val="21"/>
          <w:highlight w:val="green"/>
        </w:rPr>
        <w:t>个</w:t>
      </w:r>
      <w:proofErr w:type="gramEnd"/>
      <w:r w:rsidR="0009157A" w:rsidRPr="0009157A">
        <w:rPr>
          <w:rFonts w:ascii="&amp;#24494" w:eastAsia="宋体" w:hAnsi="&amp;#24494" w:cs="宋体" w:hint="eastAsia"/>
          <w:color w:val="000000"/>
          <w:kern w:val="0"/>
          <w:szCs w:val="21"/>
          <w:highlight w:val="green"/>
        </w:rPr>
        <w:t>match=cand</w:t>
      </w:r>
      <w:r w:rsidR="00AF6BB1" w:rsidRPr="0009157A">
        <w:rPr>
          <w:rFonts w:ascii="&amp;#24494" w:eastAsia="宋体" w:hAnsi="&amp;#24494" w:cs="宋体" w:hint="eastAsia"/>
          <w:color w:val="000000"/>
          <w:kern w:val="0"/>
          <w:szCs w:val="21"/>
          <w:highlight w:val="green"/>
        </w:rPr>
        <w:t>同</w:t>
      </w:r>
      <w:r w:rsidR="00AF6BB1" w:rsidRPr="0009157A">
        <w:rPr>
          <w:rFonts w:ascii="&amp;#24494" w:eastAsia="宋体" w:hAnsi="&amp;#24494" w:cs="宋体" w:hint="eastAsia"/>
          <w:color w:val="000000"/>
          <w:kern w:val="0"/>
          <w:szCs w:val="21"/>
          <w:highlight w:val="green"/>
        </w:rPr>
        <w:t>PN</w:t>
      </w:r>
      <w:r w:rsidR="00AF6BB1" w:rsidRPr="0009157A">
        <w:rPr>
          <w:rFonts w:ascii="&amp;#24494" w:eastAsia="宋体" w:hAnsi="&amp;#24494" w:cs="宋体" w:hint="eastAsia"/>
          <w:color w:val="000000"/>
          <w:kern w:val="0"/>
          <w:szCs w:val="21"/>
          <w:highlight w:val="green"/>
        </w:rPr>
        <w:t>小区和连线。（</w:t>
      </w:r>
      <w:r w:rsidR="00AF6BB1" w:rsidRPr="0009157A">
        <w:rPr>
          <w:rFonts w:ascii="&amp;#24494" w:eastAsia="宋体" w:hAnsi="&amp;#24494" w:cs="宋体" w:hint="eastAsia"/>
          <w:color w:val="000000"/>
          <w:kern w:val="0"/>
          <w:szCs w:val="21"/>
          <w:highlight w:val="green"/>
        </w:rPr>
        <w:t>n</w:t>
      </w:r>
      <w:r w:rsidR="00AF6BB1" w:rsidRPr="0009157A">
        <w:rPr>
          <w:rFonts w:ascii="&amp;#24494" w:eastAsia="宋体" w:hAnsi="&amp;#24494" w:cs="宋体" w:hint="eastAsia"/>
          <w:color w:val="000000"/>
          <w:kern w:val="0"/>
          <w:szCs w:val="21"/>
          <w:highlight w:val="green"/>
        </w:rPr>
        <w:t>不等于</w:t>
      </w:r>
      <w:r w:rsidR="00AF6BB1" w:rsidRPr="0009157A">
        <w:rPr>
          <w:rFonts w:ascii="&amp;#24494" w:eastAsia="宋体" w:hAnsi="&amp;#24494" w:cs="宋体" w:hint="eastAsia"/>
          <w:color w:val="000000"/>
          <w:kern w:val="0"/>
          <w:szCs w:val="21"/>
          <w:highlight w:val="green"/>
        </w:rPr>
        <w:t>0</w:t>
      </w:r>
      <w:r w:rsidR="00AF6BB1" w:rsidRPr="0009157A">
        <w:rPr>
          <w:rFonts w:ascii="&amp;#24494" w:eastAsia="宋体" w:hAnsi="&amp;#24494" w:cs="宋体" w:hint="eastAsia"/>
          <w:color w:val="000000"/>
          <w:kern w:val="0"/>
          <w:szCs w:val="21"/>
          <w:highlight w:val="green"/>
        </w:rPr>
        <w:t>、</w:t>
      </w:r>
      <w:r w:rsidR="00AF6BB1" w:rsidRPr="0009157A">
        <w:rPr>
          <w:rFonts w:ascii="&amp;#24494" w:eastAsia="宋体" w:hAnsi="&amp;#24494" w:cs="宋体" w:hint="eastAsia"/>
          <w:color w:val="000000"/>
          <w:kern w:val="0"/>
          <w:szCs w:val="21"/>
          <w:highlight w:val="green"/>
        </w:rPr>
        <w:t>1</w:t>
      </w:r>
      <w:r w:rsidR="00AF6BB1" w:rsidRPr="0009157A">
        <w:rPr>
          <w:rFonts w:ascii="&amp;#24494" w:eastAsia="宋体" w:hAnsi="&amp;#24494" w:cs="宋体" w:hint="eastAsia"/>
          <w:color w:val="000000"/>
          <w:kern w:val="0"/>
          <w:szCs w:val="21"/>
          <w:highlight w:val="green"/>
        </w:rPr>
        <w:t>）</w:t>
      </w:r>
    </w:p>
    <w:p w:rsidR="00B23504" w:rsidRPr="007F34A4" w:rsidRDefault="00AF6BB1" w:rsidP="00C244C7">
      <w:pPr>
        <w:pStyle w:val="a3"/>
        <w:widowControl/>
        <w:spacing w:before="150" w:after="150"/>
        <w:ind w:left="425" w:right="150" w:firstLineChars="0" w:firstLine="0"/>
        <w:jc w:val="left"/>
        <w:rPr>
          <w:rFonts w:ascii="&amp;#24494" w:eastAsia="宋体" w:hAnsi="&amp;#24494" w:cs="宋体" w:hint="eastAsia"/>
          <w:color w:val="000000"/>
          <w:kern w:val="0"/>
          <w:szCs w:val="21"/>
          <w:highlight w:val="red"/>
        </w:rPr>
      </w:pPr>
      <w:r w:rsidRPr="007F34A4">
        <w:rPr>
          <w:rFonts w:ascii="&amp;#24494" w:eastAsia="宋体" w:hAnsi="&amp;#24494" w:cs="宋体" w:hint="eastAsia"/>
          <w:color w:val="000000"/>
          <w:kern w:val="0"/>
          <w:szCs w:val="21"/>
          <w:highlight w:val="red"/>
        </w:rPr>
        <w:t>注</w:t>
      </w:r>
      <w:r w:rsidR="007F34A4" w:rsidRPr="007F34A4">
        <w:rPr>
          <w:rFonts w:ascii="&amp;#24494" w:eastAsia="宋体" w:hAnsi="&amp;#24494" w:cs="宋体" w:hint="eastAsia"/>
          <w:color w:val="000000"/>
          <w:kern w:val="0"/>
          <w:szCs w:val="21"/>
          <w:highlight w:val="red"/>
        </w:rPr>
        <w:t>2</w:t>
      </w:r>
      <w:r w:rsidRPr="007F34A4">
        <w:rPr>
          <w:rFonts w:ascii="&amp;#24494" w:eastAsia="宋体" w:hAnsi="&amp;#24494" w:cs="宋体" w:hint="eastAsia"/>
          <w:color w:val="000000"/>
          <w:kern w:val="0"/>
          <w:szCs w:val="21"/>
          <w:highlight w:val="red"/>
        </w:rPr>
        <w:t>：</w:t>
      </w:r>
      <w:r w:rsidR="00B23504" w:rsidRPr="007F34A4">
        <w:rPr>
          <w:rFonts w:ascii="&amp;#24494" w:eastAsia="宋体" w:hAnsi="&amp;#24494" w:cs="宋体" w:hint="eastAsia"/>
          <w:color w:val="000000"/>
          <w:kern w:val="0"/>
          <w:szCs w:val="21"/>
          <w:highlight w:val="red"/>
        </w:rPr>
        <w:t>match=1</w:t>
      </w:r>
      <w:r w:rsidR="00B23504" w:rsidRPr="007F34A4">
        <w:rPr>
          <w:rFonts w:ascii="&amp;#24494" w:eastAsia="宋体" w:hAnsi="&amp;#24494" w:cs="宋体" w:hint="eastAsia"/>
          <w:color w:val="000000"/>
          <w:kern w:val="0"/>
          <w:szCs w:val="21"/>
          <w:highlight w:val="red"/>
        </w:rPr>
        <w:t>则</w:t>
      </w:r>
      <w:r w:rsidRPr="007F34A4">
        <w:rPr>
          <w:rFonts w:ascii="&amp;#24494" w:eastAsia="宋体" w:hAnsi="&amp;#24494" w:cs="宋体" w:hint="eastAsia"/>
          <w:color w:val="000000"/>
          <w:kern w:val="0"/>
          <w:szCs w:val="21"/>
          <w:highlight w:val="red"/>
        </w:rPr>
        <w:t>表示</w:t>
      </w:r>
      <w:r w:rsidRPr="007F34A4">
        <w:rPr>
          <w:rFonts w:ascii="&amp;#24494" w:eastAsia="宋体" w:hAnsi="&amp;#24494" w:cs="宋体" w:hint="eastAsia"/>
          <w:color w:val="000000"/>
          <w:kern w:val="0"/>
          <w:szCs w:val="21"/>
          <w:highlight w:val="red"/>
        </w:rPr>
        <w:t>P_F=PASS</w:t>
      </w:r>
      <w:r w:rsidRPr="007F34A4">
        <w:rPr>
          <w:rFonts w:ascii="&amp;#24494" w:eastAsia="宋体" w:hAnsi="&amp;#24494" w:cs="宋体" w:hint="eastAsia"/>
          <w:color w:val="000000"/>
          <w:kern w:val="0"/>
          <w:szCs w:val="21"/>
          <w:highlight w:val="red"/>
        </w:rPr>
        <w:t>，为</w:t>
      </w:r>
      <w:proofErr w:type="gramStart"/>
      <w:r w:rsidRPr="007F34A4">
        <w:rPr>
          <w:rFonts w:ascii="&amp;#24494" w:eastAsia="宋体" w:hAnsi="&amp;#24494" w:cs="宋体" w:hint="eastAsia"/>
          <w:color w:val="000000"/>
          <w:kern w:val="0"/>
          <w:szCs w:val="21"/>
          <w:highlight w:val="red"/>
        </w:rPr>
        <w:t>不</w:t>
      </w:r>
      <w:proofErr w:type="gramEnd"/>
      <w:r w:rsidRPr="007F34A4">
        <w:rPr>
          <w:rFonts w:ascii="&amp;#24494" w:eastAsia="宋体" w:hAnsi="&amp;#24494" w:cs="宋体" w:hint="eastAsia"/>
          <w:color w:val="000000"/>
          <w:kern w:val="0"/>
          <w:szCs w:val="21"/>
          <w:highlight w:val="red"/>
        </w:rPr>
        <w:t>缺失</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，不画出；</w:t>
      </w:r>
    </w:p>
    <w:p w:rsidR="00AF6BB1" w:rsidRPr="00B23504" w:rsidRDefault="00AF6BB1"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7F34A4">
        <w:rPr>
          <w:rFonts w:ascii="&amp;#24494" w:eastAsia="宋体" w:hAnsi="&amp;#24494" w:cs="宋体" w:hint="eastAsia"/>
          <w:color w:val="000000"/>
          <w:kern w:val="0"/>
          <w:szCs w:val="21"/>
          <w:highlight w:val="red"/>
        </w:rPr>
        <w:t xml:space="preserve">    Match=0</w:t>
      </w:r>
      <w:r w:rsidRPr="007F34A4">
        <w:rPr>
          <w:rFonts w:ascii="&amp;#24494" w:eastAsia="宋体" w:hAnsi="&amp;#24494" w:cs="宋体" w:hint="eastAsia"/>
          <w:color w:val="000000"/>
          <w:kern w:val="0"/>
          <w:szCs w:val="21"/>
          <w:highlight w:val="red"/>
        </w:rPr>
        <w:t>则需要画出图层中所有</w:t>
      </w:r>
      <w:proofErr w:type="gramStart"/>
      <w:r w:rsidRPr="007F34A4">
        <w:rPr>
          <w:rFonts w:ascii="&amp;#24494" w:eastAsia="宋体" w:hAnsi="&amp;#24494" w:cs="宋体" w:hint="eastAsia"/>
          <w:color w:val="000000"/>
          <w:kern w:val="0"/>
          <w:szCs w:val="21"/>
          <w:highlight w:val="red"/>
        </w:rPr>
        <w:t>邻</w:t>
      </w:r>
      <w:proofErr w:type="gramEnd"/>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小区（邻</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小区定义：</w:t>
      </w:r>
      <w:r w:rsidRPr="007F34A4">
        <w:rPr>
          <w:rFonts w:ascii="&amp;#24494" w:eastAsia="宋体" w:hAnsi="&amp;#24494" w:cs="宋体" w:hint="eastAsia"/>
          <w:color w:val="000000"/>
          <w:kern w:val="0"/>
          <w:szCs w:val="21"/>
          <w:highlight w:val="red"/>
        </w:rPr>
        <w:t>PN2</w:t>
      </w:r>
      <w:r w:rsidRPr="007F34A4">
        <w:rPr>
          <w:rFonts w:ascii="&amp;#24494" w:eastAsia="宋体" w:hAnsi="&amp;#24494" w:cs="宋体" w:hint="eastAsia"/>
          <w:color w:val="000000"/>
          <w:kern w:val="0"/>
          <w:szCs w:val="21"/>
          <w:highlight w:val="red"/>
        </w:rPr>
        <w:t>表中对应的</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字段，例如</w:t>
      </w:r>
      <w:r w:rsidRPr="007F34A4">
        <w:rPr>
          <w:rFonts w:ascii="&amp;#24494" w:eastAsia="宋体" w:hAnsi="&amp;#24494" w:cs="宋体" w:hint="eastAsia"/>
          <w:color w:val="000000"/>
          <w:kern w:val="0"/>
          <w:szCs w:val="21"/>
          <w:highlight w:val="red"/>
        </w:rPr>
        <w:t>PN=m,</w:t>
      </w:r>
      <w:r w:rsidRPr="007F34A4">
        <w:rPr>
          <w:rFonts w:ascii="&amp;#24494" w:eastAsia="宋体" w:hAnsi="&amp;#24494" w:cs="宋体" w:hint="eastAsia"/>
          <w:color w:val="000000"/>
          <w:kern w:val="0"/>
          <w:szCs w:val="21"/>
          <w:highlight w:val="red"/>
        </w:rPr>
        <w:t>则</w:t>
      </w:r>
      <w:r w:rsidRPr="007F34A4">
        <w:rPr>
          <w:rFonts w:ascii="&amp;#24494" w:eastAsia="宋体" w:hAnsi="&amp;#24494" w:cs="宋体" w:hint="eastAsia"/>
          <w:color w:val="000000"/>
          <w:kern w:val="0"/>
          <w:szCs w:val="21"/>
          <w:highlight w:val="red"/>
        </w:rPr>
        <w:t>PN=m+1</w:t>
      </w:r>
      <w:r w:rsidRPr="007F34A4">
        <w:rPr>
          <w:rFonts w:ascii="&amp;#24494" w:eastAsia="宋体" w:hAnsi="&amp;#24494" w:cs="宋体" w:hint="eastAsia"/>
          <w:color w:val="000000"/>
          <w:kern w:val="0"/>
          <w:szCs w:val="21"/>
          <w:highlight w:val="red"/>
        </w:rPr>
        <w:t>和</w:t>
      </w:r>
      <w:r w:rsidRPr="007F34A4">
        <w:rPr>
          <w:rFonts w:ascii="&amp;#24494" w:eastAsia="宋体" w:hAnsi="&amp;#24494" w:cs="宋体" w:hint="eastAsia"/>
          <w:color w:val="000000"/>
          <w:kern w:val="0"/>
          <w:szCs w:val="21"/>
          <w:highlight w:val="red"/>
        </w:rPr>
        <w:t>m-1</w:t>
      </w:r>
      <w:r w:rsidRPr="007F34A4">
        <w:rPr>
          <w:rFonts w:ascii="&amp;#24494" w:eastAsia="宋体" w:hAnsi="&amp;#24494" w:cs="宋体" w:hint="eastAsia"/>
          <w:color w:val="000000"/>
          <w:kern w:val="0"/>
          <w:szCs w:val="21"/>
          <w:highlight w:val="red"/>
        </w:rPr>
        <w:t>的小区为邻</w:t>
      </w:r>
      <w:r w:rsidRPr="007F34A4">
        <w:rPr>
          <w:rFonts w:ascii="&amp;#24494" w:eastAsia="宋体" w:hAnsi="&amp;#24494" w:cs="宋体" w:hint="eastAsia"/>
          <w:color w:val="000000"/>
          <w:kern w:val="0"/>
          <w:szCs w:val="21"/>
          <w:highlight w:val="red"/>
        </w:rPr>
        <w:t>PN</w:t>
      </w:r>
      <w:r w:rsidRPr="007F34A4">
        <w:rPr>
          <w:rFonts w:ascii="&amp;#24494" w:eastAsia="宋体" w:hAnsi="&amp;#24494" w:cs="宋体" w:hint="eastAsia"/>
          <w:color w:val="000000"/>
          <w:kern w:val="0"/>
          <w:szCs w:val="21"/>
          <w:highlight w:val="red"/>
        </w:rPr>
        <w:t>小区）。</w:t>
      </w:r>
    </w:p>
    <w:p w:rsidR="00B23504" w:rsidRPr="00B23504" w:rsidRDefault="00B23504"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p>
    <w:p w:rsidR="005415BC" w:rsidRPr="005415BC" w:rsidRDefault="00B23504"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noProof/>
        </w:rPr>
        <w:drawing>
          <wp:inline distT="0" distB="0" distL="0" distR="0" wp14:anchorId="2D437C2D" wp14:editId="5B105AFD">
            <wp:extent cx="5274310" cy="2925289"/>
            <wp:effectExtent l="0" t="0" r="2540"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2925289"/>
                    </a:xfrm>
                    <a:prstGeom prst="rect">
                      <a:avLst/>
                    </a:prstGeom>
                  </pic:spPr>
                </pic:pic>
              </a:graphicData>
            </a:graphic>
          </wp:inline>
        </w:drawing>
      </w:r>
    </w:p>
    <w:p w:rsidR="0098576D" w:rsidRP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画出与缺失</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小区的同</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小区（颜色与缺失</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小区相同）</w:t>
      </w:r>
    </w:p>
    <w:p w:rsidR="0098576D" w:rsidRDefault="0098576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sidRPr="0098576D">
        <w:rPr>
          <w:rFonts w:ascii="&amp;#24494" w:eastAsia="宋体" w:hAnsi="&amp;#24494" w:cs="宋体"/>
          <w:color w:val="000000"/>
          <w:kern w:val="0"/>
          <w:szCs w:val="21"/>
        </w:rPr>
        <w:t>D.</w:t>
      </w:r>
      <w:r w:rsidRPr="0098576D">
        <w:rPr>
          <w:rFonts w:ascii="&amp;#24494" w:eastAsia="宋体" w:hAnsi="&amp;#24494" w:cs="宋体"/>
          <w:color w:val="000000"/>
          <w:kern w:val="0"/>
          <w:szCs w:val="21"/>
        </w:rPr>
        <w:t>缺失</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可能有多行，多行不同缺失</w:t>
      </w:r>
      <w:r w:rsidRPr="0098576D">
        <w:rPr>
          <w:rFonts w:ascii="&amp;#24494" w:eastAsia="宋体" w:hAnsi="&amp;#24494" w:cs="宋体"/>
          <w:color w:val="000000"/>
          <w:kern w:val="0"/>
          <w:szCs w:val="21"/>
        </w:rPr>
        <w:t>PN</w:t>
      </w:r>
      <w:r w:rsidRPr="0098576D">
        <w:rPr>
          <w:rFonts w:ascii="&amp;#24494" w:eastAsia="宋体" w:hAnsi="&amp;#24494" w:cs="宋体"/>
          <w:color w:val="000000"/>
          <w:kern w:val="0"/>
          <w:szCs w:val="21"/>
        </w:rPr>
        <w:t>小区用不同颜色来标识</w:t>
      </w:r>
      <w:r w:rsidR="00A1548D">
        <w:rPr>
          <w:rFonts w:ascii="&amp;#24494" w:eastAsia="宋体" w:hAnsi="&amp;#24494" w:cs="宋体" w:hint="eastAsia"/>
          <w:color w:val="000000"/>
          <w:kern w:val="0"/>
          <w:szCs w:val="21"/>
        </w:rPr>
        <w:t>，拉线同样颜色区分。</w:t>
      </w:r>
    </w:p>
    <w:p w:rsidR="00B455C2" w:rsidRDefault="00B455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效果如下：</w:t>
      </w:r>
    </w:p>
    <w:p w:rsidR="00B455C2" w:rsidRDefault="00B455C2"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noProof/>
          <w:color w:val="000000"/>
          <w:kern w:val="0"/>
          <w:szCs w:val="21"/>
        </w:rPr>
        <w:lastRenderedPageBreak/>
        <mc:AlternateContent>
          <mc:Choice Requires="wpg">
            <w:drawing>
              <wp:anchor distT="0" distB="0" distL="114300" distR="114300" simplePos="0" relativeHeight="251669504" behindDoc="0" locked="0" layoutInCell="1" allowOverlap="1" wp14:editId="09DD467F">
                <wp:simplePos x="0" y="0"/>
                <wp:positionH relativeFrom="column">
                  <wp:posOffset>1250950</wp:posOffset>
                </wp:positionH>
                <wp:positionV relativeFrom="paragraph">
                  <wp:posOffset>80010</wp:posOffset>
                </wp:positionV>
                <wp:extent cx="4171950" cy="2599055"/>
                <wp:effectExtent l="400050" t="19050" r="19050" b="10795"/>
                <wp:wrapNone/>
                <wp:docPr id="81" name="组合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1950" cy="2599055"/>
                          <a:chOff x="3346" y="7857"/>
                          <a:chExt cx="6570" cy="4093"/>
                        </a:xfrm>
                      </wpg:grpSpPr>
                      <wps:wsp>
                        <wps:cNvPr id="82" name="椭圆 17"/>
                        <wps:cNvSpPr>
                          <a:spLocks noChangeArrowheads="1"/>
                        </wps:cNvSpPr>
                        <wps:spPr bwMode="auto">
                          <a:xfrm>
                            <a:off x="5805" y="8482"/>
                            <a:ext cx="1825" cy="1825"/>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 name="矩形标注 20"/>
                        <wps:cNvSpPr>
                          <a:spLocks noChangeArrowheads="1"/>
                        </wps:cNvSpPr>
                        <wps:spPr bwMode="auto">
                          <a:xfrm>
                            <a:off x="3811" y="8184"/>
                            <a:ext cx="2010" cy="492"/>
                          </a:xfrm>
                          <a:prstGeom prst="wedgeRectCallout">
                            <a:avLst>
                              <a:gd name="adj1" fmla="val -92935"/>
                              <a:gd name="adj2" fmla="val 122153"/>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b/>
                                  <w:sz w:val="24"/>
                                  <w:szCs w:val="24"/>
                                </w:rPr>
                                <w:t>BSID1</w:t>
                              </w:r>
                              <w:r>
                                <w:rPr>
                                  <w:rFonts w:hint="eastAsia"/>
                                  <w:b/>
                                  <w:sz w:val="24"/>
                                  <w:szCs w:val="24"/>
                                </w:rPr>
                                <w:t>为服务</w:t>
                              </w:r>
                              <w:r>
                                <w:rPr>
                                  <w:b/>
                                  <w:sz w:val="24"/>
                                  <w:szCs w:val="24"/>
                                </w:rPr>
                                <w:t>BS</w:t>
                              </w:r>
                            </w:p>
                          </w:txbxContent>
                        </wps:txbx>
                        <wps:bodyPr rot="0" vert="horz" wrap="square" lIns="91440" tIns="45720" rIns="91440" bIns="45720" anchor="t" anchorCtr="0" upright="1">
                          <a:noAutofit/>
                        </wps:bodyPr>
                      </wps:wsp>
                      <wps:wsp>
                        <wps:cNvPr id="84" name="矩形标注 19"/>
                        <wps:cNvSpPr>
                          <a:spLocks noChangeArrowheads="1"/>
                        </wps:cNvSpPr>
                        <wps:spPr bwMode="auto">
                          <a:xfrm>
                            <a:off x="3346" y="9477"/>
                            <a:ext cx="2070" cy="492"/>
                          </a:xfrm>
                          <a:prstGeom prst="wedgeRectCallout">
                            <a:avLst>
                              <a:gd name="adj1" fmla="val -67778"/>
                              <a:gd name="adj2" fmla="val -33333"/>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b/>
                                  <w:sz w:val="24"/>
                                  <w:szCs w:val="24"/>
                                </w:rPr>
                                <w:t>BSID2</w:t>
                              </w:r>
                              <w:r>
                                <w:rPr>
                                  <w:rFonts w:hint="eastAsia"/>
                                  <w:b/>
                                  <w:sz w:val="24"/>
                                  <w:szCs w:val="24"/>
                                </w:rPr>
                                <w:t>为缺失</w:t>
                              </w:r>
                              <w:r>
                                <w:rPr>
                                  <w:rFonts w:hint="eastAsia"/>
                                  <w:b/>
                                  <w:sz w:val="24"/>
                                  <w:szCs w:val="24"/>
                                </w:rPr>
                                <w:t>pn</w:t>
                              </w:r>
                            </w:p>
                          </w:txbxContent>
                        </wps:txbx>
                        <wps:bodyPr rot="0" vert="horz" wrap="square" lIns="91440" tIns="45720" rIns="91440" bIns="45720" anchor="t" anchorCtr="0" upright="1">
                          <a:noAutofit/>
                        </wps:bodyPr>
                      </wps:wsp>
                      <wps:wsp>
                        <wps:cNvPr id="85" name="矩形标注 21"/>
                        <wps:cNvSpPr>
                          <a:spLocks noChangeArrowheads="1"/>
                        </wps:cNvSpPr>
                        <wps:spPr bwMode="auto">
                          <a:xfrm>
                            <a:off x="7051" y="7857"/>
                            <a:ext cx="2490" cy="492"/>
                          </a:xfrm>
                          <a:prstGeom prst="wedgeRectCallout">
                            <a:avLst>
                              <a:gd name="adj1" fmla="val -44898"/>
                              <a:gd name="adj2" fmla="val 88616"/>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服务</w:t>
                              </w:r>
                              <w:r>
                                <w:rPr>
                                  <w:b/>
                                  <w:sz w:val="24"/>
                                  <w:szCs w:val="24"/>
                                </w:rPr>
                                <w:t>BS</w:t>
                              </w:r>
                              <w:r>
                                <w:rPr>
                                  <w:rFonts w:hint="eastAsia"/>
                                  <w:b/>
                                  <w:sz w:val="24"/>
                                  <w:szCs w:val="24"/>
                                </w:rPr>
                                <w:t>显示为灰色</w:t>
                              </w:r>
                            </w:p>
                          </w:txbxContent>
                        </wps:txbx>
                        <wps:bodyPr rot="0" vert="horz" wrap="square" lIns="91440" tIns="45720" rIns="91440" bIns="45720" anchor="t" anchorCtr="0" upright="1">
                          <a:noAutofit/>
                        </wps:bodyPr>
                      </wps:wsp>
                      <wps:wsp>
                        <wps:cNvPr id="86" name="矩形标注 22"/>
                        <wps:cNvSpPr>
                          <a:spLocks noChangeArrowheads="1"/>
                        </wps:cNvSpPr>
                        <wps:spPr bwMode="auto">
                          <a:xfrm>
                            <a:off x="7951" y="9774"/>
                            <a:ext cx="1965" cy="1128"/>
                          </a:xfrm>
                          <a:prstGeom prst="wedgeRectCallout">
                            <a:avLst>
                              <a:gd name="adj1" fmla="val -76361"/>
                              <a:gd name="adj2" fmla="val -9218"/>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缺失</w:t>
                              </w:r>
                              <w:r>
                                <w:rPr>
                                  <w:b/>
                                  <w:sz w:val="24"/>
                                  <w:szCs w:val="24"/>
                                </w:rPr>
                                <w:t>BS</w:t>
                              </w:r>
                              <w:r>
                                <w:rPr>
                                  <w:rFonts w:hint="eastAsia"/>
                                  <w:b/>
                                  <w:sz w:val="24"/>
                                  <w:szCs w:val="24"/>
                                </w:rPr>
                                <w:t>和与缺失</w:t>
                              </w:r>
                              <w:r>
                                <w:rPr>
                                  <w:b/>
                                  <w:sz w:val="24"/>
                                  <w:szCs w:val="24"/>
                                </w:rPr>
                                <w:t>BS</w:t>
                              </w:r>
                              <w:r>
                                <w:rPr>
                                  <w:rFonts w:hint="eastAsia"/>
                                  <w:b/>
                                  <w:sz w:val="24"/>
                                  <w:szCs w:val="24"/>
                                </w:rPr>
                                <w:t>同</w:t>
                              </w:r>
                              <w:r>
                                <w:rPr>
                                  <w:b/>
                                  <w:sz w:val="24"/>
                                  <w:szCs w:val="24"/>
                                </w:rPr>
                                <w:t>PN</w:t>
                              </w:r>
                              <w:r>
                                <w:rPr>
                                  <w:rFonts w:hint="eastAsia"/>
                                  <w:b/>
                                  <w:sz w:val="24"/>
                                  <w:szCs w:val="24"/>
                                </w:rPr>
                                <w:t>扇区显示为绿色</w:t>
                              </w:r>
                            </w:p>
                          </w:txbxContent>
                        </wps:txbx>
                        <wps:bodyPr rot="0" vert="horz" wrap="square" lIns="91440" tIns="45720" rIns="91440" bIns="45720" anchor="t" anchorCtr="0" upright="1">
                          <a:noAutofit/>
                        </wps:bodyPr>
                      </wps:wsp>
                      <wps:wsp>
                        <wps:cNvPr id="87" name="矩形标注 24"/>
                        <wps:cNvSpPr>
                          <a:spLocks noChangeArrowheads="1"/>
                        </wps:cNvSpPr>
                        <wps:spPr bwMode="auto">
                          <a:xfrm>
                            <a:off x="7951" y="10902"/>
                            <a:ext cx="1965" cy="852"/>
                          </a:xfrm>
                          <a:prstGeom prst="wedgeRectCallout">
                            <a:avLst>
                              <a:gd name="adj1" fmla="val -90866"/>
                              <a:gd name="adj2" fmla="val -52699"/>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服务</w:t>
                              </w:r>
                              <w:r>
                                <w:rPr>
                                  <w:b/>
                                  <w:sz w:val="24"/>
                                  <w:szCs w:val="24"/>
                                </w:rPr>
                                <w:t>BS</w:t>
                              </w:r>
                              <w:r>
                                <w:rPr>
                                  <w:rFonts w:hint="eastAsia"/>
                                  <w:b/>
                                  <w:sz w:val="24"/>
                                  <w:szCs w:val="24"/>
                                </w:rPr>
                                <w:t>相邻扇区显示为黄色</w:t>
                              </w:r>
                            </w:p>
                          </w:txbxContent>
                        </wps:txbx>
                        <wps:bodyPr rot="0" vert="horz" wrap="square" lIns="91440" tIns="45720" rIns="91440" bIns="45720" anchor="t" anchorCtr="0" upright="1">
                          <a:noAutofit/>
                        </wps:bodyPr>
                      </wps:wsp>
                      <wps:wsp>
                        <wps:cNvPr id="88" name="矩形标注 23"/>
                        <wps:cNvSpPr>
                          <a:spLocks noChangeArrowheads="1"/>
                        </wps:cNvSpPr>
                        <wps:spPr bwMode="auto">
                          <a:xfrm>
                            <a:off x="7951" y="8625"/>
                            <a:ext cx="1965" cy="1149"/>
                          </a:xfrm>
                          <a:prstGeom prst="wedgeRectCallout">
                            <a:avLst>
                              <a:gd name="adj1" fmla="val -101551"/>
                              <a:gd name="adj2" fmla="val 21106"/>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显示定位失败点到服务</w:t>
                              </w:r>
                              <w:r>
                                <w:rPr>
                                  <w:b/>
                                  <w:sz w:val="24"/>
                                  <w:szCs w:val="24"/>
                                </w:rPr>
                                <w:t>BS</w:t>
                              </w:r>
                              <w:r>
                                <w:rPr>
                                  <w:rFonts w:hint="eastAsia"/>
                                  <w:b/>
                                  <w:sz w:val="24"/>
                                  <w:szCs w:val="24"/>
                                </w:rPr>
                                <w:t>和缺失</w:t>
                              </w:r>
                              <w:r>
                                <w:rPr>
                                  <w:b/>
                                  <w:sz w:val="24"/>
                                  <w:szCs w:val="24"/>
                                </w:rPr>
                                <w:t>BS</w:t>
                              </w:r>
                              <w:r>
                                <w:rPr>
                                  <w:rFonts w:hint="eastAsia"/>
                                  <w:b/>
                                  <w:sz w:val="24"/>
                                  <w:szCs w:val="24"/>
                                </w:rPr>
                                <w:t>的连线</w:t>
                              </w:r>
                            </w:p>
                          </w:txbxContent>
                        </wps:txbx>
                        <wps:bodyPr rot="0" vert="horz" wrap="square" lIns="91440" tIns="45720" rIns="91440" bIns="45720" anchor="t" anchorCtr="0" upright="1">
                          <a:noAutofit/>
                        </wps:bodyPr>
                      </wps:wsp>
                      <wps:wsp>
                        <wps:cNvPr id="89" name="矩形标注 18"/>
                        <wps:cNvSpPr>
                          <a:spLocks noChangeArrowheads="1"/>
                        </wps:cNvSpPr>
                        <wps:spPr bwMode="auto">
                          <a:xfrm>
                            <a:off x="4590" y="11098"/>
                            <a:ext cx="1564" cy="852"/>
                          </a:xfrm>
                          <a:prstGeom prst="wedgeRectCallout">
                            <a:avLst>
                              <a:gd name="adj1" fmla="val 48676"/>
                              <a:gd name="adj2" fmla="val -140847"/>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B455C2">
                              <w:pPr>
                                <w:rPr>
                                  <w:b/>
                                </w:rPr>
                              </w:pPr>
                              <w:r>
                                <w:rPr>
                                  <w:rFonts w:hint="eastAsia"/>
                                  <w:b/>
                                  <w:sz w:val="24"/>
                                  <w:szCs w:val="24"/>
                                </w:rPr>
                                <w:t>REstRng</w:t>
                              </w:r>
                              <w:r>
                                <w:rPr>
                                  <w:rFonts w:hint="eastAsia"/>
                                  <w:b/>
                                  <w:sz w:val="24"/>
                                  <w:szCs w:val="24"/>
                                </w:rPr>
                                <w:t>显示为圆</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81" o:spid="_x0000_s1065" style="position:absolute;left:0;text-align:left;margin-left:98.5pt;margin-top:6.3pt;width:328.5pt;height:204.65pt;z-index:251669504;mso-position-horizontal-relative:text;mso-position-vertical-relative:text" coordorigin="3346,7857" coordsize="6570,4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">
                <v:oval id="椭圆 17" o:spid="_x0000_s1066" style="position:absolute;left:5805;top:8482;width:1825;height:1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LeMMA&#10;AADbAAAADwAAAGRycy9kb3ducmV2LnhtbESP3WoCMRSE74W+QzhCb6RmKyLL1ihSEHpRqH8PcNwc&#10;s6ubkzVJ3e3bN4Lg5TAz3zDzZW8bcSMfascK3scZCOLS6ZqNgsN+/ZaDCBFZY+OYFPxRgOXiZTDH&#10;QruOt3TbRSMShEOBCqoY20LKUFZkMYxdS5y8k/MWY5LeSO2xS3DbyEmWzaTFmtNChS19VlRedr9W&#10;wfF4cL28+p/NyFw8Ts9da743Sr0O+9UHiEh9fIYf7S+tIJ/A/Uv6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XLeMMAAADbAAAADwAAAAAAAAAAAAAAAACYAgAAZHJzL2Rv&#10;d25yZXYueG1sUEsFBgAAAAAEAAQA9QAAAIgDAAAAAA==&#10;" filled="f"/>
                <v:shape id="矩形标注 20" o:spid="_x0000_s1067" type="#_x0000_t61" style="position:absolute;left:3811;top:8184;width:201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HPsQA&#10;AADbAAAADwAAAGRycy9kb3ducmV2LnhtbESPT2vCQBTE74V+h+UVvNWNBqxGV2m1xV79A3p8ZJ9J&#10;MPs2Zje6/fZdQfA4zMxvmNkimFpcqXWVZQWDfgKCOLe64kLBfvfzPgbhPLLG2jIp+CMHi/nrywwz&#10;bW+8oevWFyJC2GWooPS+yaR0eUkGXd82xNE72dagj7ItpG7xFuGmlsMkGUmDFceFEhtalpSft51R&#10;kHbn73BMR5uPSzoZduFrta4PO6V6b+FzCsJT8M/wo/2rFYxT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Lxz7EAAAA2wAAAA8AAAAAAAAAAAAAAAAAmAIAAGRycy9k&#10;b3ducmV2LnhtbFBLBQYAAAAABAAEAPUAAACJAwAAAAA=&#10;" adj="-9274,37185" strokecolor="#c0504d" strokeweight="2.5pt">
                  <v:fill opacity="39321f"/>
                  <v:shadow color="#868686"/>
                  <v:textbox>
                    <w:txbxContent>
                      <w:p w:rsidR="00244F85" w:rsidRDefault="00244F85" w:rsidP="00B455C2">
                        <w:pPr>
                          <w:rPr>
                            <w:b/>
                          </w:rPr>
                        </w:pPr>
                        <w:r>
                          <w:rPr>
                            <w:b/>
                            <w:sz w:val="24"/>
                            <w:szCs w:val="24"/>
                          </w:rPr>
                          <w:t>BSID1</w:t>
                        </w:r>
                        <w:r>
                          <w:rPr>
                            <w:rFonts w:hint="eastAsia"/>
                            <w:b/>
                            <w:sz w:val="24"/>
                            <w:szCs w:val="24"/>
                          </w:rPr>
                          <w:t>为服务</w:t>
                        </w:r>
                        <w:r>
                          <w:rPr>
                            <w:b/>
                            <w:sz w:val="24"/>
                            <w:szCs w:val="24"/>
                          </w:rPr>
                          <w:t>BS</w:t>
                        </w:r>
                      </w:p>
                    </w:txbxContent>
                  </v:textbox>
                </v:shape>
                <v:shape id="矩形标注 19" o:spid="_x0000_s1068" type="#_x0000_t61" style="position:absolute;left:3346;top:9477;width:207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2B8UA&#10;AADbAAAADwAAAGRycy9kb3ducmV2LnhtbESP3WrCQBSE74W+w3IKvdNNpYpEN2KVSlCQNrW9PmRP&#10;fjB7Ns2uGt++WxB6OczMN8xi2ZtGXKhztWUFz6MIBHFudc2lguPn23AGwnlkjY1lUnAjB8vkYbDA&#10;WNsrf9Al86UIEHYxKqi8b2MpXV6RQTeyLXHwCtsZ9EF2pdQdXgPcNHIcRVNpsOawUGFL64ryU3Y2&#10;CiavZkOr9H1bHG67/df6ZH++p6lST4/9ag7CU+//w/d2qhXMXuDvS/gBMv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PYHxQAAANsAAAAPAAAAAAAAAAAAAAAAAJgCAABkcnMv&#10;ZG93bnJldi54bWxQSwUGAAAAAAQABAD1AAAAigMAAAAA&#10;" adj="-3840,3600" strokecolor="#c0504d" strokeweight="2.5pt">
                  <v:fill opacity="39321f"/>
                  <v:shadow color="#868686"/>
                  <v:textbox>
                    <w:txbxContent>
                      <w:p w:rsidR="00244F85" w:rsidRDefault="00244F85" w:rsidP="00B455C2">
                        <w:pPr>
                          <w:rPr>
                            <w:b/>
                          </w:rPr>
                        </w:pPr>
                        <w:r>
                          <w:rPr>
                            <w:b/>
                            <w:sz w:val="24"/>
                            <w:szCs w:val="24"/>
                          </w:rPr>
                          <w:t>BSID2</w:t>
                        </w:r>
                        <w:r>
                          <w:rPr>
                            <w:rFonts w:hint="eastAsia"/>
                            <w:b/>
                            <w:sz w:val="24"/>
                            <w:szCs w:val="24"/>
                          </w:rPr>
                          <w:t>为缺失</w:t>
                        </w:r>
                        <w:r>
                          <w:rPr>
                            <w:rFonts w:hint="eastAsia"/>
                            <w:b/>
                            <w:sz w:val="24"/>
                            <w:szCs w:val="24"/>
                          </w:rPr>
                          <w:t>pn</w:t>
                        </w:r>
                      </w:p>
                    </w:txbxContent>
                  </v:textbox>
                </v:shape>
                <v:shape id="矩形标注 21" o:spid="_x0000_s1069" type="#_x0000_t61" style="position:absolute;left:7051;top:7857;width:249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PGy8AA&#10;AADbAAAADwAAAGRycy9kb3ducmV2LnhtbESPzQrCMBCE74LvEFbwpqmKItUoKgqKJ38OHpdmbYvN&#10;pjRRq09vBMHjMDPfMNN5bQrxoMrllhX0uhEI4sTqnFMF59OmMwbhPLLGwjIpeJGD+azZmGKs7ZMP&#10;9Dj6VAQIuxgVZN6XsZQuycig69qSOHhXWxn0QVap1BU+A9wUsh9FI2kw57CQYUmrjJLb8W4U5Pvl&#10;QN8vF59cjVnyLj1v3++1Uu1WvZiA8FT7f/jX3moF4yF8v4QfIG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4PGy8AAAADbAAAADwAAAAAAAAAAAAAAAACYAgAAZHJzL2Rvd25y&#10;ZXYueG1sUEsFBgAAAAAEAAQA9QAAAIUDAAAAAA==&#10;" adj="1102,29941" strokecolor="#c0504d" strokeweight="2.5pt">
                  <v:fill opacity="39321f"/>
                  <v:shadow color="#868686"/>
                  <v:textbox>
                    <w:txbxContent>
                      <w:p w:rsidR="00244F85" w:rsidRDefault="00244F85" w:rsidP="00B455C2">
                        <w:pPr>
                          <w:rPr>
                            <w:b/>
                          </w:rPr>
                        </w:pPr>
                        <w:r>
                          <w:rPr>
                            <w:rFonts w:hint="eastAsia"/>
                            <w:b/>
                            <w:sz w:val="24"/>
                            <w:szCs w:val="24"/>
                          </w:rPr>
                          <w:t>服务</w:t>
                        </w:r>
                        <w:r>
                          <w:rPr>
                            <w:b/>
                            <w:sz w:val="24"/>
                            <w:szCs w:val="24"/>
                          </w:rPr>
                          <w:t>BS</w:t>
                        </w:r>
                        <w:r>
                          <w:rPr>
                            <w:rFonts w:hint="eastAsia"/>
                            <w:b/>
                            <w:sz w:val="24"/>
                            <w:szCs w:val="24"/>
                          </w:rPr>
                          <w:t>显示为灰色</w:t>
                        </w:r>
                      </w:p>
                    </w:txbxContent>
                  </v:textbox>
                </v:shape>
                <v:shape id="矩形标注 22" o:spid="_x0000_s1070" type="#_x0000_t61" style="position:absolute;left:7951;top:9774;width:1965;height:1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JVu8UA&#10;AADbAAAADwAAAGRycy9kb3ducmV2LnhtbESPQWvCQBSE7wX/w/KE3urGHlKJriLBQg6F0FQP3h7Z&#10;ZxLNvg3ZVRN/vVso9DjMzDfMajOYVtyod41lBfNZBIK4tLrhSsH+5/NtAcJ5ZI2tZVIwkoPNevKy&#10;wkTbO3/TrfCVCBB2CSqove8SKV1Zk0E3sx1x8E62N+iD7Cupe7wHuGnlexTF0mDDYaHGjtKayktx&#10;NQoOxzY+7+bpI79+yGL/5bJ8PFmlXqfDdgnC0+D/w3/tTCtYxPD7JfwA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lW7xQAAANsAAAAPAAAAAAAAAAAAAAAAAJgCAABkcnMv&#10;ZG93bnJldi54bWxQSwUGAAAAAAQABAD1AAAAigMAAAAA&#10;" adj="-5694,8809" strokecolor="#c0504d" strokeweight="2.5pt">
                  <v:fill opacity="39321f"/>
                  <v:shadow color="#868686"/>
                  <v:textbox>
                    <w:txbxContent>
                      <w:p w:rsidR="00244F85" w:rsidRDefault="00244F85" w:rsidP="00B455C2">
                        <w:pPr>
                          <w:rPr>
                            <w:b/>
                          </w:rPr>
                        </w:pPr>
                        <w:r>
                          <w:rPr>
                            <w:rFonts w:hint="eastAsia"/>
                            <w:b/>
                            <w:sz w:val="24"/>
                            <w:szCs w:val="24"/>
                          </w:rPr>
                          <w:t>缺失</w:t>
                        </w:r>
                        <w:r>
                          <w:rPr>
                            <w:b/>
                            <w:sz w:val="24"/>
                            <w:szCs w:val="24"/>
                          </w:rPr>
                          <w:t>BS</w:t>
                        </w:r>
                        <w:r>
                          <w:rPr>
                            <w:rFonts w:hint="eastAsia"/>
                            <w:b/>
                            <w:sz w:val="24"/>
                            <w:szCs w:val="24"/>
                          </w:rPr>
                          <w:t>和与缺失</w:t>
                        </w:r>
                        <w:r>
                          <w:rPr>
                            <w:b/>
                            <w:sz w:val="24"/>
                            <w:szCs w:val="24"/>
                          </w:rPr>
                          <w:t>BS</w:t>
                        </w:r>
                        <w:r>
                          <w:rPr>
                            <w:rFonts w:hint="eastAsia"/>
                            <w:b/>
                            <w:sz w:val="24"/>
                            <w:szCs w:val="24"/>
                          </w:rPr>
                          <w:t>同</w:t>
                        </w:r>
                        <w:r>
                          <w:rPr>
                            <w:b/>
                            <w:sz w:val="24"/>
                            <w:szCs w:val="24"/>
                          </w:rPr>
                          <w:t>PN</w:t>
                        </w:r>
                        <w:r>
                          <w:rPr>
                            <w:rFonts w:hint="eastAsia"/>
                            <w:b/>
                            <w:sz w:val="24"/>
                            <w:szCs w:val="24"/>
                          </w:rPr>
                          <w:t>扇区显示为绿色</w:t>
                        </w:r>
                      </w:p>
                    </w:txbxContent>
                  </v:textbox>
                </v:shape>
                <v:shape id="矩形标注 24" o:spid="_x0000_s1071" type="#_x0000_t61" style="position:absolute;left:7951;top:10902;width:1965;height: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KvZcUA&#10;AADbAAAADwAAAGRycy9kb3ducmV2LnhtbESPQWvCQBSE74L/YXlCL6VurLQNqauItEU8CFUv3l6z&#10;zySYfRt3t0n8926h4HGYmW+Y2aI3tWjJ+cqygsk4AUGcW11xoeCw/3xKQfiArLG2TAqu5GExHw5m&#10;mGnb8Te1u1CICGGfoYIyhCaT0uclGfRj2xBH72SdwRClK6R22EW4qeVzkrxKgxXHhRIbWpWUn3e/&#10;RsGP27bdRzr9Ol9o87gJ+mV/XDVKPYz65TuIQH24h//ba60gfYO/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q9lxQAAANsAAAAPAAAAAAAAAAAAAAAAAJgCAABkcnMv&#10;ZG93bnJldi54bWxQSwUGAAAAAAQABAD1AAAAigMAAAAA&#10;" adj="-8827,-583" strokecolor="#c0504d" strokeweight="2.5pt">
                  <v:fill opacity="39321f"/>
                  <v:shadow color="#868686"/>
                  <v:textbox>
                    <w:txbxContent>
                      <w:p w:rsidR="00244F85" w:rsidRDefault="00244F85" w:rsidP="00B455C2">
                        <w:pPr>
                          <w:rPr>
                            <w:b/>
                          </w:rPr>
                        </w:pPr>
                        <w:r>
                          <w:rPr>
                            <w:rFonts w:hint="eastAsia"/>
                            <w:b/>
                            <w:sz w:val="24"/>
                            <w:szCs w:val="24"/>
                          </w:rPr>
                          <w:t>服务</w:t>
                        </w:r>
                        <w:r>
                          <w:rPr>
                            <w:b/>
                            <w:sz w:val="24"/>
                            <w:szCs w:val="24"/>
                          </w:rPr>
                          <w:t>BS</w:t>
                        </w:r>
                        <w:r>
                          <w:rPr>
                            <w:rFonts w:hint="eastAsia"/>
                            <w:b/>
                            <w:sz w:val="24"/>
                            <w:szCs w:val="24"/>
                          </w:rPr>
                          <w:t>相邻扇区显示为黄色</w:t>
                        </w:r>
                      </w:p>
                    </w:txbxContent>
                  </v:textbox>
                </v:shape>
                <v:shape id="矩形标注 23" o:spid="_x0000_s1072" type="#_x0000_t61" style="position:absolute;left:7951;top:8625;width:1965;height:1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hS8IA&#10;AADbAAAADwAAAGRycy9kb3ducmV2LnhtbERPz2vCMBS+D/wfwhN2m6k7aKnGUgbiUDxMBT0+mmeb&#10;tXkpTbTdf78cBjt+fL/X+Whb8aTeG8cK5rMEBHHptOFKweW8fUtB+ICssXVMCn7IQ76ZvKwx027g&#10;L3qeQiViCPsMFdQhdJmUvqzJop+5jjhyd9dbDBH2ldQ9DjHctvI9SRbSouHYUGNHHzWVzelhFey3&#10;x29za4739LJbmq64Hm6P5UGp1+lYrEAEGsO/+M/9qRWkcWz8En+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4CFLwgAAANsAAAAPAAAAAAAAAAAAAAAAAJgCAABkcnMvZG93&#10;bnJldi54bWxQSwUGAAAAAAQABAD1AAAAhwMAAAAA&#10;" adj="-11135,15359" strokecolor="#c0504d" strokeweight="2.5pt">
                  <v:fill opacity="39321f"/>
                  <v:shadow color="#868686"/>
                  <v:textbox>
                    <w:txbxContent>
                      <w:p w:rsidR="00244F85" w:rsidRDefault="00244F85" w:rsidP="00B455C2">
                        <w:pPr>
                          <w:rPr>
                            <w:b/>
                          </w:rPr>
                        </w:pPr>
                        <w:r>
                          <w:rPr>
                            <w:rFonts w:hint="eastAsia"/>
                            <w:b/>
                            <w:sz w:val="24"/>
                            <w:szCs w:val="24"/>
                          </w:rPr>
                          <w:t>显示定位失败点到服务</w:t>
                        </w:r>
                        <w:r>
                          <w:rPr>
                            <w:b/>
                            <w:sz w:val="24"/>
                            <w:szCs w:val="24"/>
                          </w:rPr>
                          <w:t>BS</w:t>
                        </w:r>
                        <w:r>
                          <w:rPr>
                            <w:rFonts w:hint="eastAsia"/>
                            <w:b/>
                            <w:sz w:val="24"/>
                            <w:szCs w:val="24"/>
                          </w:rPr>
                          <w:t>和缺失</w:t>
                        </w:r>
                        <w:r>
                          <w:rPr>
                            <w:b/>
                            <w:sz w:val="24"/>
                            <w:szCs w:val="24"/>
                          </w:rPr>
                          <w:t>BS</w:t>
                        </w:r>
                        <w:r>
                          <w:rPr>
                            <w:rFonts w:hint="eastAsia"/>
                            <w:b/>
                            <w:sz w:val="24"/>
                            <w:szCs w:val="24"/>
                          </w:rPr>
                          <w:t>的连线</w:t>
                        </w:r>
                      </w:p>
                    </w:txbxContent>
                  </v:textbox>
                </v:shape>
                <v:shape id="矩形标注 18" o:spid="_x0000_s1073" type="#_x0000_t61" style="position:absolute;left:4590;top:11098;width:1564;height:8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Q2E8IA&#10;AADbAAAADwAAAGRycy9kb3ducmV2LnhtbESPQYvCMBSE7wv+h/AEL4umeljcahQR1GVvtuv90Tzb&#10;aPNSmmjrv98IgsdhZr5hluve1uJOrTeOFUwnCQjiwmnDpYK/fDeeg/ABWWPtmBQ8yMN6NfhYYqpd&#10;x0e6Z6EUEcI+RQVVCE0qpS8qsugnriGO3tm1FkOUbSl1i12E21rOkuRLWjQcFypsaFtRcc1uVsEh&#10;XKbG5L+fven2V3e67TeZnyk1GvabBYhAfXiHX+0frWD+Dc8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BDYTwgAAANsAAAAPAAAAAAAAAAAAAAAAAJgCAABkcnMvZG93&#10;bnJldi54bWxQSwUGAAAAAAQABAD1AAAAhwMAAAAA&#10;" adj="21314,-19623" strokecolor="#c0504d" strokeweight="2.5pt">
                  <v:fill opacity="39321f"/>
                  <v:shadow color="#868686"/>
                  <v:textbox>
                    <w:txbxContent>
                      <w:p w:rsidR="00244F85" w:rsidRDefault="00244F85" w:rsidP="00B455C2">
                        <w:pPr>
                          <w:rPr>
                            <w:b/>
                          </w:rPr>
                        </w:pPr>
                        <w:r>
                          <w:rPr>
                            <w:rFonts w:hint="eastAsia"/>
                            <w:b/>
                            <w:sz w:val="24"/>
                            <w:szCs w:val="24"/>
                          </w:rPr>
                          <w:t>REstRng</w:t>
                        </w:r>
                        <w:r>
                          <w:rPr>
                            <w:rFonts w:hint="eastAsia"/>
                            <w:b/>
                            <w:sz w:val="24"/>
                            <w:szCs w:val="24"/>
                          </w:rPr>
                          <w:t>显示为圆</w:t>
                        </w:r>
                      </w:p>
                    </w:txbxContent>
                  </v:textbox>
                </v:shape>
              </v:group>
            </w:pict>
          </mc:Fallback>
        </mc:AlternateContent>
      </w:r>
      <w:r>
        <w:rPr>
          <w:noProof/>
        </w:rPr>
        <w:drawing>
          <wp:inline distT="0" distB="0" distL="0" distR="0" wp14:anchorId="5DDB4C7A" wp14:editId="4111DA08">
            <wp:extent cx="5245100" cy="2752090"/>
            <wp:effectExtent l="0" t="0" r="0" b="0"/>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6" cstate="print">
                      <a:clrChange>
                        <a:clrFrom>
                          <a:srgbClr val="FFFFFF"/>
                        </a:clrFrom>
                        <a:clrTo>
                          <a:srgbClr val="FFFFFF">
                            <a:alpha val="0"/>
                          </a:srgbClr>
                        </a:clrTo>
                      </a:clrChange>
                      <a:extLst>
                        <a:ext uri="{28A0092B-C50C-407E-A947-70E740481C1C}">
                          <a14:useLocalDpi xmlns:a14="http://schemas.microsoft.com/office/drawing/2010/main" val="0"/>
                        </a:ext>
                      </a:extLst>
                    </a:blip>
                    <a:srcRect t="10109" b="4042"/>
                    <a:stretch>
                      <a:fillRect/>
                    </a:stretch>
                  </pic:blipFill>
                  <pic:spPr bwMode="auto">
                    <a:xfrm>
                      <a:off x="0" y="0"/>
                      <a:ext cx="5245100" cy="2752090"/>
                    </a:xfrm>
                    <a:prstGeom prst="rect">
                      <a:avLst/>
                    </a:prstGeom>
                    <a:noFill/>
                    <a:ln>
                      <a:noFill/>
                    </a:ln>
                  </pic:spPr>
                </pic:pic>
              </a:graphicData>
            </a:graphic>
          </wp:inline>
        </w:drawing>
      </w:r>
    </w:p>
    <w:p w:rsidR="00A1548D" w:rsidRPr="009D0CE5" w:rsidRDefault="009D0CE5" w:rsidP="009D0CE5">
      <w:pPr>
        <w:widowControl/>
        <w:spacing w:before="150" w:after="150"/>
        <w:ind w:right="15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2.</w:t>
      </w:r>
      <w:r w:rsidR="00A1548D" w:rsidRPr="009D0CE5">
        <w:rPr>
          <w:rFonts w:ascii="&amp;#24494" w:eastAsia="宋体" w:hAnsi="&amp;#24494" w:cs="宋体" w:hint="eastAsia"/>
          <w:color w:val="000000"/>
          <w:kern w:val="0"/>
          <w:szCs w:val="21"/>
        </w:rPr>
        <w:t>缺失</w:t>
      </w:r>
      <w:r w:rsidR="00A1548D" w:rsidRPr="009D0CE5">
        <w:rPr>
          <w:rFonts w:ascii="&amp;#24494" w:eastAsia="宋体" w:hAnsi="&amp;#24494" w:cs="宋体" w:hint="eastAsia"/>
          <w:color w:val="000000"/>
          <w:kern w:val="0"/>
          <w:szCs w:val="21"/>
        </w:rPr>
        <w:t>BS</w:t>
      </w:r>
      <w:r w:rsidR="00A1548D" w:rsidRPr="009D0CE5">
        <w:rPr>
          <w:rFonts w:ascii="&amp;#24494" w:eastAsia="宋体" w:hAnsi="&amp;#24494" w:cs="宋体" w:hint="eastAsia"/>
          <w:color w:val="000000"/>
          <w:kern w:val="0"/>
          <w:szCs w:val="21"/>
        </w:rPr>
        <w:t>的画法：</w:t>
      </w:r>
    </w:p>
    <w:p w:rsidR="009D0CE5" w:rsidRPr="009D0CE5" w:rsidRDefault="009D0CE5" w:rsidP="009D0CE5">
      <w:pPr>
        <w:widowControl/>
        <w:spacing w:before="150" w:after="150"/>
        <w:ind w:right="150"/>
        <w:jc w:val="left"/>
        <w:rPr>
          <w:rFonts w:ascii="&amp;#24494" w:eastAsia="宋体" w:hAnsi="&amp;#24494" w:cs="宋体" w:hint="eastAsia"/>
          <w:color w:val="000000"/>
          <w:kern w:val="0"/>
          <w:szCs w:val="21"/>
        </w:rPr>
      </w:pPr>
      <w:r w:rsidRPr="009D0CE5">
        <w:rPr>
          <w:rFonts w:ascii="&amp;#24494" w:eastAsia="宋体" w:hAnsi="&amp;#24494" w:cs="宋体" w:hint="eastAsia"/>
          <w:color w:val="000000"/>
          <w:kern w:val="0"/>
          <w:szCs w:val="21"/>
          <w:highlight w:val="red"/>
        </w:rPr>
        <w:t>在服务小区模式下，缺失</w:t>
      </w:r>
      <w:r w:rsidRPr="009D0CE5">
        <w:rPr>
          <w:rFonts w:ascii="&amp;#24494" w:eastAsia="宋体" w:hAnsi="&amp;#24494" w:cs="宋体" w:hint="eastAsia"/>
          <w:color w:val="000000"/>
          <w:kern w:val="0"/>
          <w:szCs w:val="21"/>
          <w:highlight w:val="red"/>
        </w:rPr>
        <w:t>BS</w:t>
      </w:r>
      <w:r w:rsidRPr="009D0CE5">
        <w:rPr>
          <w:rFonts w:ascii="&amp;#24494" w:eastAsia="宋体" w:hAnsi="&amp;#24494" w:cs="宋体" w:hint="eastAsia"/>
          <w:color w:val="000000"/>
          <w:kern w:val="0"/>
          <w:szCs w:val="21"/>
          <w:highlight w:val="red"/>
        </w:rPr>
        <w:t>始终显示</w:t>
      </w:r>
    </w:p>
    <w:p w:rsidR="00A1548D" w:rsidRPr="00CB165B" w:rsidRDefault="00A1548D" w:rsidP="00A1548D">
      <w:pPr>
        <w:pStyle w:val="20"/>
        <w:spacing w:line="360" w:lineRule="auto"/>
        <w:ind w:leftChars="0" w:left="0" w:firstLineChars="200" w:firstLine="480"/>
        <w:rPr>
          <w:rFonts w:ascii="楷体_GB2312" w:eastAsia="楷体_GB2312"/>
          <w:kern w:val="0"/>
          <w:sz w:val="24"/>
        </w:rPr>
      </w:pPr>
      <w:r w:rsidRPr="00CB165B">
        <w:rPr>
          <w:rFonts w:ascii="楷体_GB2312" w:eastAsia="楷体_GB2312" w:hint="eastAsia"/>
          <w:kern w:val="0"/>
          <w:sz w:val="24"/>
        </w:rPr>
        <w:t>存在两种情况：</w:t>
      </w:r>
    </w:p>
    <w:p w:rsidR="00A1548D" w:rsidRPr="00CB165B" w:rsidRDefault="00A1548D" w:rsidP="00A1548D">
      <w:pPr>
        <w:pStyle w:val="20"/>
        <w:spacing w:line="360" w:lineRule="auto"/>
        <w:ind w:leftChars="0" w:left="0" w:firstLineChars="200" w:firstLine="480"/>
        <w:rPr>
          <w:rFonts w:ascii="楷体_GB2312" w:eastAsia="楷体_GB2312"/>
          <w:kern w:val="0"/>
          <w:sz w:val="24"/>
        </w:rPr>
      </w:pPr>
      <w:r w:rsidRPr="00CB165B">
        <w:rPr>
          <w:rFonts w:ascii="楷体_GB2312" w:eastAsia="楷体_GB2312"/>
          <w:kern w:val="0"/>
          <w:sz w:val="24"/>
        </w:rPr>
        <w:t>1</w:t>
      </w:r>
      <w:r w:rsidRPr="00CB165B">
        <w:rPr>
          <w:rFonts w:ascii="楷体_GB2312" w:eastAsia="楷体_GB2312" w:hint="eastAsia"/>
          <w:kern w:val="0"/>
          <w:sz w:val="24"/>
        </w:rPr>
        <w:t>）</w:t>
      </w:r>
      <w:r w:rsidRPr="00CB165B">
        <w:rPr>
          <w:rFonts w:ascii="楷体_GB2312" w:eastAsia="楷体_GB2312"/>
          <w:kern w:val="0"/>
          <w:sz w:val="24"/>
        </w:rPr>
        <w:t>BSA</w:t>
      </w:r>
      <w:r w:rsidRPr="00CB165B">
        <w:rPr>
          <w:rFonts w:ascii="楷体_GB2312" w:eastAsia="楷体_GB2312" w:hint="eastAsia"/>
          <w:kern w:val="0"/>
          <w:sz w:val="24"/>
        </w:rPr>
        <w:t>数据已录入扇区的信息，缺失部分载频信息，则连线到相关扇区；</w:t>
      </w:r>
    </w:p>
    <w:p w:rsidR="00A1548D" w:rsidRPr="00CB165B" w:rsidRDefault="00A1548D" w:rsidP="00A1548D">
      <w:pPr>
        <w:pStyle w:val="20"/>
        <w:spacing w:line="360" w:lineRule="auto"/>
        <w:ind w:leftChars="0" w:left="0" w:firstLineChars="200" w:firstLine="480"/>
        <w:rPr>
          <w:rFonts w:ascii="楷体_GB2312" w:eastAsia="楷体_GB2312"/>
          <w:kern w:val="0"/>
          <w:sz w:val="24"/>
        </w:rPr>
      </w:pPr>
      <w:r w:rsidRPr="00CB165B">
        <w:rPr>
          <w:rFonts w:ascii="楷体_GB2312" w:eastAsia="楷体_GB2312"/>
          <w:kern w:val="0"/>
          <w:sz w:val="24"/>
        </w:rPr>
        <w:t>2</w:t>
      </w:r>
      <w:r w:rsidRPr="00CB165B">
        <w:rPr>
          <w:rFonts w:ascii="楷体_GB2312" w:eastAsia="楷体_GB2312" w:hint="eastAsia"/>
          <w:kern w:val="0"/>
          <w:sz w:val="24"/>
        </w:rPr>
        <w:t>）</w:t>
      </w:r>
      <w:r w:rsidRPr="00CB165B">
        <w:rPr>
          <w:rFonts w:ascii="楷体_GB2312" w:eastAsia="楷体_GB2312"/>
          <w:kern w:val="0"/>
          <w:sz w:val="24"/>
        </w:rPr>
        <w:t>BSA</w:t>
      </w:r>
      <w:r w:rsidRPr="00CB165B">
        <w:rPr>
          <w:rFonts w:ascii="楷体_GB2312" w:eastAsia="楷体_GB2312" w:hint="eastAsia"/>
          <w:kern w:val="0"/>
          <w:sz w:val="24"/>
        </w:rPr>
        <w:t>数据缺失整个扇区各载频信息，或</w:t>
      </w:r>
      <w:r w:rsidRPr="00CB165B">
        <w:rPr>
          <w:rFonts w:ascii="楷体_GB2312" w:eastAsia="楷体_GB2312"/>
          <w:kern w:val="0"/>
          <w:sz w:val="24"/>
        </w:rPr>
        <w:t>BSA</w:t>
      </w:r>
      <w:r w:rsidRPr="00CB165B">
        <w:rPr>
          <w:rFonts w:ascii="楷体_GB2312" w:eastAsia="楷体_GB2312" w:hint="eastAsia"/>
          <w:kern w:val="0"/>
          <w:sz w:val="24"/>
        </w:rPr>
        <w:t>数据的</w:t>
      </w:r>
      <w:r w:rsidRPr="00CB165B">
        <w:rPr>
          <w:rFonts w:ascii="楷体_GB2312" w:eastAsia="楷体_GB2312"/>
          <w:kern w:val="0"/>
          <w:sz w:val="24"/>
        </w:rPr>
        <w:t>Extended Bid</w:t>
      </w:r>
      <w:r w:rsidRPr="00CB165B">
        <w:rPr>
          <w:rFonts w:ascii="楷体_GB2312" w:eastAsia="楷体_GB2312" w:hint="eastAsia"/>
          <w:kern w:val="0"/>
          <w:sz w:val="24"/>
        </w:rPr>
        <w:t>与</w:t>
      </w:r>
      <w:r w:rsidRPr="00CB165B">
        <w:rPr>
          <w:rFonts w:ascii="楷体_GB2312" w:eastAsia="楷体_GB2312"/>
          <w:kern w:val="0"/>
          <w:sz w:val="24"/>
        </w:rPr>
        <w:t>SPM</w:t>
      </w:r>
      <w:r w:rsidRPr="00CB165B">
        <w:rPr>
          <w:rFonts w:ascii="楷体_GB2312" w:eastAsia="楷体_GB2312" w:hint="eastAsia"/>
          <w:kern w:val="0"/>
          <w:sz w:val="24"/>
        </w:rPr>
        <w:t>的</w:t>
      </w:r>
      <w:r w:rsidRPr="00CB165B">
        <w:rPr>
          <w:rFonts w:ascii="楷体_GB2312" w:eastAsia="楷体_GB2312"/>
          <w:kern w:val="0"/>
          <w:sz w:val="24"/>
        </w:rPr>
        <w:t>Base_id</w:t>
      </w:r>
      <w:r w:rsidRPr="00CB165B">
        <w:rPr>
          <w:rFonts w:ascii="楷体_GB2312" w:eastAsia="楷体_GB2312" w:hint="eastAsia"/>
          <w:kern w:val="0"/>
          <w:sz w:val="24"/>
        </w:rPr>
        <w:t>不同导致</w:t>
      </w:r>
      <w:r w:rsidRPr="00CB165B">
        <w:rPr>
          <w:rFonts w:ascii="楷体_GB2312" w:eastAsia="楷体_GB2312"/>
          <w:kern w:val="0"/>
          <w:sz w:val="24"/>
        </w:rPr>
        <w:t>I_001</w:t>
      </w:r>
      <w:r w:rsidRPr="00CB165B">
        <w:rPr>
          <w:rFonts w:ascii="楷体_GB2312" w:eastAsia="楷体_GB2312" w:hint="eastAsia"/>
          <w:kern w:val="0"/>
          <w:sz w:val="24"/>
        </w:rPr>
        <w:t>错误，则无连线。</w:t>
      </w:r>
    </w:p>
    <w:p w:rsidR="00A1548D" w:rsidRPr="00A1548D" w:rsidRDefault="00A1548D" w:rsidP="00A1548D">
      <w:pPr>
        <w:pStyle w:val="a3"/>
        <w:widowControl/>
        <w:spacing w:before="150" w:after="150"/>
        <w:ind w:left="360" w:right="150" w:firstLineChars="0" w:firstLine="0"/>
        <w:jc w:val="left"/>
        <w:rPr>
          <w:rFonts w:ascii="&amp;#24494" w:eastAsia="宋体" w:hAnsi="&amp;#24494" w:cs="宋体" w:hint="eastAsia"/>
          <w:color w:val="000000"/>
          <w:kern w:val="0"/>
          <w:szCs w:val="21"/>
        </w:rPr>
      </w:pPr>
      <w:r w:rsidRPr="00A1548D">
        <w:rPr>
          <w:rFonts w:ascii="&amp;#24494" w:eastAsia="宋体" w:hAnsi="&amp;#24494" w:cs="宋体" w:hint="eastAsia"/>
          <w:color w:val="000000"/>
          <w:kern w:val="0"/>
          <w:szCs w:val="21"/>
          <w:highlight w:val="red"/>
        </w:rPr>
        <w:t>注：缺失点要超醒目！</w:t>
      </w:r>
    </w:p>
    <w:p w:rsidR="00A1548D" w:rsidRDefault="00A1548D" w:rsidP="00A1548D">
      <w:pPr>
        <w:pStyle w:val="a3"/>
        <w:widowControl/>
        <w:spacing w:before="150" w:after="150"/>
        <w:ind w:left="360" w:right="150" w:firstLineChars="0" w:firstLine="0"/>
        <w:jc w:val="left"/>
        <w:rPr>
          <w:rFonts w:ascii="&amp;#24494" w:eastAsia="宋体" w:hAnsi="&amp;#24494" w:cs="宋体" w:hint="eastAsia"/>
          <w:color w:val="000000"/>
          <w:kern w:val="0"/>
          <w:szCs w:val="21"/>
        </w:rPr>
      </w:pPr>
      <w:r>
        <w:rPr>
          <w:noProof/>
        </w:rPr>
        <mc:AlternateContent>
          <mc:Choice Requires="wpg">
            <w:drawing>
              <wp:anchor distT="0" distB="0" distL="114300" distR="114300" simplePos="0" relativeHeight="251676672" behindDoc="0" locked="0" layoutInCell="1" allowOverlap="1" wp14:editId="779055BA">
                <wp:simplePos x="0" y="0"/>
                <wp:positionH relativeFrom="column">
                  <wp:posOffset>1543050</wp:posOffset>
                </wp:positionH>
                <wp:positionV relativeFrom="paragraph">
                  <wp:posOffset>1057910</wp:posOffset>
                </wp:positionV>
                <wp:extent cx="3448050" cy="1625600"/>
                <wp:effectExtent l="152400" t="476250" r="19050" b="12700"/>
                <wp:wrapNone/>
                <wp:docPr id="102" name="组合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8050" cy="1625600"/>
                          <a:chOff x="3840" y="3099"/>
                          <a:chExt cx="5430" cy="2560"/>
                        </a:xfrm>
                      </wpg:grpSpPr>
                      <wps:wsp>
                        <wps:cNvPr id="104" name="矩形标注 26"/>
                        <wps:cNvSpPr>
                          <a:spLocks noChangeArrowheads="1"/>
                        </wps:cNvSpPr>
                        <wps:spPr bwMode="auto">
                          <a:xfrm>
                            <a:off x="3840" y="3099"/>
                            <a:ext cx="2070" cy="492"/>
                          </a:xfrm>
                          <a:prstGeom prst="wedgeRectCallout">
                            <a:avLst>
                              <a:gd name="adj1" fmla="val -54736"/>
                              <a:gd name="adj2" fmla="val -182722"/>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6964C9">
                              <w:pPr>
                                <w:rPr>
                                  <w:b/>
                                </w:rPr>
                              </w:pPr>
                              <w:r>
                                <w:rPr>
                                  <w:rFonts w:hint="eastAsia"/>
                                  <w:b/>
                                  <w:sz w:val="24"/>
                                  <w:szCs w:val="24"/>
                                </w:rPr>
                                <w:t>筛选</w:t>
                              </w:r>
                              <w:r>
                                <w:rPr>
                                  <w:b/>
                                  <w:sz w:val="24"/>
                                  <w:szCs w:val="24"/>
                                </w:rPr>
                                <w:t>I_001</w:t>
                              </w:r>
                              <w:r>
                                <w:rPr>
                                  <w:rFonts w:hint="eastAsia"/>
                                  <w:b/>
                                  <w:sz w:val="24"/>
                                  <w:szCs w:val="24"/>
                                </w:rPr>
                                <w:t>错误</w:t>
                              </w:r>
                            </w:p>
                          </w:txbxContent>
                        </wps:txbx>
                        <wps:bodyPr rot="0" vert="horz" wrap="square" lIns="91440" tIns="45720" rIns="91440" bIns="45720" anchor="t" anchorCtr="0" upright="1">
                          <a:noAutofit/>
                        </wps:bodyPr>
                      </wps:wsp>
                      <wps:wsp>
                        <wps:cNvPr id="105" name="矩形标注 28"/>
                        <wps:cNvSpPr>
                          <a:spLocks noChangeArrowheads="1"/>
                        </wps:cNvSpPr>
                        <wps:spPr bwMode="auto">
                          <a:xfrm>
                            <a:off x="4635" y="4782"/>
                            <a:ext cx="2275" cy="877"/>
                          </a:xfrm>
                          <a:prstGeom prst="wedgeRectCallout">
                            <a:avLst>
                              <a:gd name="adj1" fmla="val 1169"/>
                              <a:gd name="adj2" fmla="val -100503"/>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6964C9">
                              <w:pPr>
                                <w:rPr>
                                  <w:b/>
                                </w:rPr>
                              </w:pPr>
                              <w:r>
                                <w:rPr>
                                  <w:rFonts w:hint="eastAsia"/>
                                  <w:b/>
                                  <w:sz w:val="24"/>
                                  <w:szCs w:val="24"/>
                                </w:rPr>
                                <w:t>过滤出的问题点，这个点不够醒目</w:t>
                              </w:r>
                            </w:p>
                          </w:txbxContent>
                        </wps:txbx>
                        <wps:bodyPr rot="0" vert="horz" wrap="square" lIns="91440" tIns="45720" rIns="91440" bIns="45720" anchor="t" anchorCtr="0" upright="1">
                          <a:noAutofit/>
                        </wps:bodyPr>
                      </wps:wsp>
                      <wps:wsp>
                        <wps:cNvPr id="103" name="矩形标注 27"/>
                        <wps:cNvSpPr>
                          <a:spLocks noChangeArrowheads="1"/>
                        </wps:cNvSpPr>
                        <wps:spPr bwMode="auto">
                          <a:xfrm>
                            <a:off x="7200" y="5022"/>
                            <a:ext cx="2070" cy="492"/>
                          </a:xfrm>
                          <a:prstGeom prst="wedgeRectCallout">
                            <a:avLst>
                              <a:gd name="adj1" fmla="val 19903"/>
                              <a:gd name="adj2" fmla="val -213213"/>
                            </a:avLst>
                          </a:prstGeom>
                          <a:solidFill>
                            <a:srgbClr val="FFFFFF">
                              <a:alpha val="59999"/>
                            </a:srgbClr>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E1B19" w:rsidRDefault="009E1B19" w:rsidP="006964C9">
                              <w:pPr>
                                <w:rPr>
                                  <w:b/>
                                </w:rPr>
                              </w:pPr>
                              <w:r>
                                <w:rPr>
                                  <w:rFonts w:hint="eastAsia"/>
                                  <w:b/>
                                  <w:sz w:val="24"/>
                                  <w:szCs w:val="24"/>
                                </w:rPr>
                                <w:t>缺失的扇区信息</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组合 102" o:spid="_x0000_s1074" style="position:absolute;left:0;text-align:left;margin-left:121.5pt;margin-top:83.3pt;width:271.5pt;height:128pt;z-index:251676672;mso-position-horizontal-relative:text;mso-position-vertical-relative:text" coordorigin="3840,3099" coordsize="5430,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">
                <v:shape id="矩形标注 26" o:spid="_x0000_s1075" type="#_x0000_t61" style="position:absolute;left:3840;top:3099;width:207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8lzMEA&#10;AADcAAAADwAAAGRycy9kb3ducmV2LnhtbERPTYvCMBC9L/gfwgje1sRFFq1GEXVZL6tUvXgbmrEt&#10;NpPSRK3/fiMI3ubxPmc6b20lbtT40rGGQV+BIM6cKTnXcDz8fI5A+IBssHJMGh7kYT7rfEwxMe7O&#10;Kd32IRcxhH2CGooQ6kRKnxVk0fddTRy5s2sshgibXJoG7zHcVvJLqW9pseTYUGBNy4Kyy/5qNRz+&#10;xmuzyRa/p3TdqnS3uqb82Grd67aLCYhAbXiLX+6NifPVEJ7PxA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vJczBAAAA3AAAAA8AAAAAAAAAAAAAAAAAmAIAAGRycy9kb3du&#10;cmV2LnhtbFBLBQYAAAAABAAEAPUAAACGAwAAAAA=&#10;" adj="-1023,-28668" strokecolor="#c0504d" strokeweight="2.5pt">
                  <v:fill opacity="39321f"/>
                  <v:shadow color="#868686"/>
                  <v:textbox>
                    <w:txbxContent>
                      <w:p w:rsidR="00244F85" w:rsidRDefault="00244F85" w:rsidP="006964C9">
                        <w:pPr>
                          <w:rPr>
                            <w:b/>
                          </w:rPr>
                        </w:pPr>
                        <w:r>
                          <w:rPr>
                            <w:rFonts w:hint="eastAsia"/>
                            <w:b/>
                            <w:sz w:val="24"/>
                            <w:szCs w:val="24"/>
                          </w:rPr>
                          <w:t>筛选</w:t>
                        </w:r>
                        <w:r>
                          <w:rPr>
                            <w:b/>
                            <w:sz w:val="24"/>
                            <w:szCs w:val="24"/>
                          </w:rPr>
                          <w:t>I_001</w:t>
                        </w:r>
                        <w:r>
                          <w:rPr>
                            <w:rFonts w:hint="eastAsia"/>
                            <w:b/>
                            <w:sz w:val="24"/>
                            <w:szCs w:val="24"/>
                          </w:rPr>
                          <w:t>错误</w:t>
                        </w:r>
                      </w:p>
                    </w:txbxContent>
                  </v:textbox>
                </v:shape>
                <v:shape id="矩形标注 28" o:spid="_x0000_s1076" type="#_x0000_t61" style="position:absolute;left:4635;top:4782;width:2275;height:8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k81MAA&#10;AADcAAAADwAAAGRycy9kb3ducmV2LnhtbERPS4vCMBC+L/gfwix4W1MFdalGWYqCe/Sx96EZm2Iz&#10;qUm09d9vBMHbfHzPWa5724g7+VA7VjAeZSCIS6drrhScjtuvbxAhImtsHJOCBwVYrwYfS8y163hP&#10;90OsRArhkKMCE2ObSxlKQxbDyLXEiTs7bzEm6CupPXYp3DZykmUzabHm1GCwpcJQeTncrALem+nv&#10;pD+Nj9fdX7e5zIv5xhdKDT/7nwWISH18i1/unU7zsyk8n0kX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Vk81MAAAADcAAAADwAAAAAAAAAAAAAAAACYAgAAZHJzL2Rvd25y&#10;ZXYueG1sUEsFBgAAAAAEAAQA9QAAAIUDAAAAAA==&#10;" adj="11053,-10909" strokecolor="#c0504d" strokeweight="2.5pt">
                  <v:fill opacity="39321f"/>
                  <v:shadow color="#868686"/>
                  <v:textbox>
                    <w:txbxContent>
                      <w:p w:rsidR="00244F85" w:rsidRDefault="00244F85" w:rsidP="006964C9">
                        <w:pPr>
                          <w:rPr>
                            <w:b/>
                          </w:rPr>
                        </w:pPr>
                        <w:r>
                          <w:rPr>
                            <w:rFonts w:hint="eastAsia"/>
                            <w:b/>
                            <w:sz w:val="24"/>
                            <w:szCs w:val="24"/>
                          </w:rPr>
                          <w:t>过滤出的问题点，这个点不够醒目</w:t>
                        </w:r>
                      </w:p>
                    </w:txbxContent>
                  </v:textbox>
                </v:shape>
                <v:shape id="矩形标注 27" o:spid="_x0000_s1077" type="#_x0000_t61" style="position:absolute;left:7200;top:5022;width:2070;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Pk8QA&#10;AADcAAAADwAAAGRycy9kb3ducmV2LnhtbERPTWvCQBC9F/wPywi9iO6agpbUVUQs9FJB66Heptkx&#10;iWZnQ3Zror/eFQq9zeN9zmzR2UpcqPGlYw3jkQJBnDlTcq5h//U+fAXhA7LByjFpuJKHxbz3NMPU&#10;uJa3dNmFXMQQ9ilqKEKoUyl9VpBFP3I1ceSOrrEYImxyaRpsY7itZKLURFosOTYUWNOqoOy8+7Ua&#10;Pq/f05/1IaGTM0faVGqQ3NqB1s/9bvkGIlAX/sV/7g8T56sXeDwTL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D5PEAAAA3AAAAA8AAAAAAAAAAAAAAAAAmAIAAGRycy9k&#10;b3ducmV2LnhtbFBLBQYAAAAABAAEAPUAAACJAwAAAAA=&#10;" adj="15099,-35254" strokecolor="#c0504d" strokeweight="2.5pt">
                  <v:fill opacity="39321f"/>
                  <v:shadow color="#868686"/>
                  <v:textbox>
                    <w:txbxContent>
                      <w:p w:rsidR="00244F85" w:rsidRDefault="00244F85" w:rsidP="006964C9">
                        <w:pPr>
                          <w:rPr>
                            <w:b/>
                          </w:rPr>
                        </w:pPr>
                        <w:r>
                          <w:rPr>
                            <w:rFonts w:hint="eastAsia"/>
                            <w:b/>
                            <w:sz w:val="24"/>
                            <w:szCs w:val="24"/>
                          </w:rPr>
                          <w:t>缺失的扇区信息</w:t>
                        </w:r>
                      </w:p>
                    </w:txbxContent>
                  </v:textbox>
                </v:shape>
              </v:group>
            </w:pict>
          </mc:Fallback>
        </mc:AlternateContent>
      </w:r>
      <w:r>
        <w:rPr>
          <w:noProof/>
        </w:rPr>
        <w:drawing>
          <wp:anchor distT="0" distB="0" distL="114300" distR="114300" simplePos="0" relativeHeight="251675648" behindDoc="0" locked="0" layoutInCell="1" allowOverlap="1" wp14:anchorId="32C79408" wp14:editId="21C76AB7">
            <wp:simplePos x="0" y="0"/>
            <wp:positionH relativeFrom="column">
              <wp:posOffset>4130675</wp:posOffset>
            </wp:positionH>
            <wp:positionV relativeFrom="paragraph">
              <wp:posOffset>799840</wp:posOffset>
            </wp:positionV>
            <wp:extent cx="1171575" cy="1778635"/>
            <wp:effectExtent l="0" t="0" r="9525" b="0"/>
            <wp:wrapNone/>
            <wp:docPr id="10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171575" cy="1778635"/>
                    </a:xfrm>
                    <a:prstGeom prst="rect">
                      <a:avLst/>
                    </a:prstGeom>
                    <a:noFill/>
                    <a:ln>
                      <a:noFill/>
                    </a:ln>
                  </pic:spPr>
                </pic:pic>
              </a:graphicData>
            </a:graphic>
          </wp:anchor>
        </w:drawing>
      </w:r>
      <w:r>
        <w:rPr>
          <w:noProof/>
        </w:rPr>
        <w:drawing>
          <wp:inline distT="0" distB="0" distL="0" distR="0" wp14:anchorId="4CA679B1" wp14:editId="29976241">
            <wp:extent cx="5245100" cy="2769235"/>
            <wp:effectExtent l="0" t="0" r="0" b="0"/>
            <wp:docPr id="1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8" cstate="print">
                      <a:clrChange>
                        <a:clrFrom>
                          <a:srgbClr val="FFFFFF"/>
                        </a:clrFrom>
                        <a:clrTo>
                          <a:srgbClr val="FFFFFF">
                            <a:alpha val="0"/>
                          </a:srgbClr>
                        </a:clrTo>
                      </a:clrChange>
                      <a:extLst>
                        <a:ext uri="{28A0092B-C50C-407E-A947-70E740481C1C}">
                          <a14:useLocalDpi xmlns:a14="http://schemas.microsoft.com/office/drawing/2010/main" val="0"/>
                        </a:ext>
                      </a:extLst>
                    </a:blip>
                    <a:srcRect t="11267" b="4324"/>
                    <a:stretch>
                      <a:fillRect/>
                    </a:stretch>
                  </pic:blipFill>
                  <pic:spPr bwMode="auto">
                    <a:xfrm>
                      <a:off x="0" y="0"/>
                      <a:ext cx="5245100" cy="2769235"/>
                    </a:xfrm>
                    <a:prstGeom prst="rect">
                      <a:avLst/>
                    </a:prstGeom>
                    <a:noFill/>
                    <a:ln>
                      <a:noFill/>
                    </a:ln>
                  </pic:spPr>
                </pic:pic>
              </a:graphicData>
            </a:graphic>
          </wp:inline>
        </w:drawing>
      </w:r>
    </w:p>
    <w:p w:rsidR="00B455C2" w:rsidRDefault="00645E2A"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5.</w:t>
      </w:r>
      <w:r w:rsidR="00B455C2">
        <w:rPr>
          <w:rFonts w:ascii="&amp;#24494" w:eastAsia="宋体" w:hAnsi="&amp;#24494" w:cs="宋体" w:hint="eastAsia"/>
          <w:color w:val="000000"/>
          <w:kern w:val="0"/>
          <w:szCs w:val="21"/>
        </w:rPr>
        <w:t>所有扇形都需要画这个虚线</w:t>
      </w:r>
      <w:r>
        <w:rPr>
          <w:rFonts w:ascii="&amp;#24494" w:eastAsia="宋体" w:hAnsi="&amp;#24494" w:cs="宋体" w:hint="eastAsia"/>
          <w:color w:val="000000"/>
          <w:kern w:val="0"/>
          <w:szCs w:val="21"/>
        </w:rPr>
        <w:t>，实心空心都要画这条线（本文给出的实心都漏画了）。</w:t>
      </w:r>
    </w:p>
    <w:p w:rsidR="00A1548D" w:rsidRDefault="00A1548D" w:rsidP="00C244C7">
      <w:pPr>
        <w:pStyle w:val="a3"/>
        <w:widowControl/>
        <w:spacing w:before="150" w:after="150"/>
        <w:ind w:left="425" w:right="150" w:firstLineChars="0" w:firstLine="0"/>
        <w:jc w:val="left"/>
        <w:rPr>
          <w:rFonts w:ascii="&amp;#24494" w:eastAsia="宋体" w:hAnsi="&amp;#24494" w:cs="宋体" w:hint="eastAsia"/>
          <w:color w:val="000000"/>
          <w:kern w:val="0"/>
          <w:szCs w:val="21"/>
        </w:rPr>
      </w:pPr>
    </w:p>
    <w:p w:rsidR="00B455C2" w:rsidRPr="005A7ADC" w:rsidRDefault="00B455C2" w:rsidP="00B455C2">
      <w:pPr>
        <w:pStyle w:val="20"/>
        <w:spacing w:line="360" w:lineRule="auto"/>
        <w:ind w:left="420" w:firstLineChars="200" w:firstLine="480"/>
        <w:rPr>
          <w:rFonts w:ascii="楷体_GB2312" w:eastAsia="楷体_GB2312"/>
          <w:kern w:val="0"/>
          <w:sz w:val="24"/>
        </w:rPr>
      </w:pPr>
      <w:r w:rsidRPr="005A7ADC">
        <w:rPr>
          <w:rFonts w:ascii="楷体_GB2312" w:eastAsia="楷体_GB2312" w:hint="eastAsia"/>
          <w:kern w:val="0"/>
          <w:sz w:val="24"/>
        </w:rPr>
        <w:t>注：扇形显示方式</w:t>
      </w:r>
      <w:r>
        <w:rPr>
          <w:rFonts w:ascii="楷体_GB2312" w:eastAsia="楷体_GB2312" w:hint="eastAsia"/>
          <w:kern w:val="0"/>
          <w:sz w:val="24"/>
        </w:rPr>
        <w:t>，</w:t>
      </w:r>
      <w:r w:rsidRPr="00482B3F">
        <w:rPr>
          <w:rFonts w:ascii="楷体_GB2312" w:eastAsia="楷体_GB2312" w:hint="eastAsia"/>
          <w:kern w:val="0"/>
          <w:sz w:val="24"/>
          <w:highlight w:val="yellow"/>
        </w:rPr>
        <w:t>如张角为360显示为圆，其中FLC*30.5显示为虚</w:t>
      </w:r>
      <w:r w:rsidRPr="00482B3F">
        <w:rPr>
          <w:rFonts w:ascii="楷体_GB2312" w:eastAsia="楷体_GB2312" w:hint="eastAsia"/>
          <w:kern w:val="0"/>
          <w:sz w:val="24"/>
          <w:highlight w:val="yellow"/>
        </w:rPr>
        <w:lastRenderedPageBreak/>
        <w:t>线</w:t>
      </w:r>
    </w:p>
    <w:p w:rsidR="00B455C2" w:rsidRDefault="00B455C2" w:rsidP="00B455C2">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楷体_GB2312" w:eastAsia="楷体_GB2312"/>
          <w:noProof/>
          <w:kern w:val="0"/>
          <w:sz w:val="24"/>
        </w:rPr>
        <mc:AlternateContent>
          <mc:Choice Requires="wpc">
            <w:drawing>
              <wp:inline distT="0" distB="0" distL="0" distR="0" wp14:anchorId="718CC5BA" wp14:editId="1176D3BD">
                <wp:extent cx="2516505" cy="2357120"/>
                <wp:effectExtent l="0" t="0" r="0" b="0"/>
                <wp:docPr id="70" name="画布 7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g:wgp>
                        <wpg:cNvPr id="6" name="组合 44"/>
                        <wpg:cNvGrpSpPr>
                          <a:grpSpLocks/>
                        </wpg:cNvGrpSpPr>
                        <wpg:grpSpPr bwMode="auto">
                          <a:xfrm>
                            <a:off x="385901" y="267402"/>
                            <a:ext cx="2126604" cy="1991317"/>
                            <a:chOff x="0" y="0"/>
                            <a:chExt cx="21266" cy="19913"/>
                          </a:xfrm>
                        </wpg:grpSpPr>
                        <wps:wsp>
                          <wps:cNvPr id="12" name="Text Box 4"/>
                          <wps:cNvSpPr txBox="1">
                            <a:spLocks noChangeArrowheads="1"/>
                          </wps:cNvSpPr>
                          <wps:spPr bwMode="auto">
                            <a:xfrm>
                              <a:off x="0" y="16814"/>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B455C2">
                                <w:r>
                                  <w:rPr>
                                    <w:rFonts w:hint="eastAsia"/>
                                  </w:rPr>
                                  <w:t>FLC*30.5</w:t>
                                </w:r>
                              </w:p>
                            </w:txbxContent>
                          </wps:txbx>
                          <wps:bodyPr rot="0" vert="horz" wrap="square" lIns="91440" tIns="45720" rIns="91440" bIns="45720" anchor="t" anchorCtr="0" upright="1">
                            <a:noAutofit/>
                          </wps:bodyPr>
                        </wps:wsp>
                        <wps:wsp>
                          <wps:cNvPr id="16" name="Text Box 5"/>
                          <wps:cNvSpPr txBox="1">
                            <a:spLocks noChangeArrowheads="1"/>
                          </wps:cNvSpPr>
                          <wps:spPr bwMode="auto">
                            <a:xfrm>
                              <a:off x="8299" y="15868"/>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B455C2">
                                <w:r>
                                  <w:rPr>
                                    <w:rFonts w:hint="eastAsia"/>
                                  </w:rPr>
                                  <w:t>MAR</w:t>
                                </w:r>
                              </w:p>
                            </w:txbxContent>
                          </wps:txbx>
                          <wps:bodyPr rot="0" vert="horz" wrap="square" lIns="91440" tIns="45720" rIns="91440" bIns="45720" anchor="t" anchorCtr="0" upright="1">
                            <a:noAutofit/>
                          </wps:bodyPr>
                        </wps:wsp>
                        <wpg:grpSp>
                          <wpg:cNvPr id="17" name="Group 6"/>
                          <wpg:cNvGrpSpPr>
                            <a:grpSpLocks/>
                          </wpg:cNvGrpSpPr>
                          <wpg:grpSpPr bwMode="auto">
                            <a:xfrm rot="2095794">
                              <a:off x="0" y="0"/>
                              <a:ext cx="15074" cy="18224"/>
                              <a:chOff x="5053" y="6908"/>
                              <a:chExt cx="2058" cy="2488"/>
                            </a:xfrm>
                          </wpg:grpSpPr>
                          <wps:wsp>
                            <wps:cNvPr id="18" name="Arc 7"/>
                            <wps:cNvSpPr>
                              <a:spLocks/>
                            </wps:cNvSpPr>
                            <wps:spPr bwMode="auto">
                              <a:xfrm rot="-2700000">
                                <a:off x="5355" y="7527"/>
                                <a:ext cx="1455" cy="1454"/>
                              </a:xfrm>
                              <a:custGeom>
                                <a:avLst/>
                                <a:gdLst>
                                  <a:gd name="T0" fmla="*/ 0 w 21600"/>
                                  <a:gd name="T1" fmla="*/ 0 h 21600"/>
                                  <a:gd name="T2" fmla="*/ 1455 w 21600"/>
                                  <a:gd name="T3" fmla="*/ 1454 h 21600"/>
                                  <a:gd name="T4" fmla="*/ 0 w 21600"/>
                                  <a:gd name="T5" fmla="*/ 1454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AutoShape 8"/>
                            <wps:cNvCnPr>
                              <a:cxnSpLocks noChangeShapeType="1"/>
                            </wps:cNvCnPr>
                            <wps:spPr bwMode="auto">
                              <a:xfrm flipH="1">
                                <a:off x="6082"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AutoShape 9"/>
                            <wps:cNvCnPr>
                              <a:cxnSpLocks noChangeShapeType="1"/>
                            </wps:cNvCnPr>
                            <wps:spPr bwMode="auto">
                              <a:xfrm>
                                <a:off x="5053" y="8254"/>
                                <a:ext cx="1029" cy="102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Arc 10"/>
                            <wps:cNvSpPr>
                              <a:spLocks/>
                            </wps:cNvSpPr>
                            <wps:spPr bwMode="auto">
                              <a:xfrm rot="-2700000">
                                <a:off x="5876" y="8797"/>
                                <a:ext cx="401" cy="401"/>
                              </a:xfrm>
                              <a:custGeom>
                                <a:avLst/>
                                <a:gdLst>
                                  <a:gd name="T0" fmla="*/ 0 w 21600"/>
                                  <a:gd name="T1" fmla="*/ 0 h 21600"/>
                                  <a:gd name="T2" fmla="*/ 401 w 21600"/>
                                  <a:gd name="T3" fmla="*/ 401 h 21600"/>
                                  <a:gd name="T4" fmla="*/ 0 w 21600"/>
                                  <a:gd name="T5" fmla="*/ 401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9525">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11"/>
                            <wps:cNvSpPr>
                              <a:spLocks/>
                            </wps:cNvSpPr>
                            <wps:spPr bwMode="auto">
                              <a:xfrm rot="2659235">
                                <a:off x="6233" y="9004"/>
                                <a:ext cx="135" cy="392"/>
                              </a:xfrm>
                              <a:prstGeom prst="rightBrace">
                                <a:avLst>
                                  <a:gd name="adj1" fmla="val 241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AutoShape 12"/>
                            <wps:cNvSpPr>
                              <a:spLocks/>
                            </wps:cNvSpPr>
                            <wps:spPr bwMode="auto">
                              <a:xfrm rot="2659235">
                                <a:off x="6734" y="8167"/>
                                <a:ext cx="135" cy="1051"/>
                              </a:xfrm>
                              <a:prstGeom prst="rightBrace">
                                <a:avLst>
                                  <a:gd name="adj1" fmla="val 6487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13"/>
                            <wps:cNvCnPr>
                              <a:cxnSpLocks noChangeShapeType="1"/>
                            </wps:cNvCnPr>
                            <wps:spPr bwMode="auto">
                              <a:xfrm flipV="1">
                                <a:off x="6076" y="6908"/>
                                <a:ext cx="0" cy="2373"/>
                              </a:xfrm>
                              <a:prstGeom prst="straightConnector1">
                                <a:avLst/>
                              </a:prstGeom>
                              <a:noFill/>
                              <a:ln w="3175">
                                <a:solidFill>
                                  <a:srgbClr val="000000"/>
                                </a:solidFill>
                                <a:prstDash val="sysDot"/>
                                <a:round/>
                                <a:headEnd/>
                                <a:tailEnd type="triangle" w="med" len="med"/>
                              </a:ln>
                              <a:extLst>
                                <a:ext uri="{909E8E84-426E-40DD-AFC4-6F175D3DCCD1}">
                                  <a14:hiddenFill xmlns:a14="http://schemas.microsoft.com/office/drawing/2010/main">
                                    <a:noFill/>
                                  </a14:hiddenFill>
                                </a:ext>
                              </a:extLst>
                            </wps:spPr>
                            <wps:bodyPr/>
                          </wps:wsp>
                        </wpg:grpSp>
                        <wps:wsp>
                          <wps:cNvPr id="25" name="Text Box 14"/>
                          <wps:cNvSpPr txBox="1">
                            <a:spLocks noChangeArrowheads="1"/>
                          </wps:cNvSpPr>
                          <wps:spPr bwMode="auto">
                            <a:xfrm>
                              <a:off x="11804" y="3346"/>
                              <a:ext cx="9462"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B455C2">
                                <w:r>
                                  <w:rPr>
                                    <w:rFonts w:hint="eastAsia"/>
                                  </w:rPr>
                                  <w:t>方位角</w:t>
                                </w:r>
                              </w:p>
                            </w:txbxContent>
                          </wps:txbx>
                          <wps:bodyPr rot="0" vert="horz" wrap="square" lIns="91440" tIns="45720" rIns="91440" bIns="45720" anchor="t" anchorCtr="0" upright="1">
                            <a:noAutofit/>
                          </wps:bodyPr>
                        </wps:wsp>
                        <wps:wsp>
                          <wps:cNvPr id="29" name="Text Box 15"/>
                          <wps:cNvSpPr txBox="1">
                            <a:spLocks noChangeArrowheads="1"/>
                          </wps:cNvSpPr>
                          <wps:spPr bwMode="auto">
                            <a:xfrm>
                              <a:off x="2343" y="7363"/>
                              <a:ext cx="9461" cy="30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E1B19" w:rsidRDefault="009E1B19" w:rsidP="00B455C2">
                                <w:r>
                                  <w:rPr>
                                    <w:rFonts w:hint="eastAsia"/>
                                  </w:rPr>
                                  <w:t>张角</w:t>
                                </w:r>
                              </w:p>
                            </w:txbxContent>
                          </wps:txbx>
                          <wps:bodyPr rot="0" vert="horz" wrap="square" lIns="91440" tIns="45720" rIns="91440" bIns="45720" anchor="t" anchorCtr="0" upright="1">
                            <a:noAutofit/>
                          </wps:bodyPr>
                        </wps:wsp>
                        <wps:wsp>
                          <wps:cNvPr id="38" name="Arc 16"/>
                          <wps:cNvSpPr>
                            <a:spLocks/>
                          </wps:cNvSpPr>
                          <wps:spPr bwMode="auto">
                            <a:xfrm rot="-593264">
                              <a:off x="2241" y="9055"/>
                              <a:ext cx="6287" cy="6280"/>
                            </a:xfrm>
                            <a:custGeom>
                              <a:avLst/>
                              <a:gdLst>
                                <a:gd name="T0" fmla="*/ 0 w 21600"/>
                                <a:gd name="T1" fmla="*/ 0 h 21600"/>
                                <a:gd name="T2" fmla="*/ 628650 w 21600"/>
                                <a:gd name="T3" fmla="*/ 628015 h 21600"/>
                                <a:gd name="T4" fmla="*/ 0 w 21600"/>
                                <a:gd name="T5" fmla="*/ 628015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1" y="0"/>
                                  </a:moveTo>
                                  <a:cubicBezTo>
                                    <a:pt x="11929" y="0"/>
                                    <a:pt x="21600" y="9670"/>
                                    <a:pt x="21600" y="21600"/>
                                  </a:cubicBezTo>
                                </a:path>
                                <a:path w="21600" h="21600" stroke="0" extrusionOk="0">
                                  <a:moveTo>
                                    <a:pt x="-1" y="0"/>
                                  </a:moveTo>
                                  <a:cubicBezTo>
                                    <a:pt x="11929" y="0"/>
                                    <a:pt x="21600" y="9670"/>
                                    <a:pt x="21600" y="21600"/>
                                  </a:cubicBezTo>
                                  <a:lnTo>
                                    <a:pt x="0" y="21600"/>
                                  </a:lnTo>
                                  <a:lnTo>
                                    <a:pt x="-1" y="0"/>
                                  </a:lnTo>
                                  <a:close/>
                                </a:path>
                              </a:pathLst>
                            </a:custGeom>
                            <a:noFill/>
                            <a:ln w="3175">
                              <a:solidFill>
                                <a:srgbClr val="000000"/>
                              </a:solidFill>
                              <a:prstDash val="sysDot"/>
                              <a:round/>
                              <a:headEnd type="triangle" w="med" len="me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9" name="文本框 43"/>
                        <wps:cNvSpPr txBox="1">
                          <a:spLocks noChangeArrowheads="1"/>
                        </wps:cNvSpPr>
                        <wps:spPr bwMode="auto">
                          <a:xfrm rot="2129140">
                            <a:off x="821302" y="1313511"/>
                            <a:ext cx="306301" cy="28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E1B19" w:rsidRPr="00A4584F" w:rsidRDefault="009E1B19" w:rsidP="00B455C2">
                              <w:pPr>
                                <w:rPr>
                                  <w:b/>
                                </w:rPr>
                              </w:pPr>
                              <w:r w:rsidRPr="00A4584F">
                                <w:rPr>
                                  <w:rFonts w:hint="eastAsia"/>
                                  <w:b/>
                                </w:rPr>
                                <w:t>+</w:t>
                              </w:r>
                            </w:p>
                          </w:txbxContent>
                        </wps:txbx>
                        <wps:bodyPr rot="0" vert="horz" wrap="square" lIns="91440" tIns="45720" rIns="91440" bIns="45720" anchor="t" anchorCtr="0" upright="1">
                          <a:noAutofit/>
                        </wps:bodyPr>
                      </wps:wsp>
                    </wpc:wpc>
                  </a:graphicData>
                </a:graphic>
              </wp:inline>
            </w:drawing>
          </mc:Choice>
          <mc:Fallback>
            <w:pict>
              <v:group id="画布 70" o:spid="_x0000_s1078" editas="canvas" style="width:198.15pt;height:185.6pt;mso-position-horizontal-relative:char;mso-position-vertical-relative:line" coordsize="25165,2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">
                <v:shape id="_x0000_s1079" type="#_x0000_t75" style="position:absolute;width:25165;height:23571;visibility:visible;mso-wrap-style:square">
                  <v:fill o:detectmouseclick="t"/>
                  <v:path o:connecttype="none"/>
                </v:shape>
                <v:group id="组合 44" o:spid="_x0000_s1080" style="position:absolute;left:3859;top:2674;width:21266;height:19913" coordsize="21266,199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Text Box 4" o:spid="_x0000_s1081" type="#_x0000_t202" style="position:absolute;top:16814;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rsidR="00244F85" w:rsidRDefault="00244F85" w:rsidP="00B455C2">
                          <w:r>
                            <w:rPr>
                              <w:rFonts w:hint="eastAsia"/>
                            </w:rPr>
                            <w:t>FLC*30.5</w:t>
                          </w:r>
                        </w:p>
                      </w:txbxContent>
                    </v:textbox>
                  </v:shape>
                  <v:shape id="Text Box 5" o:spid="_x0000_s1082" type="#_x0000_t202" style="position:absolute;left:8299;top:15868;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244F85" w:rsidRDefault="00244F85" w:rsidP="00B455C2">
                          <w:r>
                            <w:rPr>
                              <w:rFonts w:hint="eastAsia"/>
                            </w:rPr>
                            <w:t>MAR</w:t>
                          </w:r>
                        </w:p>
                      </w:txbxContent>
                    </v:textbox>
                  </v:shape>
                  <v:group id="Group 6" o:spid="_x0000_s1083" style="position:absolute;width:15074;height:18224;rotation:2289166fd" coordorigin="5053,6908" coordsize="2058,2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l0L4rCAAAA2wAAAA8A&#10;AAAAAAAAAAAAAAAAqgIAAGRycy9kb3ducmV2LnhtbFBLBQYAAAAABAAEAPoAAACZAwAAAAA=&#10;">
                    <v:shape id="Arc 7" o:spid="_x0000_s1084" style="position:absolute;left:5355;top:7527;width:1455;height:1454;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7MYA&#10;AADbAAAADwAAAGRycy9kb3ducmV2LnhtbESPQWvCQBCF74X+h2UKvRTdWGiR6CqttEXsRaMg3obs&#10;mASzszG7Nam/vnMoeJvhvXnvm+m8d7W6UBsqzwZGwwQUce5txYWB3fZzMAYVIrLF2jMZ+KUA89n9&#10;3RRT6zve0CWLhZIQDikaKGNsUq1DXpLDMPQNsWhH3zqMsraFti12Eu5q/Zwkr9phxdJQYkOLkvJT&#10;9uMM0OZ7ef66Hl5W9dO6q/Q7fmT7szGPD/3bBFSkPt7M/9dLK/gCK7/IA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Q7MYAAADbAAAADwAAAAAAAAAAAAAAAACYAgAAZHJz&#10;L2Rvd25yZXYueG1sUEsFBgAAAAAEAAQA9QAAAIsDAAAAAA==&#10;" path="m-1,nfc11929,,21600,9670,21600,21600em-1,nsc11929,,21600,9670,21600,21600l,21600,-1,xe" filled="f">
                      <v:path arrowok="t" o:extrusionok="f" o:connecttype="custom" o:connectlocs="0,0;98,98;0,98" o:connectangles="0,0,0"/>
                    </v:shape>
                    <v:shape id="AutoShape 8" o:spid="_x0000_s1085" type="#_x0000_t32" style="position:absolute;left:6082;top:8254;width:1029;height:10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eTy8EAAADbAAAADwAAAGRycy9kb3ducmV2LnhtbERPTYvCMBC9L/gfwgheFk3rYdFqFFlY&#10;EA8Lqz14HJKxLTaTmsTa/febBcHbPN7nrLeDbUVPPjSOFeSzDASxdqbhSkF5+pouQISIbLB1TAp+&#10;KcB2M3pbY2Hcg3+oP8ZKpBAOBSqoY+wKKYOuyWKYuY44cRfnLcYEfSWNx0cKt62cZ9mHtNhwaqix&#10;o8+a9PV4twqaQ/ld9u+36PXikJ99Hk7nVis1GQ+7FYhIQ3yJn+69SfOX8P9LOk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N5PLwQAAANsAAAAPAAAAAAAAAAAAAAAA&#10;AKECAABkcnMvZG93bnJldi54bWxQSwUGAAAAAAQABAD5AAAAjwMAAAAA&#10;"/>
                    <v:shape id="AutoShape 9" o:spid="_x0000_s1086" type="#_x0000_t32" style="position:absolute;left:5053;top:8254;width:1029;height:10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AAMEAAADbAAAADwAAAGRycy9kb3ducmV2LnhtbERPTWsCMRC9C/6HMEIvolmFSlmNshaE&#10;WvCg1vu4GTfBzWTdRN3+++ZQ8Ph434tV52rxoDZYzwom4wwEcem15UrBz3Ez+gARIrLG2jMp+KUA&#10;q2W/t8Bc+yfv6XGIlUghHHJUYGJscilDachhGPuGOHEX3zqMCbaV1C0+U7ir5TTLZtKh5dRgsKFP&#10;Q+X1cHcKdtvJujgbu/3e3+zufVPU92p4Uupt0BVzEJG6+BL/u7+0gmlan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ZUAAwQAAANsAAAAPAAAAAAAAAAAAAAAA&#10;AKECAABkcnMvZG93bnJldi54bWxQSwUGAAAAAAQABAD5AAAAjwMAAAAA&#10;"/>
                    <v:shape id="Arc 10" o:spid="_x0000_s1087" style="position:absolute;left:5876;top:8797;width:401;height:401;rotation:-45;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DcsMA&#10;AADbAAAADwAAAGRycy9kb3ducmV2LnhtbESPQYvCMBSE74L/ITzBm6YKLto1iiiKl0XUgtdn87bt&#10;bvNSmli7++uNIHgcZuYbZr5sTSkaql1hWcFoGIEgTq0uOFOQnLeDKQjnkTWWlknBHzlYLrqdOcba&#10;3vlIzclnIkDYxagg976KpXRpTgbd0FbEwfu2tUEfZJ1JXeM9wE0px1H0IQ0WHBZyrGidU/p7uhkF&#10;m+11M9kl9v/w00zsF+lkdr0kSvV77eoThKfWv8Ov9l4rGI/g+SX8AL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NDcsMAAADbAAAADwAAAAAAAAAAAAAAAACYAgAAZHJzL2Rv&#10;d25yZXYueG1sUEsFBgAAAAAEAAQA9QAAAIgDAAAAAA==&#10;" path="m-1,nfc11929,,21600,9670,21600,21600em-1,nsc11929,,21600,9670,21600,21600l,21600,-1,xe" filled="f">
                      <v:stroke dashstyle="dash"/>
                      <v:path arrowok="t" o:extrusionok="f" o:connecttype="custom" o:connectlocs="0,0;7,7;0,7" o:connectangles="0,0,0"/>
                    </v:shape>
                    <v:shape id="AutoShape 11" o:spid="_x0000_s1088" type="#_x0000_t88" style="position:absolute;left:6233;top:9004;width:135;height:392;rotation:29045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lcMA&#10;AADbAAAADwAAAGRycy9kb3ducmV2LnhtbESPwWrDMBBE74H+g9hCb4lUH0LiRglJINBr7ZLS22Jt&#10;bSfWSrVU2/n7qFDocZiZN8xmN9lODNSH1rGG54UCQVw503Kt4b08zVcgQkQ22DkmDTcKsNs+zDaY&#10;GzfyGw1FrEWCcMhRQxOjz6UMVUMWw8J54uR9ud5iTLKvpelxTHDbyUyppbTYclpo0NOxoepa/FgN&#10;n5f9t/Th6tXh7Mvlx3RT9brV+ulx2r+AiDTF//Bf+9VoyDL4/ZJ+gN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mlcMAAADbAAAADwAAAAAAAAAAAAAAAACYAgAAZHJzL2Rv&#10;d25yZXYueG1sUEsFBgAAAAAEAAQA9QAAAIgDAAAAAA==&#10;"/>
                    <v:shape id="AutoShape 12" o:spid="_x0000_s1089" type="#_x0000_t88" style="position:absolute;left:6734;top:8167;width:135;height:1051;rotation:290459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DDsEA&#10;AADbAAAADwAAAGRycy9kb3ducmV2LnhtbESPQWsCMRSE7wX/Q3hCbzVRQepqFBUEr9WieHtsnrur&#10;m5e4ibr+eyMUehxm5htmOm9tLe7UhMqxhn5PgSDOnam40PC7W399gwgR2WDtmDQ8KcB81vmYYmbc&#10;g3/ovo2FSBAOGWooY/SZlCEvyWLoOU+cvJNrLMYkm0KaBh8Jbms5UGokLVacFkr0tCopv2xvVsPx&#10;vLhKHy5eLfd+Nzq0T1WMK60/u+1iAiJSG//Df+2N0TAYwvtL+gFy9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iQw7BAAAA2wAAAA8AAAAAAAAAAAAAAAAAmAIAAGRycy9kb3du&#10;cmV2LnhtbFBLBQYAAAAABAAEAPUAAACGAwAAAAA=&#10;"/>
                    <v:shape id="AutoShape 13" o:spid="_x0000_s1090" type="#_x0000_t32" style="position:absolute;left:6076;top:6908;width:0;height:23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PYXx8YAAADbAAAADwAAAGRycy9kb3ducmV2LnhtbESPT2vCQBTE7wW/w/KE3uomUkqJriKi&#10;oVB6MAbE22v2NQlm34bs5k/76buFgsdhZn7DrLeTacRAnastK4gXEQjiwuqaSwX5+fj0CsJ5ZI2N&#10;ZVLwTQ62m9nDGhNtRz7RkPlSBAi7BBVU3reJlK6oyKBb2JY4eF+2M+iD7EqpOxwD3DRyGUUv0mDN&#10;YaHClvYVFbesNwra1L8fLnmaH0/9xy7bR/H18ydW6nE+7VYgPE3+Hv5vv2kFy2f4+xJ+gN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z2F8fGAAAA2wAAAA8AAAAAAAAA&#10;AAAAAAAAoQIAAGRycy9kb3ducmV2LnhtbFBLBQYAAAAABAAEAPkAAACUAwAAAAA=&#10;" strokeweight=".25pt">
                      <v:stroke dashstyle="1 1" endarrow="block"/>
                    </v:shape>
                  </v:group>
                  <v:shape id="Text Box 14" o:spid="_x0000_s1091" type="#_x0000_t202" style="position:absolute;left:11804;top:3346;width:9462;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244F85" w:rsidRDefault="00244F85" w:rsidP="00B455C2">
                          <w:r>
                            <w:rPr>
                              <w:rFonts w:hint="eastAsia"/>
                            </w:rPr>
                            <w:t>方位角</w:t>
                          </w:r>
                        </w:p>
                      </w:txbxContent>
                    </v:textbox>
                  </v:shape>
                  <v:shape id="Text Box 15" o:spid="_x0000_s1092" type="#_x0000_t202" style="position:absolute;left:2343;top:7363;width:9461;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244F85" w:rsidRDefault="00244F85" w:rsidP="00B455C2">
                          <w:r>
                            <w:rPr>
                              <w:rFonts w:hint="eastAsia"/>
                            </w:rPr>
                            <w:t>张角</w:t>
                          </w:r>
                        </w:p>
                      </w:txbxContent>
                    </v:textbox>
                  </v:shape>
                  <v:shape id="Arc 16" o:spid="_x0000_s1093" style="position:absolute;left:2241;top:9055;width:6287;height:6280;rotation:-648002fd;visibility:visible;mso-wrap-style:square;v-text-anchor:top"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COsIA&#10;AADbAAAADwAAAGRycy9kb3ducmV2LnhtbERPz2vCMBS+C/4P4Q28iKauMGZnFBFkg52q29jxrXlr&#10;y5qXmkRb+9cvB8Hjx/d7telNIy7kfG1ZwWKegCAurK65VPBx3M+eQfiArLGxTAqu5GGzHo9WmGnb&#10;cU6XQyhFDGGfoYIqhDaT0hcVGfRz2xJH7tc6gyFCV0rtsIvhppGPSfIkDdYcGypsaVdR8Xc4GwX5&#10;kH7ya+O+v64n7UO/fB+m+kepyUO/fQERqA938c39phWkcWz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cI6wgAAANsAAAAPAAAAAAAAAAAAAAAAAJgCAABkcnMvZG93&#10;bnJldi54bWxQSwUGAAAAAAQABAD1AAAAhwMAAAAA&#10;" path="m-1,nfc11929,,21600,9670,21600,21600em-1,nsc11929,,21600,9670,21600,21600l,21600,-1,xe" filled="f" strokeweight=".25pt">
                    <v:stroke dashstyle="1 1" startarrow="block" endarrow="block"/>
                    <v:path arrowok="t" o:extrusionok="f" o:connecttype="custom" o:connectlocs="0,0;182978,182590;0,182590" o:connectangles="0,0,0"/>
                  </v:shape>
                </v:group>
                <v:shape id="文本框 43" o:spid="_x0000_s1094" type="#_x0000_t202" style="position:absolute;left:8213;top:13135;width:3063;height:2825;rotation:232558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lxMQA&#10;AADbAAAADwAAAGRycy9kb3ducmV2LnhtbESPQWvCQBSE70L/w/IKXkQ3FZEaXUVbBO3NVPD6yD6z&#10;0ezbkN2a6K/vFgoeh5n5hlmsOluJGzW+dKzgbZSAIM6dLrlQcPzeDt9B+ICssXJMCu7kYbV86S0w&#10;1a7lA92yUIgIYZ+iAhNCnUrpc0MW/cjVxNE7u8ZiiLIppG6wjXBbyXGSTKXFkuOCwZo+DOXX7Mcq&#10;OO/bLynLwcbgwF8mx93jtG8/leq/dus5iEBdeIb/2zutYDqDvy/x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4ZcTEAAAA2wAAAA8AAAAAAAAAAAAAAAAAmAIAAGRycy9k&#10;b3ducmV2LnhtbFBLBQYAAAAABAAEAPUAAACJAwAAAAA=&#10;" filled="f" stroked="f" strokeweight=".5pt">
                  <v:textbox>
                    <w:txbxContent>
                      <w:p w:rsidR="00244F85" w:rsidRPr="00A4584F" w:rsidRDefault="00244F85" w:rsidP="00B455C2">
                        <w:pPr>
                          <w:rPr>
                            <w:b/>
                          </w:rPr>
                        </w:pPr>
                        <w:r w:rsidRPr="00A4584F">
                          <w:rPr>
                            <w:rFonts w:hint="eastAsia"/>
                            <w:b/>
                          </w:rPr>
                          <w:t>+</w:t>
                        </w:r>
                      </w:p>
                    </w:txbxContent>
                  </v:textbox>
                </v:shape>
                <w10:anchorlock/>
              </v:group>
            </w:pict>
          </mc:Fallback>
        </mc:AlternateContent>
      </w:r>
    </w:p>
    <w:p w:rsidR="00B455C2" w:rsidRPr="00B455C2" w:rsidRDefault="00B455C2" w:rsidP="00B455C2">
      <w:pPr>
        <w:pStyle w:val="a3"/>
        <w:widowControl/>
        <w:spacing w:before="150" w:after="150"/>
        <w:ind w:left="425" w:right="150" w:firstLineChars="0" w:firstLine="0"/>
        <w:jc w:val="left"/>
        <w:rPr>
          <w:rFonts w:ascii="&amp;#24494" w:eastAsia="宋体" w:hAnsi="&amp;#24494" w:cs="宋体" w:hint="eastAsia"/>
          <w:color w:val="000000"/>
          <w:kern w:val="0"/>
          <w:szCs w:val="21"/>
        </w:rPr>
      </w:pPr>
      <w:r>
        <w:rPr>
          <w:rFonts w:ascii="&amp;#24494" w:eastAsia="宋体" w:hAnsi="&amp;#24494" w:cs="宋体" w:hint="eastAsia"/>
          <w:color w:val="000000"/>
          <w:kern w:val="0"/>
          <w:szCs w:val="21"/>
        </w:rPr>
        <w:t>画出来效果如下：黄色虚线。</w:t>
      </w:r>
    </w:p>
    <w:p w:rsidR="0098576D" w:rsidRDefault="00B455C2" w:rsidP="0098576D">
      <w:pPr>
        <w:rPr>
          <w:b/>
          <w:bCs/>
          <w:kern w:val="44"/>
          <w:sz w:val="28"/>
          <w:szCs w:val="44"/>
        </w:rPr>
      </w:pPr>
      <w:r>
        <w:rPr>
          <w:noProof/>
        </w:rPr>
        <w:drawing>
          <wp:inline distT="0" distB="0" distL="0" distR="0" wp14:anchorId="00F2D173" wp14:editId="7E59E40B">
            <wp:extent cx="4641215" cy="2795270"/>
            <wp:effectExtent l="0" t="0" r="6985" b="50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cstate="print">
                      <a:extLst>
                        <a:ext uri="{28A0092B-C50C-407E-A947-70E740481C1C}">
                          <a14:useLocalDpi xmlns:a14="http://schemas.microsoft.com/office/drawing/2010/main" val="0"/>
                        </a:ext>
                      </a:extLst>
                    </a:blip>
                    <a:srcRect r="16788" b="20384"/>
                    <a:stretch>
                      <a:fillRect/>
                    </a:stretch>
                  </pic:blipFill>
                  <pic:spPr bwMode="auto">
                    <a:xfrm>
                      <a:off x="0" y="0"/>
                      <a:ext cx="4641215" cy="2795270"/>
                    </a:xfrm>
                    <a:prstGeom prst="rect">
                      <a:avLst/>
                    </a:prstGeom>
                    <a:noFill/>
                    <a:ln>
                      <a:noFill/>
                    </a:ln>
                  </pic:spPr>
                </pic:pic>
              </a:graphicData>
            </a:graphic>
          </wp:inline>
        </w:drawing>
      </w:r>
    </w:p>
    <w:p w:rsidR="00645E2A" w:rsidRPr="00645E2A" w:rsidRDefault="00645E2A" w:rsidP="0098576D">
      <w:pPr>
        <w:rPr>
          <w:rFonts w:ascii="&amp;#24494" w:eastAsia="宋体" w:hAnsi="&amp;#24494" w:cs="宋体" w:hint="eastAsia"/>
          <w:color w:val="000000"/>
          <w:kern w:val="0"/>
          <w:szCs w:val="21"/>
        </w:rPr>
      </w:pPr>
      <w:r w:rsidRPr="00645E2A">
        <w:rPr>
          <w:rFonts w:ascii="&amp;#24494" w:eastAsia="宋体" w:hAnsi="&amp;#24494" w:cs="宋体" w:hint="eastAsia"/>
          <w:color w:val="000000"/>
          <w:kern w:val="0"/>
          <w:szCs w:val="21"/>
        </w:rPr>
        <w:t>6.</w:t>
      </w:r>
      <w:r w:rsidRPr="00645E2A">
        <w:rPr>
          <w:rFonts w:ascii="&amp;#24494" w:eastAsia="宋体" w:hAnsi="&amp;#24494" w:cs="宋体" w:hint="eastAsia"/>
          <w:color w:val="000000"/>
          <w:kern w:val="0"/>
          <w:szCs w:val="21"/>
        </w:rPr>
        <w:t>关于透明和实心可选问题</w:t>
      </w:r>
    </w:p>
    <w:p w:rsidR="00645E2A" w:rsidRPr="00645E2A" w:rsidRDefault="00645E2A" w:rsidP="0098576D">
      <w:pPr>
        <w:rPr>
          <w:rFonts w:ascii="&amp;#24494" w:eastAsia="宋体" w:hAnsi="&amp;#24494" w:cs="宋体" w:hint="eastAsia"/>
          <w:color w:val="000000"/>
          <w:kern w:val="0"/>
          <w:szCs w:val="21"/>
        </w:rPr>
      </w:pPr>
      <w:r w:rsidRPr="00645E2A">
        <w:rPr>
          <w:rFonts w:ascii="&amp;#24494" w:eastAsia="宋体" w:hAnsi="&amp;#24494" w:cs="宋体" w:hint="eastAsia"/>
          <w:color w:val="000000"/>
          <w:kern w:val="0"/>
          <w:szCs w:val="21"/>
        </w:rPr>
        <w:t>（</w:t>
      </w:r>
      <w:r w:rsidRPr="00645E2A">
        <w:rPr>
          <w:rFonts w:ascii="&amp;#24494" w:eastAsia="宋体" w:hAnsi="&amp;#24494" w:cs="宋体" w:hint="eastAsia"/>
          <w:color w:val="000000"/>
          <w:kern w:val="0"/>
          <w:szCs w:val="21"/>
        </w:rPr>
        <w:t>1</w:t>
      </w:r>
      <w:r w:rsidRPr="00645E2A">
        <w:rPr>
          <w:rFonts w:ascii="&amp;#24494" w:eastAsia="宋体" w:hAnsi="&amp;#24494" w:cs="宋体" w:hint="eastAsia"/>
          <w:color w:val="000000"/>
          <w:kern w:val="0"/>
          <w:szCs w:val="21"/>
        </w:rPr>
        <w:t>）最好可以实现</w:t>
      </w:r>
      <w:proofErr w:type="gramStart"/>
      <w:r w:rsidRPr="00645E2A">
        <w:rPr>
          <w:rFonts w:ascii="&amp;#24494" w:eastAsia="宋体" w:hAnsi="&amp;#24494" w:cs="宋体" w:hint="eastAsia"/>
          <w:color w:val="000000"/>
          <w:kern w:val="0"/>
          <w:szCs w:val="21"/>
        </w:rPr>
        <w:t>实心和空心</w:t>
      </w:r>
      <w:proofErr w:type="gramEnd"/>
      <w:r w:rsidRPr="00645E2A">
        <w:rPr>
          <w:rFonts w:ascii="&amp;#24494" w:eastAsia="宋体" w:hAnsi="&amp;#24494" w:cs="宋体" w:hint="eastAsia"/>
          <w:color w:val="000000"/>
          <w:kern w:val="0"/>
          <w:szCs w:val="21"/>
        </w:rPr>
        <w:t>可选</w:t>
      </w:r>
    </w:p>
    <w:p w:rsidR="00645E2A" w:rsidRPr="00645E2A" w:rsidRDefault="00645E2A" w:rsidP="0098576D">
      <w:pPr>
        <w:rPr>
          <w:rFonts w:ascii="&amp;#24494" w:eastAsia="宋体" w:hAnsi="&amp;#24494" w:cs="宋体" w:hint="eastAsia"/>
          <w:color w:val="000000"/>
          <w:kern w:val="0"/>
          <w:szCs w:val="21"/>
        </w:rPr>
      </w:pPr>
      <w:r w:rsidRPr="00645E2A">
        <w:rPr>
          <w:rFonts w:ascii="&amp;#24494" w:eastAsia="宋体" w:hAnsi="&amp;#24494" w:cs="宋体" w:hint="eastAsia"/>
          <w:color w:val="000000"/>
          <w:kern w:val="0"/>
          <w:szCs w:val="21"/>
        </w:rPr>
        <w:t>（</w:t>
      </w:r>
      <w:r w:rsidRPr="00645E2A">
        <w:rPr>
          <w:rFonts w:ascii="&amp;#24494" w:eastAsia="宋体" w:hAnsi="&amp;#24494" w:cs="宋体" w:hint="eastAsia"/>
          <w:color w:val="000000"/>
          <w:kern w:val="0"/>
          <w:szCs w:val="21"/>
        </w:rPr>
        <w:t>2</w:t>
      </w:r>
      <w:r w:rsidRPr="00645E2A">
        <w:rPr>
          <w:rFonts w:ascii="&amp;#24494" w:eastAsia="宋体" w:hAnsi="&amp;#24494" w:cs="宋体" w:hint="eastAsia"/>
          <w:color w:val="000000"/>
          <w:kern w:val="0"/>
          <w:szCs w:val="21"/>
        </w:rPr>
        <w:t>）实心的必须要半透明</w:t>
      </w:r>
      <w:r>
        <w:rPr>
          <w:rFonts w:ascii="&amp;#24494" w:eastAsia="宋体" w:hAnsi="&amp;#24494" w:cs="宋体" w:hint="eastAsia"/>
          <w:color w:val="000000"/>
          <w:kern w:val="0"/>
          <w:szCs w:val="21"/>
        </w:rPr>
        <w:t>，效果见下图，特别注意灰色和黄色叠加的部分，其</w:t>
      </w:r>
      <w:r>
        <w:rPr>
          <w:rFonts w:ascii="&amp;#24494" w:eastAsia="宋体" w:hAnsi="&amp;#24494" w:cs="宋体" w:hint="eastAsia"/>
          <w:color w:val="000000"/>
          <w:kern w:val="0"/>
          <w:szCs w:val="21"/>
        </w:rPr>
        <w:t>BSA</w:t>
      </w:r>
      <w:proofErr w:type="gramStart"/>
      <w:r>
        <w:rPr>
          <w:rFonts w:ascii="&amp;#24494" w:eastAsia="宋体" w:hAnsi="&amp;#24494" w:cs="宋体" w:hint="eastAsia"/>
          <w:color w:val="000000"/>
          <w:kern w:val="0"/>
          <w:szCs w:val="21"/>
        </w:rPr>
        <w:t>工参是</w:t>
      </w:r>
      <w:proofErr w:type="gramEnd"/>
      <w:r>
        <w:rPr>
          <w:rFonts w:ascii="&amp;#24494" w:eastAsia="宋体" w:hAnsi="&amp;#24494" w:cs="宋体" w:hint="eastAsia"/>
          <w:color w:val="000000"/>
          <w:kern w:val="0"/>
          <w:szCs w:val="21"/>
        </w:rPr>
        <w:t>可见的，不能由于图</w:t>
      </w:r>
      <w:proofErr w:type="gramStart"/>
      <w:r>
        <w:rPr>
          <w:rFonts w:ascii="&amp;#24494" w:eastAsia="宋体" w:hAnsi="&amp;#24494" w:cs="宋体" w:hint="eastAsia"/>
          <w:color w:val="000000"/>
          <w:kern w:val="0"/>
          <w:szCs w:val="21"/>
        </w:rPr>
        <w:t>层叠加</w:t>
      </w:r>
      <w:proofErr w:type="gramEnd"/>
      <w:r>
        <w:rPr>
          <w:rFonts w:ascii="&amp;#24494" w:eastAsia="宋体" w:hAnsi="&amp;#24494" w:cs="宋体" w:hint="eastAsia"/>
          <w:color w:val="000000"/>
          <w:kern w:val="0"/>
          <w:szCs w:val="21"/>
        </w:rPr>
        <w:t>而不可识别：</w:t>
      </w:r>
    </w:p>
    <w:p w:rsidR="00645E2A" w:rsidRDefault="00645E2A" w:rsidP="0098576D">
      <w:pPr>
        <w:rPr>
          <w:b/>
          <w:bCs/>
          <w:kern w:val="44"/>
          <w:sz w:val="28"/>
          <w:szCs w:val="44"/>
        </w:rPr>
      </w:pPr>
      <w:r>
        <w:rPr>
          <w:noProof/>
        </w:rPr>
        <w:lastRenderedPageBreak/>
        <mc:AlternateContent>
          <mc:Choice Requires="wps">
            <w:drawing>
              <wp:anchor distT="0" distB="0" distL="114300" distR="114300" simplePos="0" relativeHeight="251677696" behindDoc="0" locked="0" layoutInCell="1" allowOverlap="1" wp14:editId="34BEFAF9">
                <wp:simplePos x="0" y="0"/>
                <wp:positionH relativeFrom="column">
                  <wp:posOffset>2232025</wp:posOffset>
                </wp:positionH>
                <wp:positionV relativeFrom="paragraph">
                  <wp:posOffset>651510</wp:posOffset>
                </wp:positionV>
                <wp:extent cx="1884680" cy="1884680"/>
                <wp:effectExtent l="0" t="0" r="20320" b="20320"/>
                <wp:wrapNone/>
                <wp:docPr id="108" name="椭圆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4680" cy="1884680"/>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椭圆 108" o:spid="_x0000_s1026" style="position:absolute;left:0;text-align:left;margin-left:175.75pt;margin-top:51.3pt;width:148.4pt;height:148.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" filled="f"/>
            </w:pict>
          </mc:Fallback>
        </mc:AlternateContent>
      </w:r>
      <w:r>
        <w:rPr>
          <w:noProof/>
        </w:rPr>
        <w:drawing>
          <wp:inline distT="0" distB="0" distL="0" distR="0" wp14:anchorId="5584FE54" wp14:editId="6A1DB8D3">
            <wp:extent cx="5245100" cy="2665730"/>
            <wp:effectExtent l="0" t="0" r="0" b="1270"/>
            <wp:docPr id="1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pic:cNvPicPr>
                      <a:picLocks noChangeAspect="1" noChangeArrowheads="1"/>
                    </pic:cNvPicPr>
                  </pic:nvPicPr>
                  <pic:blipFill>
                    <a:blip r:embed="rId69" cstate="print">
                      <a:clrChange>
                        <a:clrFrom>
                          <a:srgbClr val="FFFFFF"/>
                        </a:clrFrom>
                        <a:clrTo>
                          <a:srgbClr val="FFFFFF">
                            <a:alpha val="0"/>
                          </a:srgbClr>
                        </a:clrTo>
                      </a:clrChange>
                      <a:extLst>
                        <a:ext uri="{28A0092B-C50C-407E-A947-70E740481C1C}">
                          <a14:useLocalDpi xmlns:a14="http://schemas.microsoft.com/office/drawing/2010/main" val="0"/>
                        </a:ext>
                      </a:extLst>
                    </a:blip>
                    <a:srcRect t="10683" b="4042"/>
                    <a:stretch>
                      <a:fillRect/>
                    </a:stretch>
                  </pic:blipFill>
                  <pic:spPr bwMode="auto">
                    <a:xfrm>
                      <a:off x="0" y="0"/>
                      <a:ext cx="5245100" cy="2665730"/>
                    </a:xfrm>
                    <a:prstGeom prst="rect">
                      <a:avLst/>
                    </a:prstGeom>
                    <a:noFill/>
                    <a:ln>
                      <a:noFill/>
                    </a:ln>
                  </pic:spPr>
                </pic:pic>
              </a:graphicData>
            </a:graphic>
          </wp:inline>
        </w:drawing>
      </w:r>
    </w:p>
    <w:p w:rsidR="00645E2A" w:rsidRDefault="00645E2A" w:rsidP="00645E2A">
      <w:pPr>
        <w:rPr>
          <w:rFonts w:ascii="&amp;#24494" w:eastAsia="宋体" w:hAnsi="&amp;#24494" w:cs="宋体" w:hint="eastAsia"/>
          <w:color w:val="000000"/>
          <w:kern w:val="0"/>
          <w:szCs w:val="21"/>
        </w:rPr>
      </w:pPr>
      <w:r w:rsidRPr="00645E2A">
        <w:rPr>
          <w:rFonts w:ascii="&amp;#24494" w:eastAsia="宋体" w:hAnsi="&amp;#24494" w:cs="宋体" w:hint="eastAsia"/>
          <w:color w:val="000000"/>
          <w:kern w:val="0"/>
          <w:szCs w:val="21"/>
        </w:rPr>
        <w:t>6.</w:t>
      </w:r>
      <w:proofErr w:type="gramStart"/>
      <w:r w:rsidRPr="00645E2A">
        <w:rPr>
          <w:rFonts w:ascii="&amp;#24494" w:eastAsia="宋体" w:hAnsi="&amp;#24494" w:cs="宋体" w:hint="eastAsia"/>
          <w:color w:val="000000"/>
          <w:kern w:val="0"/>
          <w:szCs w:val="21"/>
        </w:rPr>
        <w:t>关于</w:t>
      </w:r>
      <w:r w:rsidR="000D09CE">
        <w:rPr>
          <w:rFonts w:ascii="&amp;#24494" w:eastAsia="宋体" w:hAnsi="&amp;#24494" w:cs="宋体" w:hint="eastAsia"/>
          <w:color w:val="000000"/>
          <w:kern w:val="0"/>
          <w:szCs w:val="21"/>
        </w:rPr>
        <w:t>图层顺序</w:t>
      </w:r>
      <w:proofErr w:type="gramEnd"/>
      <w:r w:rsidR="000D09CE">
        <w:rPr>
          <w:rFonts w:ascii="&amp;#24494" w:eastAsia="宋体" w:hAnsi="&amp;#24494" w:cs="宋体" w:hint="eastAsia"/>
          <w:color w:val="000000"/>
          <w:kern w:val="0"/>
          <w:szCs w:val="21"/>
        </w:rPr>
        <w:t>问题</w:t>
      </w:r>
    </w:p>
    <w:p w:rsidR="000D09CE" w:rsidRDefault="000D09CE" w:rsidP="00645E2A">
      <w:pPr>
        <w:rPr>
          <w:rFonts w:ascii="&amp;#24494" w:eastAsia="宋体" w:hAnsi="&amp;#24494" w:cs="宋体" w:hint="eastAsia"/>
          <w:color w:val="000000"/>
          <w:kern w:val="0"/>
          <w:szCs w:val="21"/>
        </w:rPr>
      </w:pPr>
      <w:r>
        <w:rPr>
          <w:rFonts w:ascii="&amp;#24494" w:eastAsia="宋体" w:hAnsi="&amp;#24494" w:cs="宋体" w:hint="eastAsia"/>
          <w:color w:val="000000"/>
          <w:kern w:val="0"/>
          <w:szCs w:val="21"/>
        </w:rPr>
        <w:t>原则是大图放在下面，小图放在上面，即</w:t>
      </w:r>
      <w:r>
        <w:rPr>
          <w:rFonts w:ascii="&amp;#24494" w:eastAsia="宋体" w:hAnsi="&amp;#24494" w:cs="宋体" w:hint="eastAsia"/>
          <w:color w:val="000000"/>
          <w:kern w:val="0"/>
          <w:szCs w:val="21"/>
        </w:rPr>
        <w:t>BSA</w:t>
      </w:r>
      <w:r>
        <w:rPr>
          <w:rFonts w:ascii="&amp;#24494" w:eastAsia="宋体" w:hAnsi="&amp;#24494" w:cs="宋体" w:hint="eastAsia"/>
          <w:color w:val="000000"/>
          <w:kern w:val="0"/>
          <w:szCs w:val="21"/>
        </w:rPr>
        <w:t>扇区图在</w:t>
      </w:r>
      <w:proofErr w:type="gramStart"/>
      <w:r>
        <w:rPr>
          <w:rFonts w:ascii="&amp;#24494" w:eastAsia="宋体" w:hAnsi="&amp;#24494" w:cs="宋体" w:hint="eastAsia"/>
          <w:color w:val="000000"/>
          <w:kern w:val="0"/>
          <w:szCs w:val="21"/>
        </w:rPr>
        <w:t>最</w:t>
      </w:r>
      <w:proofErr w:type="gramEnd"/>
      <w:r>
        <w:rPr>
          <w:rFonts w:ascii="&amp;#24494" w:eastAsia="宋体" w:hAnsi="&amp;#24494" w:cs="宋体" w:hint="eastAsia"/>
          <w:color w:val="000000"/>
          <w:kern w:val="0"/>
          <w:szCs w:val="21"/>
        </w:rPr>
        <w:t>底层，然后是是扇区图，问题点在最上面，避免大图盖住小图</w:t>
      </w:r>
    </w:p>
    <w:p w:rsidR="00645E2A" w:rsidRPr="00645E2A" w:rsidRDefault="00645E2A" w:rsidP="0098576D">
      <w:pPr>
        <w:rPr>
          <w:b/>
          <w:bCs/>
          <w:kern w:val="44"/>
          <w:sz w:val="28"/>
          <w:szCs w:val="44"/>
        </w:rPr>
      </w:pPr>
    </w:p>
    <w:p w:rsidR="00F4428F" w:rsidRDefault="00F4428F" w:rsidP="000F51FC">
      <w:pPr>
        <w:pStyle w:val="1"/>
        <w:numPr>
          <w:ilvl w:val="0"/>
          <w:numId w:val="36"/>
        </w:numPr>
      </w:pPr>
      <w:r>
        <w:rPr>
          <w:rFonts w:hint="eastAsia"/>
        </w:rPr>
        <w:t>附录</w:t>
      </w:r>
    </w:p>
    <w:p w:rsidR="00F4428F" w:rsidRPr="00F4428F" w:rsidRDefault="00F4428F" w:rsidP="000F51FC">
      <w:pPr>
        <w:pStyle w:val="2"/>
        <w:numPr>
          <w:ilvl w:val="1"/>
          <w:numId w:val="36"/>
        </w:numPr>
      </w:pPr>
      <w:r>
        <w:rPr>
          <w:rFonts w:hint="eastAsia"/>
        </w:rPr>
        <w:t>PDE</w:t>
      </w:r>
      <w:r>
        <w:rPr>
          <w:rFonts w:hint="eastAsia"/>
        </w:rPr>
        <w:t>接口规范</w:t>
      </w:r>
    </w:p>
    <w:bookmarkStart w:id="98" w:name="_MON_1400953034"/>
    <w:bookmarkEnd w:id="98"/>
    <w:bookmarkStart w:id="99" w:name="_MON_1400953129"/>
    <w:bookmarkEnd w:id="99"/>
    <w:p w:rsidR="00F4428F" w:rsidRPr="00FA1293" w:rsidRDefault="00F4428F" w:rsidP="00F4428F">
      <w:r>
        <w:object w:dxaOrig="1551" w:dyaOrig="973" w14:anchorId="213DAD53">
          <v:shape id="_x0000_i1039" type="#_x0000_t75" style="width:78.25pt;height:48.85pt" o:ole="">
            <v:imagedata r:id="rId70" o:title=""/>
          </v:shape>
          <o:OLEObject Type="Embed" ProgID="Word.Document.8" ShapeID="_x0000_i1039" DrawAspect="Icon" ObjectID="_1431503422" r:id="rId71">
            <o:FieldCodes>\s</o:FieldCodes>
          </o:OLEObject>
        </w:object>
      </w:r>
    </w:p>
    <w:p w:rsidR="00F4428F" w:rsidRPr="00F4428F" w:rsidRDefault="00F4428F" w:rsidP="00F4428F"/>
    <w:sectPr w:rsidR="00F4428F" w:rsidRPr="00F4428F" w:rsidSect="009A4612">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花昀" w:date="2012-09-18T14:38:00Z" w:initials="U">
    <w:p w:rsidR="009E1B19" w:rsidRDefault="009E1B19" w:rsidP="003B3CB0">
      <w:pPr>
        <w:pStyle w:val="a8"/>
      </w:pPr>
      <w:r>
        <w:rPr>
          <w:rStyle w:val="a7"/>
        </w:rPr>
        <w:annotationRef/>
      </w:r>
      <w:r>
        <w:t>Z</w:t>
      </w:r>
      <w:r>
        <w:rPr>
          <w:rFonts w:hint="eastAsia"/>
        </w:rPr>
        <w:t>te</w:t>
      </w:r>
      <w:r>
        <w:rPr>
          <w:rFonts w:hint="eastAsia"/>
        </w:rPr>
        <w:t>无线设备用</w:t>
      </w:r>
      <w:r>
        <w:rPr>
          <w:rFonts w:hint="eastAsia"/>
        </w:rPr>
        <w:t>SPM</w:t>
      </w:r>
      <w:r>
        <w:rPr>
          <w:rFonts w:hint="eastAsia"/>
        </w:rPr>
        <w:t>的</w:t>
      </w:r>
      <w:r>
        <w:rPr>
          <w:rFonts w:hint="eastAsia"/>
        </w:rPr>
        <w:t>Base_id</w:t>
      </w:r>
      <w:r>
        <w:rPr>
          <w:rFonts w:hint="eastAsia"/>
        </w:rPr>
        <w:t>字段</w:t>
      </w:r>
    </w:p>
    <w:p w:rsidR="009E1B19" w:rsidRDefault="009E1B19">
      <w:pPr>
        <w:pStyle w:val="a8"/>
      </w:pPr>
    </w:p>
  </w:comment>
  <w:comment w:id="12" w:author="花昀" w:date="2012-09-18T14:37:00Z" w:initials="U">
    <w:p w:rsidR="009E1B19" w:rsidRDefault="009E1B19">
      <w:pPr>
        <w:pStyle w:val="a8"/>
      </w:pPr>
      <w:r>
        <w:rPr>
          <w:rStyle w:val="a7"/>
        </w:rPr>
        <w:annotationRef/>
      </w:r>
      <w:r>
        <w:rPr>
          <w:rFonts w:hint="eastAsia"/>
        </w:rPr>
        <w:t>新增</w:t>
      </w:r>
      <w:proofErr w:type="gramStart"/>
      <w:r>
        <w:rPr>
          <w:rFonts w:hint="eastAsia"/>
        </w:rPr>
        <w:t>伪小区</w:t>
      </w:r>
      <w:proofErr w:type="gramEnd"/>
      <w:r>
        <w:rPr>
          <w:rFonts w:hint="eastAsia"/>
        </w:rPr>
        <w:t>检查</w:t>
      </w:r>
    </w:p>
  </w:comment>
  <w:comment w:id="13" w:author="花昀" w:date="2012-09-18T14:37:00Z" w:initials="U">
    <w:p w:rsidR="009E1B19" w:rsidRDefault="009E1B19" w:rsidP="003B3CB0">
      <w:pPr>
        <w:pStyle w:val="a8"/>
      </w:pPr>
      <w:r>
        <w:rPr>
          <w:rStyle w:val="a7"/>
        </w:rPr>
        <w:annotationRef/>
      </w:r>
      <w:r>
        <w:rPr>
          <w:rFonts w:hint="eastAsia"/>
        </w:rPr>
        <w:t>注意</w:t>
      </w:r>
      <w:r>
        <w:rPr>
          <w:rFonts w:hint="eastAsia"/>
        </w:rPr>
        <w:t>zte</w:t>
      </w:r>
      <w:r>
        <w:rPr>
          <w:rFonts w:hint="eastAsia"/>
        </w:rPr>
        <w:t>的公式</w:t>
      </w:r>
    </w:p>
    <w:p w:rsidR="009E1B19" w:rsidRPr="003B3CB0" w:rsidRDefault="009E1B19">
      <w:pPr>
        <w:pStyle w:val="a8"/>
      </w:pPr>
    </w:p>
  </w:comment>
  <w:comment w:id="14" w:author="花昀" w:date="2012-09-18T14:36:00Z" w:initials="U">
    <w:p w:rsidR="009E1B19" w:rsidRDefault="009E1B19" w:rsidP="003B3CB0">
      <w:pPr>
        <w:pStyle w:val="a8"/>
      </w:pPr>
      <w:r>
        <w:rPr>
          <w:rStyle w:val="a7"/>
        </w:rPr>
        <w:annotationRef/>
      </w:r>
      <w:r>
        <w:rPr>
          <w:rFonts w:hint="eastAsia"/>
        </w:rPr>
        <w:t>不需要区别是否是伪导频，伪导频数据同正常数据录入</w:t>
      </w:r>
    </w:p>
    <w:p w:rsidR="009E1B19" w:rsidRPr="003B3CB0" w:rsidRDefault="009E1B19">
      <w:pPr>
        <w:pStyle w:val="a8"/>
      </w:pPr>
    </w:p>
  </w:comment>
  <w:comment w:id="15" w:author="花昀" w:date="2012-09-18T14:36:00Z" w:initials="U">
    <w:p w:rsidR="009E1B19" w:rsidRDefault="009E1B19" w:rsidP="003B3CB0">
      <w:pPr>
        <w:pStyle w:val="a8"/>
      </w:pPr>
      <w:r>
        <w:rPr>
          <w:rStyle w:val="a7"/>
        </w:rPr>
        <w:annotationRef/>
      </w:r>
      <w:r>
        <w:rPr>
          <w:rFonts w:hint="eastAsia"/>
        </w:rPr>
        <w:t>不需要区别是否是伪导频，伪导频数据同正常数据录入</w:t>
      </w:r>
    </w:p>
    <w:p w:rsidR="009E1B19" w:rsidRPr="003B3CB0" w:rsidRDefault="009E1B19">
      <w:pPr>
        <w:pStyle w:val="a8"/>
      </w:pPr>
    </w:p>
  </w:comment>
  <w:comment w:id="16" w:author="花昀" w:date="2012-09-18T14:35:00Z" w:initials="U">
    <w:p w:rsidR="009E1B19" w:rsidRDefault="009E1B19">
      <w:pPr>
        <w:pStyle w:val="a8"/>
      </w:pPr>
      <w:r>
        <w:rPr>
          <w:rStyle w:val="a7"/>
        </w:rPr>
        <w:annotationRef/>
      </w:r>
      <w:r>
        <w:rPr>
          <w:rFonts w:hint="eastAsia"/>
        </w:rPr>
        <w:t>PN_INC</w:t>
      </w:r>
      <w:r>
        <w:rPr>
          <w:rFonts w:hint="eastAsia"/>
        </w:rPr>
        <w:t>应允许修改，只能改为台</w:t>
      </w:r>
      <w:proofErr w:type="gramStart"/>
      <w:r>
        <w:rPr>
          <w:rFonts w:hint="eastAsia"/>
        </w:rPr>
        <w:t>帐值得</w:t>
      </w:r>
      <w:proofErr w:type="gramEnd"/>
      <w:r>
        <w:rPr>
          <w:rFonts w:hint="eastAsia"/>
        </w:rPr>
        <w:t>公约数</w:t>
      </w:r>
    </w:p>
  </w:comment>
  <w:comment w:id="17" w:author="花昀" w:date="2012-09-18T14:35:00Z" w:initials="U">
    <w:p w:rsidR="009E1B19" w:rsidRDefault="009E1B19">
      <w:pPr>
        <w:pStyle w:val="a8"/>
      </w:pPr>
      <w:r>
        <w:rPr>
          <w:rStyle w:val="a7"/>
        </w:rPr>
        <w:annotationRef/>
      </w:r>
      <w:r>
        <w:rPr>
          <w:rFonts w:hint="eastAsia"/>
        </w:rPr>
        <w:t>同上所示</w:t>
      </w:r>
    </w:p>
  </w:comment>
  <w:comment w:id="18" w:author="花昀" w:date="2012-09-18T14:35:00Z" w:initials="U">
    <w:p w:rsidR="009E1B19" w:rsidRDefault="009E1B19" w:rsidP="003B3CB0">
      <w:pPr>
        <w:pStyle w:val="a8"/>
      </w:pPr>
      <w:r>
        <w:rPr>
          <w:rStyle w:val="a7"/>
        </w:rPr>
        <w:annotationRef/>
      </w:r>
      <w:r>
        <w:rPr>
          <w:rFonts w:hint="eastAsia"/>
        </w:rPr>
        <w:t>这是一种类型，还有一种距离很近，但时延差别很大，可以通过调整前向链路校准来区别，对于该类型，建议通过基站编号等方式查找</w:t>
      </w:r>
    </w:p>
    <w:p w:rsidR="009E1B19" w:rsidRPr="003B3CB0" w:rsidRDefault="009E1B19">
      <w:pPr>
        <w:pStyle w:val="a8"/>
      </w:pPr>
    </w:p>
  </w:comment>
  <w:comment w:id="87" w:author="花昀" w:date="2012-09-18T14:45:00Z" w:initials="U">
    <w:p w:rsidR="009E1B19" w:rsidRDefault="009E1B19">
      <w:pPr>
        <w:pStyle w:val="a8"/>
      </w:pPr>
      <w:r>
        <w:rPr>
          <w:rStyle w:val="a7"/>
        </w:rPr>
        <w:annotationRef/>
      </w:r>
      <w:r>
        <w:rPr>
          <w:rFonts w:hint="eastAsia"/>
        </w:rPr>
        <w:t>可以选择也可同时显示，图标或颜色上区别</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55E50BC" w15:done="0"/>
  <w15:commentEx w15:paraId="0FFB6A78" w15:done="0"/>
  <w15:commentEx w15:paraId="458EF1EA" w15:done="0"/>
  <w15:commentEx w15:paraId="17E3778D" w15:done="0"/>
  <w15:commentEx w15:paraId="75B633B0" w15:done="0"/>
  <w15:commentEx w15:paraId="4B5E1862" w15:done="0"/>
  <w15:commentEx w15:paraId="73DA3945" w15:done="0"/>
  <w15:commentEx w15:paraId="02D64598" w15:done="0"/>
  <w15:commentEx w15:paraId="71388493" w15:done="0"/>
  <w15:commentEx w15:paraId="2042E9A0" w15:done="0"/>
  <w15:commentEx w15:paraId="7F41BB1B" w15:done="0"/>
  <w15:commentEx w15:paraId="17B4096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08E3" w:rsidRDefault="00A308E3" w:rsidP="00FA1293">
      <w:r>
        <w:separator/>
      </w:r>
    </w:p>
  </w:endnote>
  <w:endnote w:type="continuationSeparator" w:id="0">
    <w:p w:rsidR="00A308E3" w:rsidRDefault="00A308E3" w:rsidP="00FA1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mp;#24494">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08E3" w:rsidRDefault="00A308E3" w:rsidP="00FA1293">
      <w:r>
        <w:separator/>
      </w:r>
    </w:p>
  </w:footnote>
  <w:footnote w:type="continuationSeparator" w:id="0">
    <w:p w:rsidR="00A308E3" w:rsidRDefault="00A308E3" w:rsidP="00FA12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26221"/>
    <w:multiLevelType w:val="hybridMultilevel"/>
    <w:tmpl w:val="0FC43CAA"/>
    <w:lvl w:ilvl="0" w:tplc="04090011">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254064"/>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43F1DC3"/>
    <w:multiLevelType w:val="hybridMultilevel"/>
    <w:tmpl w:val="D12C1A02"/>
    <w:lvl w:ilvl="0" w:tplc="04090015">
      <w:start w:val="1"/>
      <w:numFmt w:val="upp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nsid w:val="04B3076B"/>
    <w:multiLevelType w:val="hybridMultilevel"/>
    <w:tmpl w:val="6608C4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5B228DC"/>
    <w:multiLevelType w:val="hybridMultilevel"/>
    <w:tmpl w:val="F8068C02"/>
    <w:lvl w:ilvl="0" w:tplc="04090015">
      <w:start w:val="1"/>
      <w:numFmt w:val="upperLetter"/>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59133D"/>
    <w:multiLevelType w:val="hybridMultilevel"/>
    <w:tmpl w:val="F8068C02"/>
    <w:lvl w:ilvl="0" w:tplc="04090015">
      <w:start w:val="1"/>
      <w:numFmt w:val="upperLetter"/>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8772F1"/>
    <w:multiLevelType w:val="hybridMultilevel"/>
    <w:tmpl w:val="3012A580"/>
    <w:lvl w:ilvl="0" w:tplc="B0A2C5D6">
      <w:start w:val="1"/>
      <w:numFmt w:val="upperLetter"/>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
    <w:nsid w:val="0BD22A8F"/>
    <w:multiLevelType w:val="hybridMultilevel"/>
    <w:tmpl w:val="6A9EC3CE"/>
    <w:lvl w:ilvl="0" w:tplc="C0FC1FBA">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F696277"/>
    <w:multiLevelType w:val="hybridMultilevel"/>
    <w:tmpl w:val="173E2C58"/>
    <w:lvl w:ilvl="0" w:tplc="04090015">
      <w:start w:val="1"/>
      <w:numFmt w:val="upp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9">
    <w:nsid w:val="175F4463"/>
    <w:multiLevelType w:val="hybridMultilevel"/>
    <w:tmpl w:val="231AE8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82F093F"/>
    <w:multiLevelType w:val="hybridMultilevel"/>
    <w:tmpl w:val="5AFA9F38"/>
    <w:lvl w:ilvl="0" w:tplc="78ACEB8C">
      <w:start w:val="1"/>
      <w:numFmt w:val="lowerLetter"/>
      <w:lvlText w:val="%1."/>
      <w:lvlJc w:val="left"/>
      <w:pPr>
        <w:ind w:left="780" w:hanging="420"/>
      </w:pPr>
      <w:rPr>
        <w:rFonts w:hint="eastAsia"/>
      </w:rPr>
    </w:lvl>
    <w:lvl w:ilvl="1" w:tplc="04090009">
      <w:start w:val="1"/>
      <w:numFmt w:val="bullet"/>
      <w:lvlText w:val=""/>
      <w:lvlJc w:val="left"/>
      <w:pPr>
        <w:ind w:left="1140" w:hanging="360"/>
      </w:pPr>
      <w:rPr>
        <w:rFonts w:ascii="Wingdings" w:hAnsi="Wingdings" w:hint="default"/>
      </w:rPr>
    </w:lvl>
    <w:lvl w:ilvl="2" w:tplc="BC06A52C">
      <w:start w:val="1"/>
      <w:numFmt w:val="decimal"/>
      <w:lvlText w:val="(%3)"/>
      <w:lvlJc w:val="left"/>
      <w:pPr>
        <w:ind w:left="644" w:hanging="360"/>
      </w:pPr>
      <w:rPr>
        <w:rFonts w:hint="default"/>
      </w:r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1BD318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1BD73D2F"/>
    <w:multiLevelType w:val="hybridMultilevel"/>
    <w:tmpl w:val="6E9AA9BC"/>
    <w:lvl w:ilvl="0" w:tplc="F0E4E1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CFA5754"/>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D1E50BF"/>
    <w:multiLevelType w:val="hybridMultilevel"/>
    <w:tmpl w:val="3F7CF8D8"/>
    <w:lvl w:ilvl="0" w:tplc="F858EF46">
      <w:start w:val="1"/>
      <w:numFmt w:val="lowerLetter"/>
      <w:lvlText w:val="%1."/>
      <w:lvlJc w:val="left"/>
      <w:pPr>
        <w:ind w:left="1675" w:hanging="420"/>
      </w:pPr>
      <w:rPr>
        <w:rFonts w:hint="eastAsia"/>
      </w:rPr>
    </w:lvl>
    <w:lvl w:ilvl="1" w:tplc="04090019">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5">
    <w:nsid w:val="1D4D3ED8"/>
    <w:multiLevelType w:val="hybridMultilevel"/>
    <w:tmpl w:val="EDD0E9A4"/>
    <w:lvl w:ilvl="0" w:tplc="04090011">
      <w:start w:val="1"/>
      <w:numFmt w:val="decimal"/>
      <w:lvlText w:val="%1)"/>
      <w:lvlJc w:val="left"/>
      <w:pPr>
        <w:ind w:left="1497" w:hanging="420"/>
      </w:pPr>
    </w:lvl>
    <w:lvl w:ilvl="1" w:tplc="04090011">
      <w:start w:val="1"/>
      <w:numFmt w:val="decimal"/>
      <w:lvlText w:val="%2)"/>
      <w:lvlJc w:val="left"/>
      <w:pPr>
        <w:ind w:left="1917" w:hanging="420"/>
      </w:pPr>
    </w:lvl>
    <w:lvl w:ilvl="2" w:tplc="B7EA1518">
      <w:start w:val="1"/>
      <w:numFmt w:val="upperLetter"/>
      <w:lvlText w:val="%3、"/>
      <w:lvlJc w:val="left"/>
      <w:pPr>
        <w:ind w:left="786" w:hanging="360"/>
      </w:pPr>
      <w:rPr>
        <w:rFonts w:hint="default"/>
      </w:rPr>
    </w:lvl>
    <w:lvl w:ilvl="3" w:tplc="A9FCB3E8">
      <w:start w:val="1"/>
      <w:numFmt w:val="lowerLetter"/>
      <w:lvlText w:val="%4、"/>
      <w:lvlJc w:val="left"/>
      <w:pPr>
        <w:ind w:left="786" w:hanging="360"/>
      </w:pPr>
      <w:rPr>
        <w:rFonts w:hint="default"/>
      </w:rPr>
    </w:lvl>
    <w:lvl w:ilvl="4" w:tplc="04090019">
      <w:start w:val="1"/>
      <w:numFmt w:val="lowerLetter"/>
      <w:lvlText w:val="%5)"/>
      <w:lvlJc w:val="left"/>
      <w:pPr>
        <w:ind w:left="1413" w:hanging="420"/>
      </w:pPr>
    </w:lvl>
    <w:lvl w:ilvl="5" w:tplc="793C5E5C">
      <w:start w:val="1"/>
      <w:numFmt w:val="decimal"/>
      <w:lvlText w:val="(%6)"/>
      <w:lvlJc w:val="left"/>
      <w:pPr>
        <w:ind w:left="360" w:hanging="360"/>
      </w:pPr>
      <w:rPr>
        <w:rFonts w:hint="default"/>
      </w:rPr>
    </w:lvl>
    <w:lvl w:ilvl="6" w:tplc="F858EF46">
      <w:start w:val="1"/>
      <w:numFmt w:val="lowerLetter"/>
      <w:lvlText w:val="%7."/>
      <w:lvlJc w:val="left"/>
      <w:pPr>
        <w:ind w:left="846" w:hanging="420"/>
      </w:pPr>
      <w:rPr>
        <w:rFonts w:hint="eastAsia"/>
      </w:rPr>
    </w:lvl>
    <w:lvl w:ilvl="7" w:tplc="04090019" w:tentative="1">
      <w:start w:val="1"/>
      <w:numFmt w:val="lowerLetter"/>
      <w:lvlText w:val="%8)"/>
      <w:lvlJc w:val="left"/>
      <w:pPr>
        <w:ind w:left="4437" w:hanging="420"/>
      </w:pPr>
    </w:lvl>
    <w:lvl w:ilvl="8" w:tplc="0409001B" w:tentative="1">
      <w:start w:val="1"/>
      <w:numFmt w:val="lowerRoman"/>
      <w:lvlText w:val="%9."/>
      <w:lvlJc w:val="right"/>
      <w:pPr>
        <w:ind w:left="4857" w:hanging="420"/>
      </w:pPr>
    </w:lvl>
  </w:abstractNum>
  <w:abstractNum w:abstractNumId="16">
    <w:nsid w:val="1E154BC9"/>
    <w:multiLevelType w:val="hybridMultilevel"/>
    <w:tmpl w:val="8BAE042C"/>
    <w:lvl w:ilvl="0" w:tplc="796A32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20C1507C"/>
    <w:multiLevelType w:val="hybridMultilevel"/>
    <w:tmpl w:val="C004D41A"/>
    <w:lvl w:ilvl="0" w:tplc="F858EF46">
      <w:start w:val="1"/>
      <w:numFmt w:val="lowerLetter"/>
      <w:lvlText w:val="%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8">
    <w:nsid w:val="26413982"/>
    <w:multiLevelType w:val="hybridMultilevel"/>
    <w:tmpl w:val="CD083700"/>
    <w:lvl w:ilvl="0" w:tplc="04090011">
      <w:start w:val="1"/>
      <w:numFmt w:val="decimal"/>
      <w:lvlText w:val="%1)"/>
      <w:lvlJc w:val="left"/>
      <w:pPr>
        <w:ind w:left="835" w:hanging="420"/>
      </w:pPr>
    </w:lvl>
    <w:lvl w:ilvl="1" w:tplc="04090015">
      <w:start w:val="1"/>
      <w:numFmt w:val="upperLetter"/>
      <w:lvlText w:val="%2."/>
      <w:lvlJc w:val="left"/>
      <w:pPr>
        <w:ind w:left="1255" w:hanging="420"/>
      </w:pPr>
    </w:lvl>
    <w:lvl w:ilvl="2" w:tplc="F858EF46">
      <w:start w:val="1"/>
      <w:numFmt w:val="lowerLetter"/>
      <w:lvlText w:val="%3."/>
      <w:lvlJc w:val="left"/>
      <w:pPr>
        <w:ind w:left="1675" w:hanging="420"/>
      </w:pPr>
      <w:rPr>
        <w:rFonts w:hint="eastAsia"/>
      </w:rPr>
    </w:lvl>
    <w:lvl w:ilvl="3" w:tplc="58844C36">
      <w:start w:val="3"/>
      <w:numFmt w:val="decimal"/>
      <w:lvlText w:val="第"/>
      <w:lvlJc w:val="left"/>
      <w:pPr>
        <w:ind w:left="5245" w:hanging="3570"/>
      </w:pPr>
      <w:rPr>
        <w:rFonts w:ascii="Times New Roman" w:hAnsi="Times New Roman" w:cs="Times New Roman" w:hint="default"/>
      </w:r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9">
    <w:nsid w:val="26B06DCC"/>
    <w:multiLevelType w:val="hybridMultilevel"/>
    <w:tmpl w:val="FB80EF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27202934"/>
    <w:multiLevelType w:val="hybridMultilevel"/>
    <w:tmpl w:val="6A9EC3CE"/>
    <w:lvl w:ilvl="0" w:tplc="C0FC1FBA">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284A50B4"/>
    <w:multiLevelType w:val="hybridMultilevel"/>
    <w:tmpl w:val="B8562D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3DD5FAC"/>
    <w:multiLevelType w:val="hybridMultilevel"/>
    <w:tmpl w:val="173E2C58"/>
    <w:lvl w:ilvl="0" w:tplc="04090015">
      <w:start w:val="1"/>
      <w:numFmt w:val="upperLetter"/>
      <w:lvlText w:val="%1."/>
      <w:lvlJc w:val="left"/>
      <w:pPr>
        <w:ind w:left="1266" w:hanging="420"/>
      </w:pPr>
    </w:lvl>
    <w:lvl w:ilvl="1" w:tplc="04090019">
      <w:start w:val="1"/>
      <w:numFmt w:val="lowerLetter"/>
      <w:lvlText w:val="%2)"/>
      <w:lvlJc w:val="left"/>
      <w:pPr>
        <w:ind w:left="1686" w:hanging="420"/>
      </w:pPr>
    </w:lvl>
    <w:lvl w:ilvl="2" w:tplc="0409001B">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23">
    <w:nsid w:val="34DC29F4"/>
    <w:multiLevelType w:val="hybridMultilevel"/>
    <w:tmpl w:val="7A0EF23C"/>
    <w:lvl w:ilvl="0" w:tplc="04090011">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4">
    <w:nsid w:val="35194A4A"/>
    <w:multiLevelType w:val="hybridMultilevel"/>
    <w:tmpl w:val="946C7C36"/>
    <w:lvl w:ilvl="0" w:tplc="C6A41C9C">
      <w:start w:val="1"/>
      <w:numFmt w:val="decimal"/>
      <w:lvlText w:val="(%1)"/>
      <w:lvlJc w:val="right"/>
      <w:pPr>
        <w:ind w:left="126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A865DFD"/>
    <w:multiLevelType w:val="hybridMultilevel"/>
    <w:tmpl w:val="B9CEA0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1A801E6"/>
    <w:multiLevelType w:val="hybridMultilevel"/>
    <w:tmpl w:val="2BF605BC"/>
    <w:lvl w:ilvl="0" w:tplc="04090015">
      <w:start w:val="1"/>
      <w:numFmt w:val="upperLetter"/>
      <w:lvlText w:val="%1."/>
      <w:lvlJc w:val="left"/>
      <w:pPr>
        <w:ind w:left="1259" w:hanging="420"/>
      </w:pPr>
    </w:lvl>
    <w:lvl w:ilvl="1" w:tplc="18668140">
      <w:start w:val="1"/>
      <w:numFmt w:val="decimal"/>
      <w:lvlText w:val="%2）"/>
      <w:lvlJc w:val="left"/>
      <w:pPr>
        <w:ind w:left="786" w:hanging="360"/>
      </w:pPr>
      <w:rPr>
        <w:rFonts w:hint="default"/>
      </w:r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27">
    <w:nsid w:val="434853CF"/>
    <w:multiLevelType w:val="hybridMultilevel"/>
    <w:tmpl w:val="4C3614E6"/>
    <w:lvl w:ilvl="0" w:tplc="31CA62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4F23640"/>
    <w:multiLevelType w:val="hybridMultilevel"/>
    <w:tmpl w:val="0B94792A"/>
    <w:lvl w:ilvl="0" w:tplc="BC06A52C">
      <w:start w:val="1"/>
      <w:numFmt w:val="decimal"/>
      <w:lvlText w:val="(%1)"/>
      <w:lvlJc w:val="left"/>
      <w:pPr>
        <w:ind w:left="644" w:hanging="360"/>
      </w:pPr>
      <w:rPr>
        <w:rFonts w:hint="default"/>
      </w:rPr>
    </w:lvl>
    <w:lvl w:ilvl="1" w:tplc="04090019">
      <w:start w:val="1"/>
      <w:numFmt w:val="lowerLetter"/>
      <w:lvlText w:val="%2)"/>
      <w:lvlJc w:val="left"/>
      <w:pPr>
        <w:ind w:left="1130" w:hanging="420"/>
      </w:pPr>
    </w:lvl>
    <w:lvl w:ilvl="2" w:tplc="0409001B">
      <w:start w:val="1"/>
      <w:numFmt w:val="lowerRoman"/>
      <w:lvlText w:val="%3."/>
      <w:lvlJc w:val="right"/>
      <w:pPr>
        <w:ind w:left="1555" w:hanging="420"/>
      </w:pPr>
    </w:lvl>
    <w:lvl w:ilvl="3" w:tplc="0409000F">
      <w:start w:val="1"/>
      <w:numFmt w:val="decimal"/>
      <w:lvlText w:val="%4."/>
      <w:lvlJc w:val="left"/>
      <w:pPr>
        <w:ind w:left="19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5D52E43"/>
    <w:multiLevelType w:val="hybridMultilevel"/>
    <w:tmpl w:val="0E1CBE6C"/>
    <w:lvl w:ilvl="0" w:tplc="04090009">
      <w:start w:val="1"/>
      <w:numFmt w:val="bullet"/>
      <w:lvlText w:val=""/>
      <w:lvlJc w:val="left"/>
      <w:pPr>
        <w:ind w:left="1206" w:hanging="420"/>
      </w:pPr>
      <w:rPr>
        <w:rFonts w:ascii="Wingdings" w:hAnsi="Wingdings" w:hint="default"/>
      </w:rPr>
    </w:lvl>
    <w:lvl w:ilvl="1" w:tplc="04090003" w:tentative="1">
      <w:start w:val="1"/>
      <w:numFmt w:val="bullet"/>
      <w:lvlText w:val=""/>
      <w:lvlJc w:val="left"/>
      <w:pPr>
        <w:ind w:left="1626" w:hanging="420"/>
      </w:pPr>
      <w:rPr>
        <w:rFonts w:ascii="Wingdings" w:hAnsi="Wingdings" w:hint="default"/>
      </w:rPr>
    </w:lvl>
    <w:lvl w:ilvl="2" w:tplc="04090005" w:tentative="1">
      <w:start w:val="1"/>
      <w:numFmt w:val="bullet"/>
      <w:lvlText w:val=""/>
      <w:lvlJc w:val="left"/>
      <w:pPr>
        <w:ind w:left="2046" w:hanging="420"/>
      </w:pPr>
      <w:rPr>
        <w:rFonts w:ascii="Wingdings" w:hAnsi="Wingdings" w:hint="default"/>
      </w:rPr>
    </w:lvl>
    <w:lvl w:ilvl="3" w:tplc="04090001" w:tentative="1">
      <w:start w:val="1"/>
      <w:numFmt w:val="bullet"/>
      <w:lvlText w:val=""/>
      <w:lvlJc w:val="left"/>
      <w:pPr>
        <w:ind w:left="2466" w:hanging="420"/>
      </w:pPr>
      <w:rPr>
        <w:rFonts w:ascii="Wingdings" w:hAnsi="Wingdings" w:hint="default"/>
      </w:rPr>
    </w:lvl>
    <w:lvl w:ilvl="4" w:tplc="04090003" w:tentative="1">
      <w:start w:val="1"/>
      <w:numFmt w:val="bullet"/>
      <w:lvlText w:val=""/>
      <w:lvlJc w:val="left"/>
      <w:pPr>
        <w:ind w:left="2886" w:hanging="420"/>
      </w:pPr>
      <w:rPr>
        <w:rFonts w:ascii="Wingdings" w:hAnsi="Wingdings" w:hint="default"/>
      </w:rPr>
    </w:lvl>
    <w:lvl w:ilvl="5" w:tplc="04090005" w:tentative="1">
      <w:start w:val="1"/>
      <w:numFmt w:val="bullet"/>
      <w:lvlText w:val=""/>
      <w:lvlJc w:val="left"/>
      <w:pPr>
        <w:ind w:left="3306" w:hanging="420"/>
      </w:pPr>
      <w:rPr>
        <w:rFonts w:ascii="Wingdings" w:hAnsi="Wingdings" w:hint="default"/>
      </w:rPr>
    </w:lvl>
    <w:lvl w:ilvl="6" w:tplc="04090001" w:tentative="1">
      <w:start w:val="1"/>
      <w:numFmt w:val="bullet"/>
      <w:lvlText w:val=""/>
      <w:lvlJc w:val="left"/>
      <w:pPr>
        <w:ind w:left="3726" w:hanging="420"/>
      </w:pPr>
      <w:rPr>
        <w:rFonts w:ascii="Wingdings" w:hAnsi="Wingdings" w:hint="default"/>
      </w:rPr>
    </w:lvl>
    <w:lvl w:ilvl="7" w:tplc="04090003" w:tentative="1">
      <w:start w:val="1"/>
      <w:numFmt w:val="bullet"/>
      <w:lvlText w:val=""/>
      <w:lvlJc w:val="left"/>
      <w:pPr>
        <w:ind w:left="4146" w:hanging="420"/>
      </w:pPr>
      <w:rPr>
        <w:rFonts w:ascii="Wingdings" w:hAnsi="Wingdings" w:hint="default"/>
      </w:rPr>
    </w:lvl>
    <w:lvl w:ilvl="8" w:tplc="04090005" w:tentative="1">
      <w:start w:val="1"/>
      <w:numFmt w:val="bullet"/>
      <w:lvlText w:val=""/>
      <w:lvlJc w:val="left"/>
      <w:pPr>
        <w:ind w:left="4566" w:hanging="420"/>
      </w:pPr>
      <w:rPr>
        <w:rFonts w:ascii="Wingdings" w:hAnsi="Wingdings" w:hint="default"/>
      </w:rPr>
    </w:lvl>
  </w:abstractNum>
  <w:abstractNum w:abstractNumId="30">
    <w:nsid w:val="47A967DB"/>
    <w:multiLevelType w:val="hybridMultilevel"/>
    <w:tmpl w:val="D00616F2"/>
    <w:lvl w:ilvl="0" w:tplc="474A4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C437544"/>
    <w:multiLevelType w:val="hybridMultilevel"/>
    <w:tmpl w:val="E0326530"/>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32">
    <w:nsid w:val="4E2E7377"/>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4F2C045C"/>
    <w:multiLevelType w:val="hybridMultilevel"/>
    <w:tmpl w:val="D9BEF0EE"/>
    <w:lvl w:ilvl="0" w:tplc="FFFFFFFF">
      <w:start w:val="1"/>
      <w:numFmt w:val="bullet"/>
      <w:lvlText w:val=""/>
      <w:lvlJc w:val="left"/>
      <w:pPr>
        <w:tabs>
          <w:tab w:val="num" w:pos="703"/>
        </w:tabs>
        <w:ind w:left="703" w:hanging="420"/>
      </w:pPr>
      <w:rPr>
        <w:rFonts w:ascii="Wingdings" w:hAnsi="Wingdings" w:hint="default"/>
      </w:rPr>
    </w:lvl>
    <w:lvl w:ilvl="1" w:tplc="FFFFFFFF">
      <w:start w:val="1"/>
      <w:numFmt w:val="bullet"/>
      <w:lvlText w:val=""/>
      <w:lvlJc w:val="left"/>
      <w:pPr>
        <w:tabs>
          <w:tab w:val="num" w:pos="1123"/>
        </w:tabs>
        <w:ind w:left="1123" w:hanging="420"/>
      </w:pPr>
      <w:rPr>
        <w:rFonts w:ascii="Wingdings" w:hAnsi="Wingdings" w:hint="default"/>
      </w:r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34">
    <w:nsid w:val="539C42D0"/>
    <w:multiLevelType w:val="hybridMultilevel"/>
    <w:tmpl w:val="33A6D62E"/>
    <w:lvl w:ilvl="0" w:tplc="04090015">
      <w:start w:val="1"/>
      <w:numFmt w:val="upperLetter"/>
      <w:lvlText w:val="%1."/>
      <w:lvlJc w:val="left"/>
      <w:pPr>
        <w:ind w:left="1129" w:hanging="420"/>
      </w:p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35">
    <w:nsid w:val="551011E5"/>
    <w:multiLevelType w:val="hybridMultilevel"/>
    <w:tmpl w:val="05C010B8"/>
    <w:lvl w:ilvl="0" w:tplc="04090011">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36">
    <w:nsid w:val="5C34018D"/>
    <w:multiLevelType w:val="hybridMultilevel"/>
    <w:tmpl w:val="53126220"/>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7">
    <w:nsid w:val="5D541EFC"/>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65E01C0E"/>
    <w:multiLevelType w:val="hybridMultilevel"/>
    <w:tmpl w:val="E26E15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nsid w:val="6C5E19D8"/>
    <w:multiLevelType w:val="hybridMultilevel"/>
    <w:tmpl w:val="25DA6F04"/>
    <w:lvl w:ilvl="0" w:tplc="04090015">
      <w:start w:val="1"/>
      <w:numFmt w:val="upp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6FBA72D7"/>
    <w:multiLevelType w:val="hybridMultilevel"/>
    <w:tmpl w:val="EF3439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19F28FE"/>
    <w:multiLevelType w:val="hybridMultilevel"/>
    <w:tmpl w:val="0FC43CAA"/>
    <w:lvl w:ilvl="0" w:tplc="04090011">
      <w:start w:val="1"/>
      <w:numFmt w:val="decimal"/>
      <w:lvlText w:val="%1)"/>
      <w:lvlJc w:val="left"/>
      <w:pPr>
        <w:ind w:left="840" w:hanging="420"/>
      </w:pPr>
    </w:lvl>
    <w:lvl w:ilvl="1" w:tplc="04090015">
      <w:start w:val="1"/>
      <w:numFmt w:val="upp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723371E7"/>
    <w:multiLevelType w:val="hybridMultilevel"/>
    <w:tmpl w:val="0FC43CAA"/>
    <w:lvl w:ilvl="0" w:tplc="04090011">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3427D22"/>
    <w:multiLevelType w:val="hybridMultilevel"/>
    <w:tmpl w:val="87485282"/>
    <w:lvl w:ilvl="0" w:tplc="E052508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4">
    <w:nsid w:val="73893092"/>
    <w:multiLevelType w:val="hybridMultilevel"/>
    <w:tmpl w:val="D00616F2"/>
    <w:lvl w:ilvl="0" w:tplc="474A4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4DA2EB0"/>
    <w:multiLevelType w:val="hybridMultilevel"/>
    <w:tmpl w:val="C4D25398"/>
    <w:lvl w:ilvl="0" w:tplc="F858EF46">
      <w:start w:val="1"/>
      <w:numFmt w:val="lowerLetter"/>
      <w:lvlText w:val="%1."/>
      <w:lvlJc w:val="left"/>
      <w:pPr>
        <w:ind w:left="1206" w:hanging="420"/>
      </w:pPr>
      <w:rPr>
        <w:rFonts w:hint="eastAsia"/>
      </w:rPr>
    </w:lvl>
    <w:lvl w:ilvl="1" w:tplc="04090019">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46">
    <w:nsid w:val="75796CBB"/>
    <w:multiLevelType w:val="hybridMultilevel"/>
    <w:tmpl w:val="F3E65392"/>
    <w:lvl w:ilvl="0" w:tplc="CE1EDFD4">
      <w:start w:val="1"/>
      <w:numFmt w:val="lowerLetter"/>
      <w:lvlText w:val="（%1）"/>
      <w:lvlJc w:val="left"/>
      <w:pPr>
        <w:ind w:left="1200" w:hanging="720"/>
      </w:pPr>
      <w:rPr>
        <w:rFonts w:hint="default"/>
        <w:lang w:val="en-US"/>
      </w:rPr>
    </w:lvl>
    <w:lvl w:ilvl="1" w:tplc="0409001B">
      <w:start w:val="1"/>
      <w:numFmt w:val="lowerRoman"/>
      <w:lvlText w:val="%2."/>
      <w:lvlJc w:val="righ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nsid w:val="7BB34E85"/>
    <w:multiLevelType w:val="hybridMultilevel"/>
    <w:tmpl w:val="E552F8A0"/>
    <w:lvl w:ilvl="0" w:tplc="EF461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0"/>
  </w:num>
  <w:num w:numId="2">
    <w:abstractNumId w:val="34"/>
  </w:num>
  <w:num w:numId="3">
    <w:abstractNumId w:val="47"/>
  </w:num>
  <w:num w:numId="4">
    <w:abstractNumId w:val="26"/>
  </w:num>
  <w:num w:numId="5">
    <w:abstractNumId w:val="15"/>
  </w:num>
  <w:num w:numId="6">
    <w:abstractNumId w:val="39"/>
  </w:num>
  <w:num w:numId="7">
    <w:abstractNumId w:val="10"/>
  </w:num>
  <w:num w:numId="8">
    <w:abstractNumId w:val="36"/>
  </w:num>
  <w:num w:numId="9">
    <w:abstractNumId w:val="31"/>
  </w:num>
  <w:num w:numId="10">
    <w:abstractNumId w:val="2"/>
  </w:num>
  <w:num w:numId="11">
    <w:abstractNumId w:val="25"/>
  </w:num>
  <w:num w:numId="12">
    <w:abstractNumId w:val="9"/>
  </w:num>
  <w:num w:numId="13">
    <w:abstractNumId w:val="4"/>
  </w:num>
  <w:num w:numId="14">
    <w:abstractNumId w:val="7"/>
  </w:num>
  <w:num w:numId="15">
    <w:abstractNumId w:val="3"/>
  </w:num>
  <w:num w:numId="16">
    <w:abstractNumId w:val="19"/>
  </w:num>
  <w:num w:numId="17">
    <w:abstractNumId w:val="5"/>
  </w:num>
  <w:num w:numId="18">
    <w:abstractNumId w:val="45"/>
  </w:num>
  <w:num w:numId="19">
    <w:abstractNumId w:val="20"/>
  </w:num>
  <w:num w:numId="20">
    <w:abstractNumId w:val="17"/>
  </w:num>
  <w:num w:numId="21">
    <w:abstractNumId w:val="41"/>
  </w:num>
  <w:num w:numId="22">
    <w:abstractNumId w:val="0"/>
  </w:num>
  <w:num w:numId="23">
    <w:abstractNumId w:val="42"/>
  </w:num>
  <w:num w:numId="24">
    <w:abstractNumId w:val="35"/>
  </w:num>
  <w:num w:numId="25">
    <w:abstractNumId w:val="6"/>
  </w:num>
  <w:num w:numId="26">
    <w:abstractNumId w:val="23"/>
  </w:num>
  <w:num w:numId="27">
    <w:abstractNumId w:val="8"/>
  </w:num>
  <w:num w:numId="28">
    <w:abstractNumId w:val="18"/>
  </w:num>
  <w:num w:numId="29">
    <w:abstractNumId w:val="14"/>
  </w:num>
  <w:num w:numId="30">
    <w:abstractNumId w:val="13"/>
  </w:num>
  <w:num w:numId="31">
    <w:abstractNumId w:val="40"/>
  </w:num>
  <w:num w:numId="32">
    <w:abstractNumId w:val="32"/>
  </w:num>
  <w:num w:numId="33">
    <w:abstractNumId w:val="37"/>
  </w:num>
  <w:num w:numId="34">
    <w:abstractNumId w:val="21"/>
  </w:num>
  <w:num w:numId="35">
    <w:abstractNumId w:val="1"/>
  </w:num>
  <w:num w:numId="36">
    <w:abstractNumId w:val="11"/>
  </w:num>
  <w:num w:numId="37">
    <w:abstractNumId w:val="38"/>
  </w:num>
  <w:num w:numId="38">
    <w:abstractNumId w:val="43"/>
  </w:num>
  <w:num w:numId="39">
    <w:abstractNumId w:val="44"/>
  </w:num>
  <w:num w:numId="40">
    <w:abstractNumId w:val="28"/>
  </w:num>
  <w:num w:numId="41">
    <w:abstractNumId w:val="22"/>
  </w:num>
  <w:num w:numId="42">
    <w:abstractNumId w:val="29"/>
  </w:num>
  <w:num w:numId="43">
    <w:abstractNumId w:val="24"/>
  </w:num>
  <w:num w:numId="44">
    <w:abstractNumId w:val="46"/>
  </w:num>
  <w:num w:numId="45">
    <w:abstractNumId w:val="3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7"/>
  </w:num>
  <w:num w:numId="47">
    <w:abstractNumId w:val="16"/>
  </w:num>
  <w:num w:numId="48">
    <w:abstractNumId w:val="12"/>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i zhao">
    <w15:presenceInfo w15:providerId="Windows Live" w15:userId="7c794cfde756b9c7"/>
  </w15:person>
  <w15:person w15:author="赵飞">
    <w15:presenceInfo w15:providerId="Windows Live" w15:userId="7c794cfde756b9c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4D70"/>
    <w:rsid w:val="00000D46"/>
    <w:rsid w:val="00007C4E"/>
    <w:rsid w:val="000148DE"/>
    <w:rsid w:val="00016B98"/>
    <w:rsid w:val="000176F3"/>
    <w:rsid w:val="00020B3E"/>
    <w:rsid w:val="00020C02"/>
    <w:rsid w:val="00021645"/>
    <w:rsid w:val="00022265"/>
    <w:rsid w:val="00025416"/>
    <w:rsid w:val="00030287"/>
    <w:rsid w:val="0003233B"/>
    <w:rsid w:val="00040D6C"/>
    <w:rsid w:val="000439F5"/>
    <w:rsid w:val="00044460"/>
    <w:rsid w:val="000452D8"/>
    <w:rsid w:val="00046086"/>
    <w:rsid w:val="00051A25"/>
    <w:rsid w:val="0006358D"/>
    <w:rsid w:val="00070DB2"/>
    <w:rsid w:val="00071CA5"/>
    <w:rsid w:val="0007444B"/>
    <w:rsid w:val="0009157A"/>
    <w:rsid w:val="00091B07"/>
    <w:rsid w:val="000949F9"/>
    <w:rsid w:val="00094EDF"/>
    <w:rsid w:val="000A54BF"/>
    <w:rsid w:val="000A6845"/>
    <w:rsid w:val="000B1C1D"/>
    <w:rsid w:val="000B44A3"/>
    <w:rsid w:val="000B47CE"/>
    <w:rsid w:val="000B7E1D"/>
    <w:rsid w:val="000C3D5A"/>
    <w:rsid w:val="000C6C3E"/>
    <w:rsid w:val="000D09CE"/>
    <w:rsid w:val="000D1C22"/>
    <w:rsid w:val="000D671B"/>
    <w:rsid w:val="000E564D"/>
    <w:rsid w:val="000F18FC"/>
    <w:rsid w:val="000F1D34"/>
    <w:rsid w:val="000F2A2C"/>
    <w:rsid w:val="000F38BA"/>
    <w:rsid w:val="000F51FC"/>
    <w:rsid w:val="001102B2"/>
    <w:rsid w:val="0011145E"/>
    <w:rsid w:val="00112514"/>
    <w:rsid w:val="00113FEB"/>
    <w:rsid w:val="001163F2"/>
    <w:rsid w:val="0011660B"/>
    <w:rsid w:val="0012158D"/>
    <w:rsid w:val="0012449B"/>
    <w:rsid w:val="001272FD"/>
    <w:rsid w:val="0012749D"/>
    <w:rsid w:val="001324EB"/>
    <w:rsid w:val="00147AFB"/>
    <w:rsid w:val="001517D2"/>
    <w:rsid w:val="00152D4E"/>
    <w:rsid w:val="00153B9A"/>
    <w:rsid w:val="00156E3B"/>
    <w:rsid w:val="00161553"/>
    <w:rsid w:val="0018135D"/>
    <w:rsid w:val="00182A76"/>
    <w:rsid w:val="001835E8"/>
    <w:rsid w:val="001838B6"/>
    <w:rsid w:val="00183E04"/>
    <w:rsid w:val="00185A47"/>
    <w:rsid w:val="00185D64"/>
    <w:rsid w:val="0018663A"/>
    <w:rsid w:val="001A16D6"/>
    <w:rsid w:val="001A1951"/>
    <w:rsid w:val="001A313D"/>
    <w:rsid w:val="001A35CE"/>
    <w:rsid w:val="001A54F8"/>
    <w:rsid w:val="001A5EE1"/>
    <w:rsid w:val="001A6126"/>
    <w:rsid w:val="001A62F5"/>
    <w:rsid w:val="001A694C"/>
    <w:rsid w:val="001B4293"/>
    <w:rsid w:val="001B489A"/>
    <w:rsid w:val="001C4C27"/>
    <w:rsid w:val="001D0FC2"/>
    <w:rsid w:val="001D621C"/>
    <w:rsid w:val="001E2970"/>
    <w:rsid w:val="001E38E9"/>
    <w:rsid w:val="001E4478"/>
    <w:rsid w:val="001E701B"/>
    <w:rsid w:val="001F2A3A"/>
    <w:rsid w:val="001F3B0F"/>
    <w:rsid w:val="001F5AF7"/>
    <w:rsid w:val="001F620D"/>
    <w:rsid w:val="00202054"/>
    <w:rsid w:val="0020258C"/>
    <w:rsid w:val="002027CD"/>
    <w:rsid w:val="00204A2E"/>
    <w:rsid w:val="00210B52"/>
    <w:rsid w:val="00211317"/>
    <w:rsid w:val="002124CE"/>
    <w:rsid w:val="002330DF"/>
    <w:rsid w:val="00234F9B"/>
    <w:rsid w:val="00242426"/>
    <w:rsid w:val="00244643"/>
    <w:rsid w:val="00244D9E"/>
    <w:rsid w:val="00244F85"/>
    <w:rsid w:val="002519C1"/>
    <w:rsid w:val="0025206C"/>
    <w:rsid w:val="002536A4"/>
    <w:rsid w:val="00257A39"/>
    <w:rsid w:val="00263E4A"/>
    <w:rsid w:val="0026450F"/>
    <w:rsid w:val="00267B16"/>
    <w:rsid w:val="00271CC6"/>
    <w:rsid w:val="002806A4"/>
    <w:rsid w:val="002812A4"/>
    <w:rsid w:val="00283A75"/>
    <w:rsid w:val="00287BB6"/>
    <w:rsid w:val="002917A4"/>
    <w:rsid w:val="00292D78"/>
    <w:rsid w:val="00294872"/>
    <w:rsid w:val="00297341"/>
    <w:rsid w:val="002A1D2F"/>
    <w:rsid w:val="002A46BA"/>
    <w:rsid w:val="002A6B20"/>
    <w:rsid w:val="002A754A"/>
    <w:rsid w:val="002B1F9A"/>
    <w:rsid w:val="002B2E8C"/>
    <w:rsid w:val="002C242E"/>
    <w:rsid w:val="002C5333"/>
    <w:rsid w:val="002C59BA"/>
    <w:rsid w:val="002C6081"/>
    <w:rsid w:val="002D238A"/>
    <w:rsid w:val="002D3AB8"/>
    <w:rsid w:val="002D7556"/>
    <w:rsid w:val="002E3427"/>
    <w:rsid w:val="002E77B7"/>
    <w:rsid w:val="002E7DD1"/>
    <w:rsid w:val="00300C7B"/>
    <w:rsid w:val="00303CC9"/>
    <w:rsid w:val="00304FB1"/>
    <w:rsid w:val="0031053B"/>
    <w:rsid w:val="00311C32"/>
    <w:rsid w:val="00320159"/>
    <w:rsid w:val="00322B47"/>
    <w:rsid w:val="00324E5A"/>
    <w:rsid w:val="0032762E"/>
    <w:rsid w:val="0033520C"/>
    <w:rsid w:val="00336154"/>
    <w:rsid w:val="00344428"/>
    <w:rsid w:val="00345F33"/>
    <w:rsid w:val="0035088B"/>
    <w:rsid w:val="003565D5"/>
    <w:rsid w:val="00356985"/>
    <w:rsid w:val="0036032B"/>
    <w:rsid w:val="003622B9"/>
    <w:rsid w:val="00362EC1"/>
    <w:rsid w:val="00364B24"/>
    <w:rsid w:val="003656A7"/>
    <w:rsid w:val="0037234C"/>
    <w:rsid w:val="00374D97"/>
    <w:rsid w:val="00374EDA"/>
    <w:rsid w:val="0037609A"/>
    <w:rsid w:val="00382D35"/>
    <w:rsid w:val="0038742E"/>
    <w:rsid w:val="003913AB"/>
    <w:rsid w:val="003A1669"/>
    <w:rsid w:val="003A2904"/>
    <w:rsid w:val="003A34DE"/>
    <w:rsid w:val="003B3CB0"/>
    <w:rsid w:val="003B6FED"/>
    <w:rsid w:val="003C248D"/>
    <w:rsid w:val="003D1A68"/>
    <w:rsid w:val="003E00D5"/>
    <w:rsid w:val="003E38D2"/>
    <w:rsid w:val="003F08DE"/>
    <w:rsid w:val="003F7E49"/>
    <w:rsid w:val="00403440"/>
    <w:rsid w:val="004100D2"/>
    <w:rsid w:val="00410715"/>
    <w:rsid w:val="00410797"/>
    <w:rsid w:val="0041135C"/>
    <w:rsid w:val="00413762"/>
    <w:rsid w:val="00415107"/>
    <w:rsid w:val="00424AB4"/>
    <w:rsid w:val="00425431"/>
    <w:rsid w:val="004268B9"/>
    <w:rsid w:val="0043463A"/>
    <w:rsid w:val="00436BD6"/>
    <w:rsid w:val="004404D8"/>
    <w:rsid w:val="0045035F"/>
    <w:rsid w:val="00454508"/>
    <w:rsid w:val="0045508B"/>
    <w:rsid w:val="00456F0C"/>
    <w:rsid w:val="00456F20"/>
    <w:rsid w:val="00460224"/>
    <w:rsid w:val="00460411"/>
    <w:rsid w:val="00462D91"/>
    <w:rsid w:val="0046309F"/>
    <w:rsid w:val="004653DF"/>
    <w:rsid w:val="0046707E"/>
    <w:rsid w:val="00475F8C"/>
    <w:rsid w:val="0047687E"/>
    <w:rsid w:val="004770CE"/>
    <w:rsid w:val="0048320E"/>
    <w:rsid w:val="0048426B"/>
    <w:rsid w:val="0048479E"/>
    <w:rsid w:val="004867EA"/>
    <w:rsid w:val="00486F9C"/>
    <w:rsid w:val="00496A5E"/>
    <w:rsid w:val="0049709A"/>
    <w:rsid w:val="004A25B8"/>
    <w:rsid w:val="004A5E79"/>
    <w:rsid w:val="004A62AE"/>
    <w:rsid w:val="004B0B68"/>
    <w:rsid w:val="004B2769"/>
    <w:rsid w:val="004B33C1"/>
    <w:rsid w:val="004B5886"/>
    <w:rsid w:val="004B649A"/>
    <w:rsid w:val="004B722B"/>
    <w:rsid w:val="004C4553"/>
    <w:rsid w:val="004D256A"/>
    <w:rsid w:val="004D6060"/>
    <w:rsid w:val="004E47E6"/>
    <w:rsid w:val="004F41CC"/>
    <w:rsid w:val="004F5116"/>
    <w:rsid w:val="00503025"/>
    <w:rsid w:val="00507D1C"/>
    <w:rsid w:val="00510C35"/>
    <w:rsid w:val="005211AC"/>
    <w:rsid w:val="00523A59"/>
    <w:rsid w:val="00524B23"/>
    <w:rsid w:val="00531CA0"/>
    <w:rsid w:val="00532D9C"/>
    <w:rsid w:val="00540E21"/>
    <w:rsid w:val="005415BC"/>
    <w:rsid w:val="00541840"/>
    <w:rsid w:val="0055438E"/>
    <w:rsid w:val="00556861"/>
    <w:rsid w:val="00563E31"/>
    <w:rsid w:val="005704C1"/>
    <w:rsid w:val="005754CF"/>
    <w:rsid w:val="00581282"/>
    <w:rsid w:val="00582512"/>
    <w:rsid w:val="00582FCA"/>
    <w:rsid w:val="00584AC6"/>
    <w:rsid w:val="00587B4B"/>
    <w:rsid w:val="00590E8D"/>
    <w:rsid w:val="0059293E"/>
    <w:rsid w:val="00597EAA"/>
    <w:rsid w:val="005A0BE2"/>
    <w:rsid w:val="005A4004"/>
    <w:rsid w:val="005A4435"/>
    <w:rsid w:val="005B45CB"/>
    <w:rsid w:val="005B5995"/>
    <w:rsid w:val="005B6D8B"/>
    <w:rsid w:val="005C169F"/>
    <w:rsid w:val="005C5DE6"/>
    <w:rsid w:val="005C65FA"/>
    <w:rsid w:val="005D564E"/>
    <w:rsid w:val="005D7210"/>
    <w:rsid w:val="005E046F"/>
    <w:rsid w:val="005E0581"/>
    <w:rsid w:val="005E0FED"/>
    <w:rsid w:val="005E6660"/>
    <w:rsid w:val="006009D1"/>
    <w:rsid w:val="006041C0"/>
    <w:rsid w:val="006043E0"/>
    <w:rsid w:val="006117F0"/>
    <w:rsid w:val="0061276A"/>
    <w:rsid w:val="00612DC2"/>
    <w:rsid w:val="00613BED"/>
    <w:rsid w:val="00615FCD"/>
    <w:rsid w:val="0061705C"/>
    <w:rsid w:val="0062069E"/>
    <w:rsid w:val="00622FBF"/>
    <w:rsid w:val="006239A6"/>
    <w:rsid w:val="006379FD"/>
    <w:rsid w:val="00645E2A"/>
    <w:rsid w:val="00647785"/>
    <w:rsid w:val="006511DC"/>
    <w:rsid w:val="00651D64"/>
    <w:rsid w:val="006557E0"/>
    <w:rsid w:val="00657365"/>
    <w:rsid w:val="00661D1D"/>
    <w:rsid w:val="00664E2B"/>
    <w:rsid w:val="00671A97"/>
    <w:rsid w:val="00676BDF"/>
    <w:rsid w:val="00680EF6"/>
    <w:rsid w:val="006861D5"/>
    <w:rsid w:val="006950EB"/>
    <w:rsid w:val="006964C9"/>
    <w:rsid w:val="006A0902"/>
    <w:rsid w:val="006A4630"/>
    <w:rsid w:val="006B2BAB"/>
    <w:rsid w:val="006C2A1C"/>
    <w:rsid w:val="006C30F6"/>
    <w:rsid w:val="006C4FA9"/>
    <w:rsid w:val="006C52F7"/>
    <w:rsid w:val="006D03D4"/>
    <w:rsid w:val="006D145E"/>
    <w:rsid w:val="006D41DB"/>
    <w:rsid w:val="006D65F9"/>
    <w:rsid w:val="006D7C71"/>
    <w:rsid w:val="006E180C"/>
    <w:rsid w:val="006E53E3"/>
    <w:rsid w:val="006F3A2A"/>
    <w:rsid w:val="006F3CE1"/>
    <w:rsid w:val="00700530"/>
    <w:rsid w:val="007044CF"/>
    <w:rsid w:val="00712D38"/>
    <w:rsid w:val="00720B5D"/>
    <w:rsid w:val="00722335"/>
    <w:rsid w:val="00726181"/>
    <w:rsid w:val="00732D5B"/>
    <w:rsid w:val="00733695"/>
    <w:rsid w:val="007414DC"/>
    <w:rsid w:val="00744D80"/>
    <w:rsid w:val="007530AB"/>
    <w:rsid w:val="007563BF"/>
    <w:rsid w:val="00760421"/>
    <w:rsid w:val="00761145"/>
    <w:rsid w:val="00762A55"/>
    <w:rsid w:val="007640B8"/>
    <w:rsid w:val="0076686C"/>
    <w:rsid w:val="00777C33"/>
    <w:rsid w:val="0078425A"/>
    <w:rsid w:val="00785023"/>
    <w:rsid w:val="007905BF"/>
    <w:rsid w:val="00791F11"/>
    <w:rsid w:val="00793EAA"/>
    <w:rsid w:val="00793F13"/>
    <w:rsid w:val="0079494B"/>
    <w:rsid w:val="007A1146"/>
    <w:rsid w:val="007A4AF9"/>
    <w:rsid w:val="007B0984"/>
    <w:rsid w:val="007B1008"/>
    <w:rsid w:val="007B1B1A"/>
    <w:rsid w:val="007C1094"/>
    <w:rsid w:val="007C2493"/>
    <w:rsid w:val="007C343D"/>
    <w:rsid w:val="007C34A2"/>
    <w:rsid w:val="007C3D25"/>
    <w:rsid w:val="007C54A8"/>
    <w:rsid w:val="007D10B3"/>
    <w:rsid w:val="007D1C4A"/>
    <w:rsid w:val="007D24C6"/>
    <w:rsid w:val="007D5385"/>
    <w:rsid w:val="007E1AC4"/>
    <w:rsid w:val="007E1CC5"/>
    <w:rsid w:val="007E330A"/>
    <w:rsid w:val="007E61DB"/>
    <w:rsid w:val="007F34A4"/>
    <w:rsid w:val="00801CF4"/>
    <w:rsid w:val="008108A0"/>
    <w:rsid w:val="00814B53"/>
    <w:rsid w:val="008258DA"/>
    <w:rsid w:val="0083614D"/>
    <w:rsid w:val="00841B0E"/>
    <w:rsid w:val="00845322"/>
    <w:rsid w:val="008505DF"/>
    <w:rsid w:val="00850D2E"/>
    <w:rsid w:val="00860003"/>
    <w:rsid w:val="008623C2"/>
    <w:rsid w:val="00871855"/>
    <w:rsid w:val="008753E4"/>
    <w:rsid w:val="00875CED"/>
    <w:rsid w:val="00877513"/>
    <w:rsid w:val="008806FC"/>
    <w:rsid w:val="0088361B"/>
    <w:rsid w:val="00884190"/>
    <w:rsid w:val="00886911"/>
    <w:rsid w:val="00891989"/>
    <w:rsid w:val="008A2F75"/>
    <w:rsid w:val="008B0388"/>
    <w:rsid w:val="008B0C60"/>
    <w:rsid w:val="008C3F30"/>
    <w:rsid w:val="008D0785"/>
    <w:rsid w:val="008E1A7D"/>
    <w:rsid w:val="008E59D4"/>
    <w:rsid w:val="008F5C4F"/>
    <w:rsid w:val="0090213A"/>
    <w:rsid w:val="009054F2"/>
    <w:rsid w:val="00907B0E"/>
    <w:rsid w:val="00920BE0"/>
    <w:rsid w:val="009229C1"/>
    <w:rsid w:val="0092317E"/>
    <w:rsid w:val="009251D7"/>
    <w:rsid w:val="00925D45"/>
    <w:rsid w:val="009261EA"/>
    <w:rsid w:val="009279F3"/>
    <w:rsid w:val="00930C12"/>
    <w:rsid w:val="00932D74"/>
    <w:rsid w:val="00934587"/>
    <w:rsid w:val="00942D4D"/>
    <w:rsid w:val="00944889"/>
    <w:rsid w:val="00944D70"/>
    <w:rsid w:val="009534AE"/>
    <w:rsid w:val="00956F41"/>
    <w:rsid w:val="0096607C"/>
    <w:rsid w:val="00966B8C"/>
    <w:rsid w:val="009723CF"/>
    <w:rsid w:val="00973056"/>
    <w:rsid w:val="009802CA"/>
    <w:rsid w:val="009818D0"/>
    <w:rsid w:val="00982717"/>
    <w:rsid w:val="0098576D"/>
    <w:rsid w:val="009870D6"/>
    <w:rsid w:val="00991564"/>
    <w:rsid w:val="00991799"/>
    <w:rsid w:val="009959C9"/>
    <w:rsid w:val="009A4612"/>
    <w:rsid w:val="009A61C7"/>
    <w:rsid w:val="009B0B58"/>
    <w:rsid w:val="009B2638"/>
    <w:rsid w:val="009C053E"/>
    <w:rsid w:val="009C47C6"/>
    <w:rsid w:val="009D0788"/>
    <w:rsid w:val="009D0CE5"/>
    <w:rsid w:val="009D15AC"/>
    <w:rsid w:val="009D1F8A"/>
    <w:rsid w:val="009D54D8"/>
    <w:rsid w:val="009D6D26"/>
    <w:rsid w:val="009E1B19"/>
    <w:rsid w:val="009E2A57"/>
    <w:rsid w:val="009E584B"/>
    <w:rsid w:val="009F145B"/>
    <w:rsid w:val="009F4B66"/>
    <w:rsid w:val="009F5E46"/>
    <w:rsid w:val="009F7D14"/>
    <w:rsid w:val="00A01661"/>
    <w:rsid w:val="00A02DF1"/>
    <w:rsid w:val="00A02E86"/>
    <w:rsid w:val="00A0670D"/>
    <w:rsid w:val="00A13F4D"/>
    <w:rsid w:val="00A1548D"/>
    <w:rsid w:val="00A16D43"/>
    <w:rsid w:val="00A23DB9"/>
    <w:rsid w:val="00A308E3"/>
    <w:rsid w:val="00A3398F"/>
    <w:rsid w:val="00A46F2A"/>
    <w:rsid w:val="00A528C3"/>
    <w:rsid w:val="00A52AA0"/>
    <w:rsid w:val="00A53E86"/>
    <w:rsid w:val="00A55111"/>
    <w:rsid w:val="00A60B93"/>
    <w:rsid w:val="00A6195C"/>
    <w:rsid w:val="00A64C6C"/>
    <w:rsid w:val="00A738F9"/>
    <w:rsid w:val="00A76B77"/>
    <w:rsid w:val="00A77059"/>
    <w:rsid w:val="00A821C6"/>
    <w:rsid w:val="00A83680"/>
    <w:rsid w:val="00A845F5"/>
    <w:rsid w:val="00A857F5"/>
    <w:rsid w:val="00A85F2D"/>
    <w:rsid w:val="00A9350F"/>
    <w:rsid w:val="00AA5DF9"/>
    <w:rsid w:val="00AA6BE2"/>
    <w:rsid w:val="00AB2AF3"/>
    <w:rsid w:val="00AB356F"/>
    <w:rsid w:val="00AB6D46"/>
    <w:rsid w:val="00AB719E"/>
    <w:rsid w:val="00AC3DE9"/>
    <w:rsid w:val="00AD0497"/>
    <w:rsid w:val="00AD6E19"/>
    <w:rsid w:val="00AE130F"/>
    <w:rsid w:val="00AF12D2"/>
    <w:rsid w:val="00AF173B"/>
    <w:rsid w:val="00AF44EE"/>
    <w:rsid w:val="00AF6BB1"/>
    <w:rsid w:val="00B03441"/>
    <w:rsid w:val="00B06E9E"/>
    <w:rsid w:val="00B1172A"/>
    <w:rsid w:val="00B12147"/>
    <w:rsid w:val="00B16778"/>
    <w:rsid w:val="00B221B6"/>
    <w:rsid w:val="00B2333A"/>
    <w:rsid w:val="00B23504"/>
    <w:rsid w:val="00B25370"/>
    <w:rsid w:val="00B32541"/>
    <w:rsid w:val="00B32B91"/>
    <w:rsid w:val="00B35A21"/>
    <w:rsid w:val="00B4453E"/>
    <w:rsid w:val="00B455C2"/>
    <w:rsid w:val="00B4638A"/>
    <w:rsid w:val="00B5255A"/>
    <w:rsid w:val="00B52D21"/>
    <w:rsid w:val="00B63890"/>
    <w:rsid w:val="00B66371"/>
    <w:rsid w:val="00B67A5B"/>
    <w:rsid w:val="00B71FA2"/>
    <w:rsid w:val="00B72F33"/>
    <w:rsid w:val="00B76712"/>
    <w:rsid w:val="00B803A3"/>
    <w:rsid w:val="00B83FB8"/>
    <w:rsid w:val="00B862BF"/>
    <w:rsid w:val="00B900A8"/>
    <w:rsid w:val="00B905D9"/>
    <w:rsid w:val="00B947BE"/>
    <w:rsid w:val="00BA1005"/>
    <w:rsid w:val="00BA32F5"/>
    <w:rsid w:val="00BA488F"/>
    <w:rsid w:val="00BA55E5"/>
    <w:rsid w:val="00BA74A7"/>
    <w:rsid w:val="00BB19B7"/>
    <w:rsid w:val="00BC0A39"/>
    <w:rsid w:val="00BC0B29"/>
    <w:rsid w:val="00BC12AB"/>
    <w:rsid w:val="00BC1DF0"/>
    <w:rsid w:val="00BC2CA2"/>
    <w:rsid w:val="00BC7175"/>
    <w:rsid w:val="00BC7F87"/>
    <w:rsid w:val="00BD0F17"/>
    <w:rsid w:val="00BD2C65"/>
    <w:rsid w:val="00BE2001"/>
    <w:rsid w:val="00BF1096"/>
    <w:rsid w:val="00BF1217"/>
    <w:rsid w:val="00BF1484"/>
    <w:rsid w:val="00C11854"/>
    <w:rsid w:val="00C14132"/>
    <w:rsid w:val="00C158E8"/>
    <w:rsid w:val="00C208D8"/>
    <w:rsid w:val="00C244C7"/>
    <w:rsid w:val="00C25B0A"/>
    <w:rsid w:val="00C32070"/>
    <w:rsid w:val="00C33367"/>
    <w:rsid w:val="00C40D14"/>
    <w:rsid w:val="00C414D7"/>
    <w:rsid w:val="00C439E9"/>
    <w:rsid w:val="00C4471B"/>
    <w:rsid w:val="00C45423"/>
    <w:rsid w:val="00C46428"/>
    <w:rsid w:val="00C51A6F"/>
    <w:rsid w:val="00C524E8"/>
    <w:rsid w:val="00C60CD8"/>
    <w:rsid w:val="00C6348A"/>
    <w:rsid w:val="00C67CE5"/>
    <w:rsid w:val="00C74C62"/>
    <w:rsid w:val="00C830FA"/>
    <w:rsid w:val="00C83322"/>
    <w:rsid w:val="00C8607C"/>
    <w:rsid w:val="00C902B6"/>
    <w:rsid w:val="00C92ADD"/>
    <w:rsid w:val="00CA1125"/>
    <w:rsid w:val="00CA2D11"/>
    <w:rsid w:val="00CB58A8"/>
    <w:rsid w:val="00CB76AA"/>
    <w:rsid w:val="00CB7820"/>
    <w:rsid w:val="00CC5636"/>
    <w:rsid w:val="00CD0755"/>
    <w:rsid w:val="00CD25C2"/>
    <w:rsid w:val="00CD28C6"/>
    <w:rsid w:val="00CD43B8"/>
    <w:rsid w:val="00CD67F2"/>
    <w:rsid w:val="00CD75B2"/>
    <w:rsid w:val="00CE02CC"/>
    <w:rsid w:val="00CE04FC"/>
    <w:rsid w:val="00CE36E9"/>
    <w:rsid w:val="00CE3779"/>
    <w:rsid w:val="00CE6914"/>
    <w:rsid w:val="00CE74AC"/>
    <w:rsid w:val="00CE761B"/>
    <w:rsid w:val="00CE7658"/>
    <w:rsid w:val="00CF1E1E"/>
    <w:rsid w:val="00D0144F"/>
    <w:rsid w:val="00D02EAE"/>
    <w:rsid w:val="00D02F34"/>
    <w:rsid w:val="00D067E8"/>
    <w:rsid w:val="00D11FD7"/>
    <w:rsid w:val="00D126D0"/>
    <w:rsid w:val="00D12C89"/>
    <w:rsid w:val="00D15033"/>
    <w:rsid w:val="00D15ADE"/>
    <w:rsid w:val="00D15D8B"/>
    <w:rsid w:val="00D205E3"/>
    <w:rsid w:val="00D21D6A"/>
    <w:rsid w:val="00D21E69"/>
    <w:rsid w:val="00D222AC"/>
    <w:rsid w:val="00D22CB0"/>
    <w:rsid w:val="00D23124"/>
    <w:rsid w:val="00D25532"/>
    <w:rsid w:val="00D264A6"/>
    <w:rsid w:val="00D31105"/>
    <w:rsid w:val="00D31FC7"/>
    <w:rsid w:val="00D344F3"/>
    <w:rsid w:val="00D36119"/>
    <w:rsid w:val="00D43A29"/>
    <w:rsid w:val="00D4493B"/>
    <w:rsid w:val="00D45CB7"/>
    <w:rsid w:val="00D4641C"/>
    <w:rsid w:val="00D565CB"/>
    <w:rsid w:val="00D61BC2"/>
    <w:rsid w:val="00D62B02"/>
    <w:rsid w:val="00D64E54"/>
    <w:rsid w:val="00D652BD"/>
    <w:rsid w:val="00D72A24"/>
    <w:rsid w:val="00D74DA9"/>
    <w:rsid w:val="00D75B8D"/>
    <w:rsid w:val="00D84D9C"/>
    <w:rsid w:val="00D864D3"/>
    <w:rsid w:val="00D900B1"/>
    <w:rsid w:val="00D938E4"/>
    <w:rsid w:val="00D97383"/>
    <w:rsid w:val="00DA5746"/>
    <w:rsid w:val="00DB6C7F"/>
    <w:rsid w:val="00DB7405"/>
    <w:rsid w:val="00DC5B11"/>
    <w:rsid w:val="00DC5F6E"/>
    <w:rsid w:val="00DD2F7A"/>
    <w:rsid w:val="00DD56F1"/>
    <w:rsid w:val="00DD72B3"/>
    <w:rsid w:val="00DE1B6B"/>
    <w:rsid w:val="00DE2B89"/>
    <w:rsid w:val="00DF0157"/>
    <w:rsid w:val="00DF128D"/>
    <w:rsid w:val="00DF3AFC"/>
    <w:rsid w:val="00DF6A91"/>
    <w:rsid w:val="00E00574"/>
    <w:rsid w:val="00E04779"/>
    <w:rsid w:val="00E055A2"/>
    <w:rsid w:val="00E21845"/>
    <w:rsid w:val="00E23008"/>
    <w:rsid w:val="00E26453"/>
    <w:rsid w:val="00E3008B"/>
    <w:rsid w:val="00E42392"/>
    <w:rsid w:val="00E5028A"/>
    <w:rsid w:val="00E5167B"/>
    <w:rsid w:val="00E536C5"/>
    <w:rsid w:val="00E56F6A"/>
    <w:rsid w:val="00E57CDB"/>
    <w:rsid w:val="00E61CA5"/>
    <w:rsid w:val="00E6374B"/>
    <w:rsid w:val="00E73F10"/>
    <w:rsid w:val="00E74D90"/>
    <w:rsid w:val="00E84FEF"/>
    <w:rsid w:val="00E92791"/>
    <w:rsid w:val="00E931A3"/>
    <w:rsid w:val="00EB00C9"/>
    <w:rsid w:val="00EB0703"/>
    <w:rsid w:val="00EB0E15"/>
    <w:rsid w:val="00EC232A"/>
    <w:rsid w:val="00EC329E"/>
    <w:rsid w:val="00EC7C5A"/>
    <w:rsid w:val="00ED110C"/>
    <w:rsid w:val="00EE02CB"/>
    <w:rsid w:val="00EE17D4"/>
    <w:rsid w:val="00EE31F3"/>
    <w:rsid w:val="00EE4691"/>
    <w:rsid w:val="00EE79A4"/>
    <w:rsid w:val="00EF0199"/>
    <w:rsid w:val="00EF0F7B"/>
    <w:rsid w:val="00EF1B1C"/>
    <w:rsid w:val="00EF4D6B"/>
    <w:rsid w:val="00EF5339"/>
    <w:rsid w:val="00EF597F"/>
    <w:rsid w:val="00EF69C9"/>
    <w:rsid w:val="00F0030C"/>
    <w:rsid w:val="00F14871"/>
    <w:rsid w:val="00F15C39"/>
    <w:rsid w:val="00F16046"/>
    <w:rsid w:val="00F17DFB"/>
    <w:rsid w:val="00F206EB"/>
    <w:rsid w:val="00F21B0F"/>
    <w:rsid w:val="00F21E00"/>
    <w:rsid w:val="00F24059"/>
    <w:rsid w:val="00F24427"/>
    <w:rsid w:val="00F27365"/>
    <w:rsid w:val="00F33E80"/>
    <w:rsid w:val="00F350B3"/>
    <w:rsid w:val="00F35B18"/>
    <w:rsid w:val="00F35B8D"/>
    <w:rsid w:val="00F35FF9"/>
    <w:rsid w:val="00F372BF"/>
    <w:rsid w:val="00F4428F"/>
    <w:rsid w:val="00F54A5C"/>
    <w:rsid w:val="00F56200"/>
    <w:rsid w:val="00F62570"/>
    <w:rsid w:val="00F62E3C"/>
    <w:rsid w:val="00F660F4"/>
    <w:rsid w:val="00F66C87"/>
    <w:rsid w:val="00F706C2"/>
    <w:rsid w:val="00F77429"/>
    <w:rsid w:val="00F80646"/>
    <w:rsid w:val="00F82176"/>
    <w:rsid w:val="00F86F2B"/>
    <w:rsid w:val="00F95222"/>
    <w:rsid w:val="00FA1293"/>
    <w:rsid w:val="00FA39FA"/>
    <w:rsid w:val="00FC0D4E"/>
    <w:rsid w:val="00FC2B8C"/>
    <w:rsid w:val="00FD08E5"/>
    <w:rsid w:val="00FD57BB"/>
    <w:rsid w:val="00FD6E95"/>
    <w:rsid w:val="00FD72EC"/>
    <w:rsid w:val="00FE1BB1"/>
    <w:rsid w:val="00FE22CC"/>
    <w:rsid w:val="00FE2BD7"/>
    <w:rsid w:val="00FE31BF"/>
    <w:rsid w:val="00FE5151"/>
    <w:rsid w:val="00FE7F9D"/>
    <w:rsid w:val="00FF077A"/>
    <w:rsid w:val="00FF269C"/>
    <w:rsid w:val="00FF526E"/>
    <w:rsid w:val="00FF7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158D"/>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rsid w:val="0012158D"/>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12158D"/>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46707E"/>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2158D"/>
    <w:rPr>
      <w:rFonts w:asciiTheme="majorHAnsi" w:eastAsiaTheme="majorEastAsia" w:hAnsiTheme="majorHAnsi" w:cstheme="majorBidi"/>
      <w:b/>
      <w:bCs/>
      <w:sz w:val="24"/>
      <w:szCs w:val="32"/>
    </w:rPr>
  </w:style>
  <w:style w:type="character" w:customStyle="1" w:styleId="1Char">
    <w:name w:val="标题 1 Char"/>
    <w:basedOn w:val="a0"/>
    <w:link w:val="1"/>
    <w:uiPriority w:val="9"/>
    <w:rsid w:val="0012158D"/>
    <w:rPr>
      <w:b/>
      <w:bCs/>
      <w:kern w:val="44"/>
      <w:sz w:val="28"/>
      <w:szCs w:val="44"/>
    </w:rPr>
  </w:style>
  <w:style w:type="character" w:customStyle="1" w:styleId="3Char">
    <w:name w:val="标题 3 Char"/>
    <w:basedOn w:val="a0"/>
    <w:link w:val="3"/>
    <w:uiPriority w:val="9"/>
    <w:rsid w:val="0012158D"/>
    <w:rPr>
      <w:b/>
      <w:bCs/>
      <w:szCs w:val="32"/>
    </w:rPr>
  </w:style>
  <w:style w:type="paragraph" w:styleId="a3">
    <w:name w:val="List Paragraph"/>
    <w:basedOn w:val="a"/>
    <w:uiPriority w:val="34"/>
    <w:qFormat/>
    <w:rsid w:val="003622B9"/>
    <w:pPr>
      <w:ind w:firstLineChars="200" w:firstLine="420"/>
    </w:pPr>
  </w:style>
  <w:style w:type="paragraph" w:styleId="a4">
    <w:name w:val="Balloon Text"/>
    <w:basedOn w:val="a"/>
    <w:link w:val="Char"/>
    <w:uiPriority w:val="99"/>
    <w:semiHidden/>
    <w:unhideWhenUsed/>
    <w:rsid w:val="00BF1096"/>
    <w:rPr>
      <w:sz w:val="16"/>
      <w:szCs w:val="16"/>
    </w:rPr>
  </w:style>
  <w:style w:type="character" w:customStyle="1" w:styleId="Char">
    <w:name w:val="批注框文本 Char"/>
    <w:basedOn w:val="a0"/>
    <w:link w:val="a4"/>
    <w:uiPriority w:val="99"/>
    <w:semiHidden/>
    <w:rsid w:val="00BF1096"/>
    <w:rPr>
      <w:sz w:val="16"/>
      <w:szCs w:val="16"/>
    </w:rPr>
  </w:style>
  <w:style w:type="paragraph" w:styleId="a5">
    <w:name w:val="header"/>
    <w:basedOn w:val="a"/>
    <w:link w:val="Char0"/>
    <w:uiPriority w:val="99"/>
    <w:unhideWhenUsed/>
    <w:rsid w:val="00FA12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A1293"/>
    <w:rPr>
      <w:sz w:val="18"/>
      <w:szCs w:val="18"/>
    </w:rPr>
  </w:style>
  <w:style w:type="paragraph" w:styleId="a6">
    <w:name w:val="footer"/>
    <w:basedOn w:val="a"/>
    <w:link w:val="Char1"/>
    <w:uiPriority w:val="99"/>
    <w:unhideWhenUsed/>
    <w:rsid w:val="00FA1293"/>
    <w:pPr>
      <w:tabs>
        <w:tab w:val="center" w:pos="4153"/>
        <w:tab w:val="right" w:pos="8306"/>
      </w:tabs>
      <w:snapToGrid w:val="0"/>
      <w:jc w:val="left"/>
    </w:pPr>
    <w:rPr>
      <w:sz w:val="18"/>
      <w:szCs w:val="18"/>
    </w:rPr>
  </w:style>
  <w:style w:type="character" w:customStyle="1" w:styleId="Char1">
    <w:name w:val="页脚 Char"/>
    <w:basedOn w:val="a0"/>
    <w:link w:val="a6"/>
    <w:uiPriority w:val="99"/>
    <w:rsid w:val="00FA1293"/>
    <w:rPr>
      <w:sz w:val="18"/>
      <w:szCs w:val="18"/>
    </w:rPr>
  </w:style>
  <w:style w:type="character" w:customStyle="1" w:styleId="4Char">
    <w:name w:val="标题 4 Char"/>
    <w:basedOn w:val="a0"/>
    <w:link w:val="4"/>
    <w:uiPriority w:val="9"/>
    <w:rsid w:val="0046707E"/>
    <w:rPr>
      <w:rFonts w:asciiTheme="majorHAnsi" w:eastAsiaTheme="majorEastAsia" w:hAnsiTheme="majorHAnsi" w:cstheme="majorBidi"/>
      <w:b/>
      <w:bCs/>
      <w:szCs w:val="28"/>
    </w:rPr>
  </w:style>
  <w:style w:type="paragraph" w:customStyle="1" w:styleId="10">
    <w:name w:val="列出段落1"/>
    <w:basedOn w:val="a"/>
    <w:uiPriority w:val="99"/>
    <w:qFormat/>
    <w:rsid w:val="004100D2"/>
    <w:pPr>
      <w:ind w:left="720"/>
    </w:pPr>
    <w:rPr>
      <w:rFonts w:ascii="Calibri" w:eastAsia="宋体" w:hAnsi="Calibri" w:cs="Times New Roman"/>
    </w:rPr>
  </w:style>
  <w:style w:type="character" w:styleId="a7">
    <w:name w:val="annotation reference"/>
    <w:basedOn w:val="a0"/>
    <w:uiPriority w:val="99"/>
    <w:semiHidden/>
    <w:unhideWhenUsed/>
    <w:rsid w:val="003913AB"/>
    <w:rPr>
      <w:sz w:val="21"/>
      <w:szCs w:val="21"/>
    </w:rPr>
  </w:style>
  <w:style w:type="paragraph" w:styleId="a8">
    <w:name w:val="annotation text"/>
    <w:basedOn w:val="a"/>
    <w:link w:val="Char2"/>
    <w:uiPriority w:val="99"/>
    <w:unhideWhenUsed/>
    <w:rsid w:val="003913AB"/>
    <w:pPr>
      <w:jc w:val="left"/>
    </w:pPr>
  </w:style>
  <w:style w:type="character" w:customStyle="1" w:styleId="Char2">
    <w:name w:val="批注文字 Char"/>
    <w:basedOn w:val="a0"/>
    <w:link w:val="a8"/>
    <w:uiPriority w:val="99"/>
    <w:rsid w:val="003913AB"/>
  </w:style>
  <w:style w:type="paragraph" w:styleId="a9">
    <w:name w:val="annotation subject"/>
    <w:basedOn w:val="a8"/>
    <w:next w:val="a8"/>
    <w:link w:val="Char3"/>
    <w:uiPriority w:val="99"/>
    <w:semiHidden/>
    <w:unhideWhenUsed/>
    <w:rsid w:val="003913AB"/>
    <w:rPr>
      <w:b/>
      <w:bCs/>
    </w:rPr>
  </w:style>
  <w:style w:type="character" w:customStyle="1" w:styleId="Char3">
    <w:name w:val="批注主题 Char"/>
    <w:basedOn w:val="Char2"/>
    <w:link w:val="a9"/>
    <w:uiPriority w:val="99"/>
    <w:semiHidden/>
    <w:rsid w:val="003913AB"/>
    <w:rPr>
      <w:b/>
      <w:bCs/>
    </w:rPr>
  </w:style>
  <w:style w:type="paragraph" w:styleId="aa">
    <w:name w:val="Revision"/>
    <w:hidden/>
    <w:uiPriority w:val="99"/>
    <w:semiHidden/>
    <w:rsid w:val="00CE7658"/>
  </w:style>
  <w:style w:type="paragraph" w:styleId="ab">
    <w:name w:val="caption"/>
    <w:basedOn w:val="a"/>
    <w:next w:val="a"/>
    <w:uiPriority w:val="99"/>
    <w:qFormat/>
    <w:rsid w:val="0049709A"/>
    <w:rPr>
      <w:rFonts w:ascii="Cambria" w:eastAsia="黑体" w:hAnsi="Cambria" w:cs="Times New Roman"/>
      <w:sz w:val="20"/>
      <w:szCs w:val="20"/>
    </w:rPr>
  </w:style>
  <w:style w:type="paragraph" w:styleId="20">
    <w:name w:val="List 2"/>
    <w:basedOn w:val="a"/>
    <w:rsid w:val="0049709A"/>
    <w:pPr>
      <w:ind w:leftChars="200" w:left="100" w:hangingChars="200" w:hanging="200"/>
    </w:pPr>
    <w:rPr>
      <w:rFonts w:ascii="Times New Roman" w:eastAsia="宋体" w:hAnsi="Times New Roman" w:cs="Times New Roman"/>
      <w:szCs w:val="24"/>
    </w:rPr>
  </w:style>
  <w:style w:type="paragraph" w:styleId="ac">
    <w:name w:val="Normal (Web)"/>
    <w:basedOn w:val="a"/>
    <w:uiPriority w:val="99"/>
    <w:semiHidden/>
    <w:unhideWhenUsed/>
    <w:rsid w:val="0037609A"/>
    <w:pPr>
      <w:widowControl/>
      <w:spacing w:before="100" w:beforeAutospacing="1" w:after="100" w:afterAutospacing="1"/>
      <w:jc w:val="left"/>
    </w:pPr>
    <w:rPr>
      <w:rFonts w:ascii="宋体" w:eastAsia="宋体" w:hAnsi="宋体" w:cs="宋体"/>
      <w:kern w:val="0"/>
      <w:sz w:val="24"/>
      <w:szCs w:val="24"/>
    </w:rPr>
  </w:style>
  <w:style w:type="character" w:customStyle="1" w:styleId="editmail">
    <w:name w:val="editmail"/>
    <w:basedOn w:val="a0"/>
    <w:rsid w:val="0037609A"/>
  </w:style>
  <w:style w:type="character" w:styleId="ad">
    <w:name w:val="Strong"/>
    <w:basedOn w:val="a0"/>
    <w:uiPriority w:val="22"/>
    <w:qFormat/>
    <w:rsid w:val="00EB0E1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Lis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2158D"/>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rsid w:val="0012158D"/>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12158D"/>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46707E"/>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2158D"/>
    <w:rPr>
      <w:rFonts w:asciiTheme="majorHAnsi" w:eastAsiaTheme="majorEastAsia" w:hAnsiTheme="majorHAnsi" w:cstheme="majorBidi"/>
      <w:b/>
      <w:bCs/>
      <w:sz w:val="24"/>
      <w:szCs w:val="32"/>
    </w:rPr>
  </w:style>
  <w:style w:type="character" w:customStyle="1" w:styleId="1Char">
    <w:name w:val="标题 1 Char"/>
    <w:basedOn w:val="a0"/>
    <w:link w:val="1"/>
    <w:uiPriority w:val="9"/>
    <w:rsid w:val="0012158D"/>
    <w:rPr>
      <w:b/>
      <w:bCs/>
      <w:kern w:val="44"/>
      <w:sz w:val="28"/>
      <w:szCs w:val="44"/>
    </w:rPr>
  </w:style>
  <w:style w:type="character" w:customStyle="1" w:styleId="3Char">
    <w:name w:val="标题 3 Char"/>
    <w:basedOn w:val="a0"/>
    <w:link w:val="3"/>
    <w:uiPriority w:val="9"/>
    <w:rsid w:val="0012158D"/>
    <w:rPr>
      <w:b/>
      <w:bCs/>
      <w:szCs w:val="32"/>
    </w:rPr>
  </w:style>
  <w:style w:type="paragraph" w:styleId="a3">
    <w:name w:val="List Paragraph"/>
    <w:basedOn w:val="a"/>
    <w:uiPriority w:val="34"/>
    <w:qFormat/>
    <w:rsid w:val="003622B9"/>
    <w:pPr>
      <w:ind w:firstLineChars="200" w:firstLine="420"/>
    </w:pPr>
  </w:style>
  <w:style w:type="paragraph" w:styleId="a4">
    <w:name w:val="Balloon Text"/>
    <w:basedOn w:val="a"/>
    <w:link w:val="Char"/>
    <w:uiPriority w:val="99"/>
    <w:semiHidden/>
    <w:unhideWhenUsed/>
    <w:rsid w:val="00BF1096"/>
    <w:rPr>
      <w:sz w:val="16"/>
      <w:szCs w:val="16"/>
    </w:rPr>
  </w:style>
  <w:style w:type="character" w:customStyle="1" w:styleId="Char">
    <w:name w:val="批注框文本 Char"/>
    <w:basedOn w:val="a0"/>
    <w:link w:val="a4"/>
    <w:uiPriority w:val="99"/>
    <w:semiHidden/>
    <w:rsid w:val="00BF1096"/>
    <w:rPr>
      <w:sz w:val="16"/>
      <w:szCs w:val="16"/>
    </w:rPr>
  </w:style>
  <w:style w:type="paragraph" w:styleId="a5">
    <w:name w:val="header"/>
    <w:basedOn w:val="a"/>
    <w:link w:val="Char0"/>
    <w:uiPriority w:val="99"/>
    <w:unhideWhenUsed/>
    <w:rsid w:val="00FA12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A1293"/>
    <w:rPr>
      <w:sz w:val="18"/>
      <w:szCs w:val="18"/>
    </w:rPr>
  </w:style>
  <w:style w:type="paragraph" w:styleId="a6">
    <w:name w:val="footer"/>
    <w:basedOn w:val="a"/>
    <w:link w:val="Char1"/>
    <w:uiPriority w:val="99"/>
    <w:unhideWhenUsed/>
    <w:rsid w:val="00FA1293"/>
    <w:pPr>
      <w:tabs>
        <w:tab w:val="center" w:pos="4153"/>
        <w:tab w:val="right" w:pos="8306"/>
      </w:tabs>
      <w:snapToGrid w:val="0"/>
      <w:jc w:val="left"/>
    </w:pPr>
    <w:rPr>
      <w:sz w:val="18"/>
      <w:szCs w:val="18"/>
    </w:rPr>
  </w:style>
  <w:style w:type="character" w:customStyle="1" w:styleId="Char1">
    <w:name w:val="页脚 Char"/>
    <w:basedOn w:val="a0"/>
    <w:link w:val="a6"/>
    <w:uiPriority w:val="99"/>
    <w:rsid w:val="00FA1293"/>
    <w:rPr>
      <w:sz w:val="18"/>
      <w:szCs w:val="18"/>
    </w:rPr>
  </w:style>
  <w:style w:type="character" w:customStyle="1" w:styleId="4Char">
    <w:name w:val="标题 4 Char"/>
    <w:basedOn w:val="a0"/>
    <w:link w:val="4"/>
    <w:uiPriority w:val="9"/>
    <w:rsid w:val="0046707E"/>
    <w:rPr>
      <w:rFonts w:asciiTheme="majorHAnsi" w:eastAsiaTheme="majorEastAsia" w:hAnsiTheme="majorHAnsi" w:cstheme="majorBidi"/>
      <w:b/>
      <w:bCs/>
      <w:szCs w:val="28"/>
    </w:rPr>
  </w:style>
  <w:style w:type="paragraph" w:customStyle="1" w:styleId="10">
    <w:name w:val="列出段落1"/>
    <w:basedOn w:val="a"/>
    <w:uiPriority w:val="99"/>
    <w:qFormat/>
    <w:rsid w:val="004100D2"/>
    <w:pPr>
      <w:ind w:left="720"/>
    </w:pPr>
    <w:rPr>
      <w:rFonts w:ascii="Calibri" w:eastAsia="宋体" w:hAnsi="Calibri" w:cs="Times New Roman"/>
    </w:rPr>
  </w:style>
  <w:style w:type="character" w:styleId="a7">
    <w:name w:val="annotation reference"/>
    <w:basedOn w:val="a0"/>
    <w:uiPriority w:val="99"/>
    <w:semiHidden/>
    <w:unhideWhenUsed/>
    <w:rsid w:val="003913AB"/>
    <w:rPr>
      <w:sz w:val="21"/>
      <w:szCs w:val="21"/>
    </w:rPr>
  </w:style>
  <w:style w:type="paragraph" w:styleId="a8">
    <w:name w:val="annotation text"/>
    <w:basedOn w:val="a"/>
    <w:link w:val="Char2"/>
    <w:uiPriority w:val="99"/>
    <w:unhideWhenUsed/>
    <w:rsid w:val="003913AB"/>
    <w:pPr>
      <w:jc w:val="left"/>
    </w:pPr>
  </w:style>
  <w:style w:type="character" w:customStyle="1" w:styleId="Char2">
    <w:name w:val="批注文字 Char"/>
    <w:basedOn w:val="a0"/>
    <w:link w:val="a8"/>
    <w:uiPriority w:val="99"/>
    <w:rsid w:val="003913AB"/>
  </w:style>
  <w:style w:type="paragraph" w:styleId="a9">
    <w:name w:val="annotation subject"/>
    <w:basedOn w:val="a8"/>
    <w:next w:val="a8"/>
    <w:link w:val="Char3"/>
    <w:uiPriority w:val="99"/>
    <w:semiHidden/>
    <w:unhideWhenUsed/>
    <w:rsid w:val="003913AB"/>
    <w:rPr>
      <w:b/>
      <w:bCs/>
    </w:rPr>
  </w:style>
  <w:style w:type="character" w:customStyle="1" w:styleId="Char3">
    <w:name w:val="批注主题 Char"/>
    <w:basedOn w:val="Char2"/>
    <w:link w:val="a9"/>
    <w:uiPriority w:val="99"/>
    <w:semiHidden/>
    <w:rsid w:val="003913AB"/>
    <w:rPr>
      <w:b/>
      <w:bCs/>
    </w:rPr>
  </w:style>
  <w:style w:type="paragraph" w:styleId="aa">
    <w:name w:val="Revision"/>
    <w:hidden/>
    <w:uiPriority w:val="99"/>
    <w:semiHidden/>
    <w:rsid w:val="00CE7658"/>
  </w:style>
  <w:style w:type="paragraph" w:styleId="ab">
    <w:name w:val="caption"/>
    <w:basedOn w:val="a"/>
    <w:next w:val="a"/>
    <w:uiPriority w:val="99"/>
    <w:qFormat/>
    <w:rsid w:val="0049709A"/>
    <w:rPr>
      <w:rFonts w:ascii="Cambria" w:eastAsia="黑体" w:hAnsi="Cambria" w:cs="Times New Roman"/>
      <w:sz w:val="20"/>
      <w:szCs w:val="20"/>
    </w:rPr>
  </w:style>
  <w:style w:type="paragraph" w:styleId="20">
    <w:name w:val="List 2"/>
    <w:basedOn w:val="a"/>
    <w:rsid w:val="0049709A"/>
    <w:pPr>
      <w:ind w:leftChars="200" w:left="100" w:hangingChars="200" w:hanging="200"/>
    </w:pPr>
    <w:rPr>
      <w:rFonts w:ascii="Times New Roman" w:eastAsia="宋体" w:hAnsi="Times New Roman" w:cs="Times New Roman"/>
      <w:szCs w:val="24"/>
    </w:rPr>
  </w:style>
  <w:style w:type="paragraph" w:styleId="ac">
    <w:name w:val="Normal (Web)"/>
    <w:basedOn w:val="a"/>
    <w:uiPriority w:val="99"/>
    <w:semiHidden/>
    <w:unhideWhenUsed/>
    <w:rsid w:val="0037609A"/>
    <w:pPr>
      <w:widowControl/>
      <w:spacing w:before="100" w:beforeAutospacing="1" w:after="100" w:afterAutospacing="1"/>
      <w:jc w:val="left"/>
    </w:pPr>
    <w:rPr>
      <w:rFonts w:ascii="宋体" w:eastAsia="宋体" w:hAnsi="宋体" w:cs="宋体"/>
      <w:kern w:val="0"/>
      <w:sz w:val="24"/>
      <w:szCs w:val="24"/>
    </w:rPr>
  </w:style>
  <w:style w:type="character" w:customStyle="1" w:styleId="editmail">
    <w:name w:val="editmail"/>
    <w:basedOn w:val="a0"/>
    <w:rsid w:val="0037609A"/>
  </w:style>
  <w:style w:type="character" w:styleId="ad">
    <w:name w:val="Strong"/>
    <w:basedOn w:val="a0"/>
    <w:uiPriority w:val="22"/>
    <w:qFormat/>
    <w:rsid w:val="00EB0E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2076">
      <w:bodyDiv w:val="1"/>
      <w:marLeft w:val="0"/>
      <w:marRight w:val="0"/>
      <w:marTop w:val="0"/>
      <w:marBottom w:val="0"/>
      <w:divBdr>
        <w:top w:val="none" w:sz="0" w:space="0" w:color="auto"/>
        <w:left w:val="none" w:sz="0" w:space="0" w:color="auto"/>
        <w:bottom w:val="none" w:sz="0" w:space="0" w:color="auto"/>
        <w:right w:val="none" w:sz="0" w:space="0" w:color="auto"/>
      </w:divBdr>
    </w:div>
    <w:div w:id="49113941">
      <w:bodyDiv w:val="1"/>
      <w:marLeft w:val="0"/>
      <w:marRight w:val="0"/>
      <w:marTop w:val="0"/>
      <w:marBottom w:val="0"/>
      <w:divBdr>
        <w:top w:val="none" w:sz="0" w:space="0" w:color="auto"/>
        <w:left w:val="none" w:sz="0" w:space="0" w:color="auto"/>
        <w:bottom w:val="none" w:sz="0" w:space="0" w:color="auto"/>
        <w:right w:val="none" w:sz="0" w:space="0" w:color="auto"/>
      </w:divBdr>
    </w:div>
    <w:div w:id="5539533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84357687">
          <w:marLeft w:val="0"/>
          <w:marRight w:val="0"/>
          <w:marTop w:val="0"/>
          <w:marBottom w:val="0"/>
          <w:divBdr>
            <w:top w:val="none" w:sz="0" w:space="0" w:color="auto"/>
            <w:left w:val="none" w:sz="0" w:space="0" w:color="auto"/>
            <w:bottom w:val="none" w:sz="0" w:space="0" w:color="auto"/>
            <w:right w:val="none" w:sz="0" w:space="0" w:color="auto"/>
          </w:divBdr>
        </w:div>
        <w:div w:id="245312012">
          <w:marLeft w:val="0"/>
          <w:marRight w:val="0"/>
          <w:marTop w:val="0"/>
          <w:marBottom w:val="0"/>
          <w:divBdr>
            <w:top w:val="none" w:sz="0" w:space="0" w:color="auto"/>
            <w:left w:val="none" w:sz="0" w:space="0" w:color="auto"/>
            <w:bottom w:val="none" w:sz="0" w:space="0" w:color="auto"/>
            <w:right w:val="none" w:sz="0" w:space="0" w:color="auto"/>
          </w:divBdr>
        </w:div>
        <w:div w:id="396903337">
          <w:marLeft w:val="0"/>
          <w:marRight w:val="0"/>
          <w:marTop w:val="0"/>
          <w:marBottom w:val="0"/>
          <w:divBdr>
            <w:top w:val="none" w:sz="0" w:space="0" w:color="auto"/>
            <w:left w:val="none" w:sz="0" w:space="0" w:color="auto"/>
            <w:bottom w:val="none" w:sz="0" w:space="0" w:color="auto"/>
            <w:right w:val="none" w:sz="0" w:space="0" w:color="auto"/>
          </w:divBdr>
        </w:div>
        <w:div w:id="872811128">
          <w:marLeft w:val="0"/>
          <w:marRight w:val="0"/>
          <w:marTop w:val="0"/>
          <w:marBottom w:val="0"/>
          <w:divBdr>
            <w:top w:val="none" w:sz="0" w:space="0" w:color="auto"/>
            <w:left w:val="none" w:sz="0" w:space="0" w:color="auto"/>
            <w:bottom w:val="none" w:sz="0" w:space="0" w:color="auto"/>
            <w:right w:val="none" w:sz="0" w:space="0" w:color="auto"/>
          </w:divBdr>
        </w:div>
        <w:div w:id="549151622">
          <w:marLeft w:val="0"/>
          <w:marRight w:val="0"/>
          <w:marTop w:val="0"/>
          <w:marBottom w:val="0"/>
          <w:divBdr>
            <w:top w:val="none" w:sz="0" w:space="0" w:color="auto"/>
            <w:left w:val="none" w:sz="0" w:space="0" w:color="auto"/>
            <w:bottom w:val="none" w:sz="0" w:space="0" w:color="auto"/>
            <w:right w:val="none" w:sz="0" w:space="0" w:color="auto"/>
          </w:divBdr>
        </w:div>
        <w:div w:id="554700992">
          <w:marLeft w:val="0"/>
          <w:marRight w:val="0"/>
          <w:marTop w:val="0"/>
          <w:marBottom w:val="0"/>
          <w:divBdr>
            <w:top w:val="none" w:sz="0" w:space="0" w:color="auto"/>
            <w:left w:val="none" w:sz="0" w:space="0" w:color="auto"/>
            <w:bottom w:val="none" w:sz="0" w:space="0" w:color="auto"/>
            <w:right w:val="none" w:sz="0" w:space="0" w:color="auto"/>
          </w:divBdr>
        </w:div>
        <w:div w:id="292561522">
          <w:marLeft w:val="0"/>
          <w:marRight w:val="0"/>
          <w:marTop w:val="0"/>
          <w:marBottom w:val="0"/>
          <w:divBdr>
            <w:top w:val="none" w:sz="0" w:space="0" w:color="auto"/>
            <w:left w:val="none" w:sz="0" w:space="0" w:color="auto"/>
            <w:bottom w:val="none" w:sz="0" w:space="0" w:color="auto"/>
            <w:right w:val="none" w:sz="0" w:space="0" w:color="auto"/>
          </w:divBdr>
        </w:div>
        <w:div w:id="2054384840">
          <w:marLeft w:val="0"/>
          <w:marRight w:val="0"/>
          <w:marTop w:val="0"/>
          <w:marBottom w:val="0"/>
          <w:divBdr>
            <w:top w:val="none" w:sz="0" w:space="0" w:color="auto"/>
            <w:left w:val="none" w:sz="0" w:space="0" w:color="auto"/>
            <w:bottom w:val="none" w:sz="0" w:space="0" w:color="auto"/>
            <w:right w:val="none" w:sz="0" w:space="0" w:color="auto"/>
          </w:divBdr>
        </w:div>
        <w:div w:id="1746758293">
          <w:marLeft w:val="0"/>
          <w:marRight w:val="0"/>
          <w:marTop w:val="0"/>
          <w:marBottom w:val="0"/>
          <w:divBdr>
            <w:top w:val="none" w:sz="0" w:space="0" w:color="auto"/>
            <w:left w:val="none" w:sz="0" w:space="0" w:color="auto"/>
            <w:bottom w:val="none" w:sz="0" w:space="0" w:color="auto"/>
            <w:right w:val="none" w:sz="0" w:space="0" w:color="auto"/>
          </w:divBdr>
        </w:div>
        <w:div w:id="221139412">
          <w:marLeft w:val="0"/>
          <w:marRight w:val="0"/>
          <w:marTop w:val="0"/>
          <w:marBottom w:val="0"/>
          <w:divBdr>
            <w:top w:val="none" w:sz="0" w:space="0" w:color="auto"/>
            <w:left w:val="none" w:sz="0" w:space="0" w:color="auto"/>
            <w:bottom w:val="none" w:sz="0" w:space="0" w:color="auto"/>
            <w:right w:val="none" w:sz="0" w:space="0" w:color="auto"/>
          </w:divBdr>
        </w:div>
        <w:div w:id="1245073237">
          <w:marLeft w:val="0"/>
          <w:marRight w:val="0"/>
          <w:marTop w:val="0"/>
          <w:marBottom w:val="0"/>
          <w:divBdr>
            <w:top w:val="none" w:sz="0" w:space="0" w:color="auto"/>
            <w:left w:val="none" w:sz="0" w:space="0" w:color="auto"/>
            <w:bottom w:val="none" w:sz="0" w:space="0" w:color="auto"/>
            <w:right w:val="none" w:sz="0" w:space="0" w:color="auto"/>
          </w:divBdr>
        </w:div>
      </w:divsChild>
    </w:div>
    <w:div w:id="57365706">
      <w:bodyDiv w:val="1"/>
      <w:marLeft w:val="0"/>
      <w:marRight w:val="0"/>
      <w:marTop w:val="0"/>
      <w:marBottom w:val="0"/>
      <w:divBdr>
        <w:top w:val="none" w:sz="0" w:space="0" w:color="auto"/>
        <w:left w:val="none" w:sz="0" w:space="0" w:color="auto"/>
        <w:bottom w:val="none" w:sz="0" w:space="0" w:color="auto"/>
        <w:right w:val="none" w:sz="0" w:space="0" w:color="auto"/>
      </w:divBdr>
    </w:div>
    <w:div w:id="137236122">
      <w:bodyDiv w:val="1"/>
      <w:marLeft w:val="0"/>
      <w:marRight w:val="0"/>
      <w:marTop w:val="0"/>
      <w:marBottom w:val="0"/>
      <w:divBdr>
        <w:top w:val="none" w:sz="0" w:space="0" w:color="auto"/>
        <w:left w:val="none" w:sz="0" w:space="0" w:color="auto"/>
        <w:bottom w:val="none" w:sz="0" w:space="0" w:color="auto"/>
        <w:right w:val="none" w:sz="0" w:space="0" w:color="auto"/>
      </w:divBdr>
    </w:div>
    <w:div w:id="142620548">
      <w:bodyDiv w:val="1"/>
      <w:marLeft w:val="0"/>
      <w:marRight w:val="0"/>
      <w:marTop w:val="0"/>
      <w:marBottom w:val="0"/>
      <w:divBdr>
        <w:top w:val="none" w:sz="0" w:space="0" w:color="auto"/>
        <w:left w:val="none" w:sz="0" w:space="0" w:color="auto"/>
        <w:bottom w:val="none" w:sz="0" w:space="0" w:color="auto"/>
        <w:right w:val="none" w:sz="0" w:space="0" w:color="auto"/>
      </w:divBdr>
    </w:div>
    <w:div w:id="181163118">
      <w:bodyDiv w:val="1"/>
      <w:marLeft w:val="0"/>
      <w:marRight w:val="0"/>
      <w:marTop w:val="0"/>
      <w:marBottom w:val="0"/>
      <w:divBdr>
        <w:top w:val="none" w:sz="0" w:space="0" w:color="auto"/>
        <w:left w:val="none" w:sz="0" w:space="0" w:color="auto"/>
        <w:bottom w:val="none" w:sz="0" w:space="0" w:color="auto"/>
        <w:right w:val="none" w:sz="0" w:space="0" w:color="auto"/>
      </w:divBdr>
    </w:div>
    <w:div w:id="233391895">
      <w:bodyDiv w:val="1"/>
      <w:marLeft w:val="0"/>
      <w:marRight w:val="0"/>
      <w:marTop w:val="0"/>
      <w:marBottom w:val="0"/>
      <w:divBdr>
        <w:top w:val="none" w:sz="0" w:space="0" w:color="auto"/>
        <w:left w:val="none" w:sz="0" w:space="0" w:color="auto"/>
        <w:bottom w:val="none" w:sz="0" w:space="0" w:color="auto"/>
        <w:right w:val="none" w:sz="0" w:space="0" w:color="auto"/>
      </w:divBdr>
    </w:div>
    <w:div w:id="235896445">
      <w:bodyDiv w:val="1"/>
      <w:marLeft w:val="0"/>
      <w:marRight w:val="0"/>
      <w:marTop w:val="0"/>
      <w:marBottom w:val="0"/>
      <w:divBdr>
        <w:top w:val="none" w:sz="0" w:space="0" w:color="auto"/>
        <w:left w:val="none" w:sz="0" w:space="0" w:color="auto"/>
        <w:bottom w:val="none" w:sz="0" w:space="0" w:color="auto"/>
        <w:right w:val="none" w:sz="0" w:space="0" w:color="auto"/>
      </w:divBdr>
    </w:div>
    <w:div w:id="241529258">
      <w:bodyDiv w:val="1"/>
      <w:marLeft w:val="0"/>
      <w:marRight w:val="0"/>
      <w:marTop w:val="0"/>
      <w:marBottom w:val="0"/>
      <w:divBdr>
        <w:top w:val="none" w:sz="0" w:space="0" w:color="auto"/>
        <w:left w:val="none" w:sz="0" w:space="0" w:color="auto"/>
        <w:bottom w:val="none" w:sz="0" w:space="0" w:color="auto"/>
        <w:right w:val="none" w:sz="0" w:space="0" w:color="auto"/>
      </w:divBdr>
    </w:div>
    <w:div w:id="264070686">
      <w:bodyDiv w:val="1"/>
      <w:marLeft w:val="0"/>
      <w:marRight w:val="0"/>
      <w:marTop w:val="0"/>
      <w:marBottom w:val="0"/>
      <w:divBdr>
        <w:top w:val="none" w:sz="0" w:space="0" w:color="auto"/>
        <w:left w:val="none" w:sz="0" w:space="0" w:color="auto"/>
        <w:bottom w:val="none" w:sz="0" w:space="0" w:color="auto"/>
        <w:right w:val="none" w:sz="0" w:space="0" w:color="auto"/>
      </w:divBdr>
    </w:div>
    <w:div w:id="341860654">
      <w:bodyDiv w:val="1"/>
      <w:marLeft w:val="0"/>
      <w:marRight w:val="0"/>
      <w:marTop w:val="0"/>
      <w:marBottom w:val="0"/>
      <w:divBdr>
        <w:top w:val="none" w:sz="0" w:space="0" w:color="auto"/>
        <w:left w:val="none" w:sz="0" w:space="0" w:color="auto"/>
        <w:bottom w:val="none" w:sz="0" w:space="0" w:color="auto"/>
        <w:right w:val="none" w:sz="0" w:space="0" w:color="auto"/>
      </w:divBdr>
    </w:div>
    <w:div w:id="368535530">
      <w:bodyDiv w:val="1"/>
      <w:marLeft w:val="0"/>
      <w:marRight w:val="0"/>
      <w:marTop w:val="0"/>
      <w:marBottom w:val="0"/>
      <w:divBdr>
        <w:top w:val="none" w:sz="0" w:space="0" w:color="auto"/>
        <w:left w:val="none" w:sz="0" w:space="0" w:color="auto"/>
        <w:bottom w:val="none" w:sz="0" w:space="0" w:color="auto"/>
        <w:right w:val="none" w:sz="0" w:space="0" w:color="auto"/>
      </w:divBdr>
    </w:div>
    <w:div w:id="387535057">
      <w:bodyDiv w:val="1"/>
      <w:marLeft w:val="0"/>
      <w:marRight w:val="0"/>
      <w:marTop w:val="0"/>
      <w:marBottom w:val="0"/>
      <w:divBdr>
        <w:top w:val="none" w:sz="0" w:space="0" w:color="auto"/>
        <w:left w:val="none" w:sz="0" w:space="0" w:color="auto"/>
        <w:bottom w:val="none" w:sz="0" w:space="0" w:color="auto"/>
        <w:right w:val="none" w:sz="0" w:space="0" w:color="auto"/>
      </w:divBdr>
    </w:div>
    <w:div w:id="475225567">
      <w:bodyDiv w:val="1"/>
      <w:marLeft w:val="0"/>
      <w:marRight w:val="0"/>
      <w:marTop w:val="0"/>
      <w:marBottom w:val="0"/>
      <w:divBdr>
        <w:top w:val="none" w:sz="0" w:space="0" w:color="auto"/>
        <w:left w:val="none" w:sz="0" w:space="0" w:color="auto"/>
        <w:bottom w:val="none" w:sz="0" w:space="0" w:color="auto"/>
        <w:right w:val="none" w:sz="0" w:space="0" w:color="auto"/>
      </w:divBdr>
    </w:div>
    <w:div w:id="529685751">
      <w:bodyDiv w:val="1"/>
      <w:marLeft w:val="0"/>
      <w:marRight w:val="0"/>
      <w:marTop w:val="0"/>
      <w:marBottom w:val="0"/>
      <w:divBdr>
        <w:top w:val="none" w:sz="0" w:space="0" w:color="auto"/>
        <w:left w:val="none" w:sz="0" w:space="0" w:color="auto"/>
        <w:bottom w:val="none" w:sz="0" w:space="0" w:color="auto"/>
        <w:right w:val="none" w:sz="0" w:space="0" w:color="auto"/>
      </w:divBdr>
    </w:div>
    <w:div w:id="542210118">
      <w:bodyDiv w:val="1"/>
      <w:marLeft w:val="0"/>
      <w:marRight w:val="0"/>
      <w:marTop w:val="0"/>
      <w:marBottom w:val="0"/>
      <w:divBdr>
        <w:top w:val="none" w:sz="0" w:space="0" w:color="auto"/>
        <w:left w:val="none" w:sz="0" w:space="0" w:color="auto"/>
        <w:bottom w:val="none" w:sz="0" w:space="0" w:color="auto"/>
        <w:right w:val="none" w:sz="0" w:space="0" w:color="auto"/>
      </w:divBdr>
    </w:div>
    <w:div w:id="585530240">
      <w:bodyDiv w:val="1"/>
      <w:marLeft w:val="0"/>
      <w:marRight w:val="0"/>
      <w:marTop w:val="0"/>
      <w:marBottom w:val="0"/>
      <w:divBdr>
        <w:top w:val="none" w:sz="0" w:space="0" w:color="auto"/>
        <w:left w:val="none" w:sz="0" w:space="0" w:color="auto"/>
        <w:bottom w:val="none" w:sz="0" w:space="0" w:color="auto"/>
        <w:right w:val="none" w:sz="0" w:space="0" w:color="auto"/>
      </w:divBdr>
    </w:div>
    <w:div w:id="710689303">
      <w:bodyDiv w:val="1"/>
      <w:marLeft w:val="0"/>
      <w:marRight w:val="0"/>
      <w:marTop w:val="0"/>
      <w:marBottom w:val="0"/>
      <w:divBdr>
        <w:top w:val="none" w:sz="0" w:space="0" w:color="auto"/>
        <w:left w:val="none" w:sz="0" w:space="0" w:color="auto"/>
        <w:bottom w:val="none" w:sz="0" w:space="0" w:color="auto"/>
        <w:right w:val="none" w:sz="0" w:space="0" w:color="auto"/>
      </w:divBdr>
    </w:div>
    <w:div w:id="729234348">
      <w:bodyDiv w:val="1"/>
      <w:marLeft w:val="0"/>
      <w:marRight w:val="0"/>
      <w:marTop w:val="0"/>
      <w:marBottom w:val="0"/>
      <w:divBdr>
        <w:top w:val="none" w:sz="0" w:space="0" w:color="auto"/>
        <w:left w:val="none" w:sz="0" w:space="0" w:color="auto"/>
        <w:bottom w:val="none" w:sz="0" w:space="0" w:color="auto"/>
        <w:right w:val="none" w:sz="0" w:space="0" w:color="auto"/>
      </w:divBdr>
    </w:div>
    <w:div w:id="738596191">
      <w:bodyDiv w:val="1"/>
      <w:marLeft w:val="0"/>
      <w:marRight w:val="0"/>
      <w:marTop w:val="0"/>
      <w:marBottom w:val="0"/>
      <w:divBdr>
        <w:top w:val="none" w:sz="0" w:space="0" w:color="auto"/>
        <w:left w:val="none" w:sz="0" w:space="0" w:color="auto"/>
        <w:bottom w:val="none" w:sz="0" w:space="0" w:color="auto"/>
        <w:right w:val="none" w:sz="0" w:space="0" w:color="auto"/>
      </w:divBdr>
    </w:div>
    <w:div w:id="752551282">
      <w:bodyDiv w:val="1"/>
      <w:marLeft w:val="0"/>
      <w:marRight w:val="0"/>
      <w:marTop w:val="0"/>
      <w:marBottom w:val="0"/>
      <w:divBdr>
        <w:top w:val="none" w:sz="0" w:space="0" w:color="auto"/>
        <w:left w:val="none" w:sz="0" w:space="0" w:color="auto"/>
        <w:bottom w:val="none" w:sz="0" w:space="0" w:color="auto"/>
        <w:right w:val="none" w:sz="0" w:space="0" w:color="auto"/>
      </w:divBdr>
    </w:div>
    <w:div w:id="762410909">
      <w:bodyDiv w:val="1"/>
      <w:marLeft w:val="0"/>
      <w:marRight w:val="0"/>
      <w:marTop w:val="0"/>
      <w:marBottom w:val="0"/>
      <w:divBdr>
        <w:top w:val="none" w:sz="0" w:space="0" w:color="auto"/>
        <w:left w:val="none" w:sz="0" w:space="0" w:color="auto"/>
        <w:bottom w:val="none" w:sz="0" w:space="0" w:color="auto"/>
        <w:right w:val="none" w:sz="0" w:space="0" w:color="auto"/>
      </w:divBdr>
    </w:div>
    <w:div w:id="82617290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400909557">
          <w:marLeft w:val="0"/>
          <w:marRight w:val="0"/>
          <w:marTop w:val="0"/>
          <w:marBottom w:val="0"/>
          <w:divBdr>
            <w:top w:val="none" w:sz="0" w:space="0" w:color="auto"/>
            <w:left w:val="none" w:sz="0" w:space="0" w:color="auto"/>
            <w:bottom w:val="none" w:sz="0" w:space="0" w:color="auto"/>
            <w:right w:val="none" w:sz="0" w:space="0" w:color="auto"/>
          </w:divBdr>
          <w:divsChild>
            <w:div w:id="1652244925">
              <w:marLeft w:val="150"/>
              <w:marRight w:val="150"/>
              <w:marTop w:val="150"/>
              <w:marBottom w:val="150"/>
              <w:divBdr>
                <w:top w:val="none" w:sz="0" w:space="0" w:color="auto"/>
                <w:left w:val="none" w:sz="0" w:space="0" w:color="auto"/>
                <w:bottom w:val="none" w:sz="0" w:space="0" w:color="auto"/>
                <w:right w:val="none" w:sz="0" w:space="0" w:color="auto"/>
              </w:divBdr>
              <w:divsChild>
                <w:div w:id="262878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529274">
      <w:bodyDiv w:val="1"/>
      <w:marLeft w:val="0"/>
      <w:marRight w:val="0"/>
      <w:marTop w:val="0"/>
      <w:marBottom w:val="0"/>
      <w:divBdr>
        <w:top w:val="none" w:sz="0" w:space="0" w:color="auto"/>
        <w:left w:val="none" w:sz="0" w:space="0" w:color="auto"/>
        <w:bottom w:val="none" w:sz="0" w:space="0" w:color="auto"/>
        <w:right w:val="none" w:sz="0" w:space="0" w:color="auto"/>
      </w:divBdr>
    </w:div>
    <w:div w:id="937714651">
      <w:bodyDiv w:val="1"/>
      <w:marLeft w:val="0"/>
      <w:marRight w:val="0"/>
      <w:marTop w:val="0"/>
      <w:marBottom w:val="0"/>
      <w:divBdr>
        <w:top w:val="none" w:sz="0" w:space="0" w:color="auto"/>
        <w:left w:val="none" w:sz="0" w:space="0" w:color="auto"/>
        <w:bottom w:val="none" w:sz="0" w:space="0" w:color="auto"/>
        <w:right w:val="none" w:sz="0" w:space="0" w:color="auto"/>
      </w:divBdr>
    </w:div>
    <w:div w:id="940604367">
      <w:bodyDiv w:val="1"/>
      <w:marLeft w:val="0"/>
      <w:marRight w:val="0"/>
      <w:marTop w:val="0"/>
      <w:marBottom w:val="0"/>
      <w:divBdr>
        <w:top w:val="none" w:sz="0" w:space="0" w:color="auto"/>
        <w:left w:val="none" w:sz="0" w:space="0" w:color="auto"/>
        <w:bottom w:val="none" w:sz="0" w:space="0" w:color="auto"/>
        <w:right w:val="none" w:sz="0" w:space="0" w:color="auto"/>
      </w:divBdr>
    </w:div>
    <w:div w:id="956908387">
      <w:bodyDiv w:val="1"/>
      <w:marLeft w:val="0"/>
      <w:marRight w:val="0"/>
      <w:marTop w:val="0"/>
      <w:marBottom w:val="0"/>
      <w:divBdr>
        <w:top w:val="none" w:sz="0" w:space="0" w:color="auto"/>
        <w:left w:val="none" w:sz="0" w:space="0" w:color="auto"/>
        <w:bottom w:val="none" w:sz="0" w:space="0" w:color="auto"/>
        <w:right w:val="none" w:sz="0" w:space="0" w:color="auto"/>
      </w:divBdr>
    </w:div>
    <w:div w:id="965432940">
      <w:bodyDiv w:val="1"/>
      <w:marLeft w:val="0"/>
      <w:marRight w:val="0"/>
      <w:marTop w:val="0"/>
      <w:marBottom w:val="0"/>
      <w:divBdr>
        <w:top w:val="none" w:sz="0" w:space="0" w:color="auto"/>
        <w:left w:val="none" w:sz="0" w:space="0" w:color="auto"/>
        <w:bottom w:val="none" w:sz="0" w:space="0" w:color="auto"/>
        <w:right w:val="none" w:sz="0" w:space="0" w:color="auto"/>
      </w:divBdr>
    </w:div>
    <w:div w:id="996616579">
      <w:bodyDiv w:val="1"/>
      <w:marLeft w:val="0"/>
      <w:marRight w:val="0"/>
      <w:marTop w:val="0"/>
      <w:marBottom w:val="0"/>
      <w:divBdr>
        <w:top w:val="none" w:sz="0" w:space="0" w:color="auto"/>
        <w:left w:val="none" w:sz="0" w:space="0" w:color="auto"/>
        <w:bottom w:val="none" w:sz="0" w:space="0" w:color="auto"/>
        <w:right w:val="none" w:sz="0" w:space="0" w:color="auto"/>
      </w:divBdr>
    </w:div>
    <w:div w:id="1040983572">
      <w:bodyDiv w:val="1"/>
      <w:marLeft w:val="0"/>
      <w:marRight w:val="0"/>
      <w:marTop w:val="0"/>
      <w:marBottom w:val="0"/>
      <w:divBdr>
        <w:top w:val="none" w:sz="0" w:space="0" w:color="auto"/>
        <w:left w:val="none" w:sz="0" w:space="0" w:color="auto"/>
        <w:bottom w:val="none" w:sz="0" w:space="0" w:color="auto"/>
        <w:right w:val="none" w:sz="0" w:space="0" w:color="auto"/>
      </w:divBdr>
    </w:div>
    <w:div w:id="1052341207">
      <w:bodyDiv w:val="1"/>
      <w:marLeft w:val="0"/>
      <w:marRight w:val="0"/>
      <w:marTop w:val="0"/>
      <w:marBottom w:val="0"/>
      <w:divBdr>
        <w:top w:val="none" w:sz="0" w:space="0" w:color="auto"/>
        <w:left w:val="none" w:sz="0" w:space="0" w:color="auto"/>
        <w:bottom w:val="none" w:sz="0" w:space="0" w:color="auto"/>
        <w:right w:val="none" w:sz="0" w:space="0" w:color="auto"/>
      </w:divBdr>
    </w:div>
    <w:div w:id="1114322675">
      <w:bodyDiv w:val="1"/>
      <w:marLeft w:val="0"/>
      <w:marRight w:val="0"/>
      <w:marTop w:val="0"/>
      <w:marBottom w:val="0"/>
      <w:divBdr>
        <w:top w:val="none" w:sz="0" w:space="0" w:color="auto"/>
        <w:left w:val="none" w:sz="0" w:space="0" w:color="auto"/>
        <w:bottom w:val="none" w:sz="0" w:space="0" w:color="auto"/>
        <w:right w:val="none" w:sz="0" w:space="0" w:color="auto"/>
      </w:divBdr>
    </w:div>
    <w:div w:id="1155881366">
      <w:bodyDiv w:val="1"/>
      <w:marLeft w:val="0"/>
      <w:marRight w:val="0"/>
      <w:marTop w:val="0"/>
      <w:marBottom w:val="0"/>
      <w:divBdr>
        <w:top w:val="none" w:sz="0" w:space="0" w:color="auto"/>
        <w:left w:val="none" w:sz="0" w:space="0" w:color="auto"/>
        <w:bottom w:val="none" w:sz="0" w:space="0" w:color="auto"/>
        <w:right w:val="none" w:sz="0" w:space="0" w:color="auto"/>
      </w:divBdr>
    </w:div>
    <w:div w:id="1241982406">
      <w:bodyDiv w:val="1"/>
      <w:marLeft w:val="0"/>
      <w:marRight w:val="0"/>
      <w:marTop w:val="0"/>
      <w:marBottom w:val="0"/>
      <w:divBdr>
        <w:top w:val="none" w:sz="0" w:space="0" w:color="auto"/>
        <w:left w:val="none" w:sz="0" w:space="0" w:color="auto"/>
        <w:bottom w:val="none" w:sz="0" w:space="0" w:color="auto"/>
        <w:right w:val="none" w:sz="0" w:space="0" w:color="auto"/>
      </w:divBdr>
    </w:div>
    <w:div w:id="1332485047">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06649132">
          <w:marLeft w:val="0"/>
          <w:marRight w:val="0"/>
          <w:marTop w:val="0"/>
          <w:marBottom w:val="0"/>
          <w:divBdr>
            <w:top w:val="none" w:sz="0" w:space="0" w:color="auto"/>
            <w:left w:val="none" w:sz="0" w:space="0" w:color="auto"/>
            <w:bottom w:val="none" w:sz="0" w:space="0" w:color="auto"/>
            <w:right w:val="none" w:sz="0" w:space="0" w:color="auto"/>
          </w:divBdr>
          <w:divsChild>
            <w:div w:id="1403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6693">
      <w:bodyDiv w:val="1"/>
      <w:marLeft w:val="0"/>
      <w:marRight w:val="0"/>
      <w:marTop w:val="0"/>
      <w:marBottom w:val="0"/>
      <w:divBdr>
        <w:top w:val="none" w:sz="0" w:space="0" w:color="auto"/>
        <w:left w:val="none" w:sz="0" w:space="0" w:color="auto"/>
        <w:bottom w:val="none" w:sz="0" w:space="0" w:color="auto"/>
        <w:right w:val="none" w:sz="0" w:space="0" w:color="auto"/>
      </w:divBdr>
    </w:div>
    <w:div w:id="1458989378">
      <w:bodyDiv w:val="1"/>
      <w:marLeft w:val="0"/>
      <w:marRight w:val="0"/>
      <w:marTop w:val="0"/>
      <w:marBottom w:val="0"/>
      <w:divBdr>
        <w:top w:val="none" w:sz="0" w:space="0" w:color="auto"/>
        <w:left w:val="none" w:sz="0" w:space="0" w:color="auto"/>
        <w:bottom w:val="none" w:sz="0" w:space="0" w:color="auto"/>
        <w:right w:val="none" w:sz="0" w:space="0" w:color="auto"/>
      </w:divBdr>
    </w:div>
    <w:div w:id="1472478697">
      <w:bodyDiv w:val="1"/>
      <w:marLeft w:val="0"/>
      <w:marRight w:val="0"/>
      <w:marTop w:val="0"/>
      <w:marBottom w:val="0"/>
      <w:divBdr>
        <w:top w:val="none" w:sz="0" w:space="0" w:color="auto"/>
        <w:left w:val="none" w:sz="0" w:space="0" w:color="auto"/>
        <w:bottom w:val="none" w:sz="0" w:space="0" w:color="auto"/>
        <w:right w:val="none" w:sz="0" w:space="0" w:color="auto"/>
      </w:divBdr>
    </w:div>
    <w:div w:id="1480657804">
      <w:bodyDiv w:val="1"/>
      <w:marLeft w:val="0"/>
      <w:marRight w:val="0"/>
      <w:marTop w:val="0"/>
      <w:marBottom w:val="0"/>
      <w:divBdr>
        <w:top w:val="none" w:sz="0" w:space="0" w:color="auto"/>
        <w:left w:val="none" w:sz="0" w:space="0" w:color="auto"/>
        <w:bottom w:val="none" w:sz="0" w:space="0" w:color="auto"/>
        <w:right w:val="none" w:sz="0" w:space="0" w:color="auto"/>
      </w:divBdr>
    </w:div>
    <w:div w:id="1487437468">
      <w:bodyDiv w:val="1"/>
      <w:marLeft w:val="0"/>
      <w:marRight w:val="0"/>
      <w:marTop w:val="0"/>
      <w:marBottom w:val="0"/>
      <w:divBdr>
        <w:top w:val="none" w:sz="0" w:space="0" w:color="auto"/>
        <w:left w:val="none" w:sz="0" w:space="0" w:color="auto"/>
        <w:bottom w:val="none" w:sz="0" w:space="0" w:color="auto"/>
        <w:right w:val="none" w:sz="0" w:space="0" w:color="auto"/>
      </w:divBdr>
    </w:div>
    <w:div w:id="1505511940">
      <w:bodyDiv w:val="1"/>
      <w:marLeft w:val="150"/>
      <w:marRight w:val="150"/>
      <w:marTop w:val="150"/>
      <w:marBottom w:val="150"/>
      <w:divBdr>
        <w:top w:val="none" w:sz="0" w:space="0" w:color="auto"/>
        <w:left w:val="none" w:sz="0" w:space="0" w:color="auto"/>
        <w:bottom w:val="none" w:sz="0" w:space="0" w:color="auto"/>
        <w:right w:val="none" w:sz="0" w:space="0" w:color="auto"/>
      </w:divBdr>
      <w:divsChild>
        <w:div w:id="285505083">
          <w:marLeft w:val="0"/>
          <w:marRight w:val="0"/>
          <w:marTop w:val="0"/>
          <w:marBottom w:val="0"/>
          <w:divBdr>
            <w:top w:val="none" w:sz="0" w:space="0" w:color="auto"/>
            <w:left w:val="none" w:sz="0" w:space="0" w:color="auto"/>
            <w:bottom w:val="none" w:sz="0" w:space="0" w:color="auto"/>
            <w:right w:val="none" w:sz="0" w:space="0" w:color="auto"/>
          </w:divBdr>
        </w:div>
      </w:divsChild>
    </w:div>
    <w:div w:id="1527256541">
      <w:bodyDiv w:val="1"/>
      <w:marLeft w:val="0"/>
      <w:marRight w:val="0"/>
      <w:marTop w:val="0"/>
      <w:marBottom w:val="0"/>
      <w:divBdr>
        <w:top w:val="none" w:sz="0" w:space="0" w:color="auto"/>
        <w:left w:val="none" w:sz="0" w:space="0" w:color="auto"/>
        <w:bottom w:val="none" w:sz="0" w:space="0" w:color="auto"/>
        <w:right w:val="none" w:sz="0" w:space="0" w:color="auto"/>
      </w:divBdr>
    </w:div>
    <w:div w:id="1559979545">
      <w:bodyDiv w:val="1"/>
      <w:marLeft w:val="0"/>
      <w:marRight w:val="0"/>
      <w:marTop w:val="0"/>
      <w:marBottom w:val="0"/>
      <w:divBdr>
        <w:top w:val="none" w:sz="0" w:space="0" w:color="auto"/>
        <w:left w:val="none" w:sz="0" w:space="0" w:color="auto"/>
        <w:bottom w:val="none" w:sz="0" w:space="0" w:color="auto"/>
        <w:right w:val="none" w:sz="0" w:space="0" w:color="auto"/>
      </w:divBdr>
    </w:div>
    <w:div w:id="1562986424">
      <w:bodyDiv w:val="1"/>
      <w:marLeft w:val="0"/>
      <w:marRight w:val="0"/>
      <w:marTop w:val="0"/>
      <w:marBottom w:val="0"/>
      <w:divBdr>
        <w:top w:val="none" w:sz="0" w:space="0" w:color="auto"/>
        <w:left w:val="none" w:sz="0" w:space="0" w:color="auto"/>
        <w:bottom w:val="none" w:sz="0" w:space="0" w:color="auto"/>
        <w:right w:val="none" w:sz="0" w:space="0" w:color="auto"/>
      </w:divBdr>
    </w:div>
    <w:div w:id="1584677258">
      <w:bodyDiv w:val="1"/>
      <w:marLeft w:val="0"/>
      <w:marRight w:val="0"/>
      <w:marTop w:val="0"/>
      <w:marBottom w:val="0"/>
      <w:divBdr>
        <w:top w:val="none" w:sz="0" w:space="0" w:color="auto"/>
        <w:left w:val="none" w:sz="0" w:space="0" w:color="auto"/>
        <w:bottom w:val="none" w:sz="0" w:space="0" w:color="auto"/>
        <w:right w:val="none" w:sz="0" w:space="0" w:color="auto"/>
      </w:divBdr>
    </w:div>
    <w:div w:id="1634361839">
      <w:bodyDiv w:val="1"/>
      <w:marLeft w:val="0"/>
      <w:marRight w:val="0"/>
      <w:marTop w:val="0"/>
      <w:marBottom w:val="0"/>
      <w:divBdr>
        <w:top w:val="none" w:sz="0" w:space="0" w:color="auto"/>
        <w:left w:val="none" w:sz="0" w:space="0" w:color="auto"/>
        <w:bottom w:val="none" w:sz="0" w:space="0" w:color="auto"/>
        <w:right w:val="none" w:sz="0" w:space="0" w:color="auto"/>
      </w:divBdr>
    </w:div>
    <w:div w:id="1669864085">
      <w:bodyDiv w:val="1"/>
      <w:marLeft w:val="0"/>
      <w:marRight w:val="0"/>
      <w:marTop w:val="0"/>
      <w:marBottom w:val="0"/>
      <w:divBdr>
        <w:top w:val="none" w:sz="0" w:space="0" w:color="auto"/>
        <w:left w:val="none" w:sz="0" w:space="0" w:color="auto"/>
        <w:bottom w:val="none" w:sz="0" w:space="0" w:color="auto"/>
        <w:right w:val="none" w:sz="0" w:space="0" w:color="auto"/>
      </w:divBdr>
    </w:div>
    <w:div w:id="1676807595">
      <w:bodyDiv w:val="1"/>
      <w:marLeft w:val="0"/>
      <w:marRight w:val="0"/>
      <w:marTop w:val="0"/>
      <w:marBottom w:val="0"/>
      <w:divBdr>
        <w:top w:val="none" w:sz="0" w:space="0" w:color="auto"/>
        <w:left w:val="none" w:sz="0" w:space="0" w:color="auto"/>
        <w:bottom w:val="none" w:sz="0" w:space="0" w:color="auto"/>
        <w:right w:val="none" w:sz="0" w:space="0" w:color="auto"/>
      </w:divBdr>
    </w:div>
    <w:div w:id="1678072597">
      <w:bodyDiv w:val="1"/>
      <w:marLeft w:val="0"/>
      <w:marRight w:val="0"/>
      <w:marTop w:val="0"/>
      <w:marBottom w:val="0"/>
      <w:divBdr>
        <w:top w:val="none" w:sz="0" w:space="0" w:color="auto"/>
        <w:left w:val="none" w:sz="0" w:space="0" w:color="auto"/>
        <w:bottom w:val="none" w:sz="0" w:space="0" w:color="auto"/>
        <w:right w:val="none" w:sz="0" w:space="0" w:color="auto"/>
      </w:divBdr>
    </w:div>
    <w:div w:id="1726755778">
      <w:bodyDiv w:val="1"/>
      <w:marLeft w:val="0"/>
      <w:marRight w:val="0"/>
      <w:marTop w:val="0"/>
      <w:marBottom w:val="0"/>
      <w:divBdr>
        <w:top w:val="none" w:sz="0" w:space="0" w:color="auto"/>
        <w:left w:val="none" w:sz="0" w:space="0" w:color="auto"/>
        <w:bottom w:val="none" w:sz="0" w:space="0" w:color="auto"/>
        <w:right w:val="none" w:sz="0" w:space="0" w:color="auto"/>
      </w:divBdr>
    </w:div>
    <w:div w:id="1784304733">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23699028">
          <w:marLeft w:val="0"/>
          <w:marRight w:val="0"/>
          <w:marTop w:val="0"/>
          <w:marBottom w:val="0"/>
          <w:divBdr>
            <w:top w:val="none" w:sz="0" w:space="0" w:color="auto"/>
            <w:left w:val="none" w:sz="0" w:space="0" w:color="auto"/>
            <w:bottom w:val="none" w:sz="0" w:space="0" w:color="auto"/>
            <w:right w:val="none" w:sz="0" w:space="0" w:color="auto"/>
          </w:divBdr>
          <w:divsChild>
            <w:div w:id="159547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6576">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07050042">
          <w:marLeft w:val="0"/>
          <w:marRight w:val="0"/>
          <w:marTop w:val="0"/>
          <w:marBottom w:val="0"/>
          <w:divBdr>
            <w:top w:val="none" w:sz="0" w:space="0" w:color="auto"/>
            <w:left w:val="none" w:sz="0" w:space="0" w:color="auto"/>
            <w:bottom w:val="none" w:sz="0" w:space="0" w:color="auto"/>
            <w:right w:val="none" w:sz="0" w:space="0" w:color="auto"/>
          </w:divBdr>
        </w:div>
        <w:div w:id="1926986189">
          <w:marLeft w:val="0"/>
          <w:marRight w:val="0"/>
          <w:marTop w:val="0"/>
          <w:marBottom w:val="0"/>
          <w:divBdr>
            <w:top w:val="none" w:sz="0" w:space="0" w:color="auto"/>
            <w:left w:val="none" w:sz="0" w:space="0" w:color="auto"/>
            <w:bottom w:val="none" w:sz="0" w:space="0" w:color="auto"/>
            <w:right w:val="none" w:sz="0" w:space="0" w:color="auto"/>
          </w:divBdr>
        </w:div>
        <w:div w:id="1752848583">
          <w:marLeft w:val="0"/>
          <w:marRight w:val="0"/>
          <w:marTop w:val="0"/>
          <w:marBottom w:val="0"/>
          <w:divBdr>
            <w:top w:val="none" w:sz="0" w:space="0" w:color="auto"/>
            <w:left w:val="none" w:sz="0" w:space="0" w:color="auto"/>
            <w:bottom w:val="none" w:sz="0" w:space="0" w:color="auto"/>
            <w:right w:val="none" w:sz="0" w:space="0" w:color="auto"/>
          </w:divBdr>
        </w:div>
        <w:div w:id="1654290837">
          <w:marLeft w:val="0"/>
          <w:marRight w:val="0"/>
          <w:marTop w:val="0"/>
          <w:marBottom w:val="0"/>
          <w:divBdr>
            <w:top w:val="none" w:sz="0" w:space="0" w:color="auto"/>
            <w:left w:val="none" w:sz="0" w:space="0" w:color="auto"/>
            <w:bottom w:val="none" w:sz="0" w:space="0" w:color="auto"/>
            <w:right w:val="none" w:sz="0" w:space="0" w:color="auto"/>
          </w:divBdr>
        </w:div>
        <w:div w:id="1809785328">
          <w:marLeft w:val="0"/>
          <w:marRight w:val="0"/>
          <w:marTop w:val="0"/>
          <w:marBottom w:val="0"/>
          <w:divBdr>
            <w:top w:val="none" w:sz="0" w:space="0" w:color="auto"/>
            <w:left w:val="none" w:sz="0" w:space="0" w:color="auto"/>
            <w:bottom w:val="none" w:sz="0" w:space="0" w:color="auto"/>
            <w:right w:val="none" w:sz="0" w:space="0" w:color="auto"/>
          </w:divBdr>
        </w:div>
        <w:div w:id="425729118">
          <w:marLeft w:val="0"/>
          <w:marRight w:val="0"/>
          <w:marTop w:val="0"/>
          <w:marBottom w:val="0"/>
          <w:divBdr>
            <w:top w:val="none" w:sz="0" w:space="0" w:color="auto"/>
            <w:left w:val="none" w:sz="0" w:space="0" w:color="auto"/>
            <w:bottom w:val="none" w:sz="0" w:space="0" w:color="auto"/>
            <w:right w:val="none" w:sz="0" w:space="0" w:color="auto"/>
          </w:divBdr>
        </w:div>
        <w:div w:id="1389961825">
          <w:marLeft w:val="0"/>
          <w:marRight w:val="0"/>
          <w:marTop w:val="0"/>
          <w:marBottom w:val="0"/>
          <w:divBdr>
            <w:top w:val="none" w:sz="0" w:space="0" w:color="auto"/>
            <w:left w:val="none" w:sz="0" w:space="0" w:color="auto"/>
            <w:bottom w:val="none" w:sz="0" w:space="0" w:color="auto"/>
            <w:right w:val="none" w:sz="0" w:space="0" w:color="auto"/>
          </w:divBdr>
        </w:div>
        <w:div w:id="105580673">
          <w:marLeft w:val="0"/>
          <w:marRight w:val="0"/>
          <w:marTop w:val="0"/>
          <w:marBottom w:val="0"/>
          <w:divBdr>
            <w:top w:val="none" w:sz="0" w:space="0" w:color="auto"/>
            <w:left w:val="none" w:sz="0" w:space="0" w:color="auto"/>
            <w:bottom w:val="none" w:sz="0" w:space="0" w:color="auto"/>
            <w:right w:val="none" w:sz="0" w:space="0" w:color="auto"/>
          </w:divBdr>
        </w:div>
        <w:div w:id="1442186518">
          <w:marLeft w:val="0"/>
          <w:marRight w:val="0"/>
          <w:marTop w:val="0"/>
          <w:marBottom w:val="0"/>
          <w:divBdr>
            <w:top w:val="none" w:sz="0" w:space="0" w:color="auto"/>
            <w:left w:val="none" w:sz="0" w:space="0" w:color="auto"/>
            <w:bottom w:val="none" w:sz="0" w:space="0" w:color="auto"/>
            <w:right w:val="none" w:sz="0" w:space="0" w:color="auto"/>
          </w:divBdr>
        </w:div>
        <w:div w:id="551430913">
          <w:marLeft w:val="0"/>
          <w:marRight w:val="0"/>
          <w:marTop w:val="0"/>
          <w:marBottom w:val="0"/>
          <w:divBdr>
            <w:top w:val="none" w:sz="0" w:space="0" w:color="auto"/>
            <w:left w:val="none" w:sz="0" w:space="0" w:color="auto"/>
            <w:bottom w:val="none" w:sz="0" w:space="0" w:color="auto"/>
            <w:right w:val="none" w:sz="0" w:space="0" w:color="auto"/>
          </w:divBdr>
        </w:div>
        <w:div w:id="1292400122">
          <w:marLeft w:val="0"/>
          <w:marRight w:val="0"/>
          <w:marTop w:val="0"/>
          <w:marBottom w:val="0"/>
          <w:divBdr>
            <w:top w:val="none" w:sz="0" w:space="0" w:color="auto"/>
            <w:left w:val="none" w:sz="0" w:space="0" w:color="auto"/>
            <w:bottom w:val="none" w:sz="0" w:space="0" w:color="auto"/>
            <w:right w:val="none" w:sz="0" w:space="0" w:color="auto"/>
          </w:divBdr>
        </w:div>
        <w:div w:id="404258029">
          <w:marLeft w:val="0"/>
          <w:marRight w:val="0"/>
          <w:marTop w:val="0"/>
          <w:marBottom w:val="0"/>
          <w:divBdr>
            <w:top w:val="none" w:sz="0" w:space="0" w:color="auto"/>
            <w:left w:val="none" w:sz="0" w:space="0" w:color="auto"/>
            <w:bottom w:val="none" w:sz="0" w:space="0" w:color="auto"/>
            <w:right w:val="none" w:sz="0" w:space="0" w:color="auto"/>
          </w:divBdr>
        </w:div>
        <w:div w:id="843284029">
          <w:marLeft w:val="0"/>
          <w:marRight w:val="0"/>
          <w:marTop w:val="0"/>
          <w:marBottom w:val="0"/>
          <w:divBdr>
            <w:top w:val="none" w:sz="0" w:space="0" w:color="auto"/>
            <w:left w:val="none" w:sz="0" w:space="0" w:color="auto"/>
            <w:bottom w:val="none" w:sz="0" w:space="0" w:color="auto"/>
            <w:right w:val="none" w:sz="0" w:space="0" w:color="auto"/>
          </w:divBdr>
        </w:div>
        <w:div w:id="468790561">
          <w:marLeft w:val="0"/>
          <w:marRight w:val="0"/>
          <w:marTop w:val="0"/>
          <w:marBottom w:val="0"/>
          <w:divBdr>
            <w:top w:val="none" w:sz="0" w:space="0" w:color="auto"/>
            <w:left w:val="none" w:sz="0" w:space="0" w:color="auto"/>
            <w:bottom w:val="none" w:sz="0" w:space="0" w:color="auto"/>
            <w:right w:val="none" w:sz="0" w:space="0" w:color="auto"/>
          </w:divBdr>
        </w:div>
      </w:divsChild>
    </w:div>
    <w:div w:id="1894536642">
      <w:bodyDiv w:val="1"/>
      <w:marLeft w:val="0"/>
      <w:marRight w:val="0"/>
      <w:marTop w:val="0"/>
      <w:marBottom w:val="0"/>
      <w:divBdr>
        <w:top w:val="none" w:sz="0" w:space="0" w:color="auto"/>
        <w:left w:val="none" w:sz="0" w:space="0" w:color="auto"/>
        <w:bottom w:val="none" w:sz="0" w:space="0" w:color="auto"/>
        <w:right w:val="none" w:sz="0" w:space="0" w:color="auto"/>
      </w:divBdr>
    </w:div>
    <w:div w:id="1930115501">
      <w:bodyDiv w:val="1"/>
      <w:marLeft w:val="0"/>
      <w:marRight w:val="0"/>
      <w:marTop w:val="0"/>
      <w:marBottom w:val="0"/>
      <w:divBdr>
        <w:top w:val="none" w:sz="0" w:space="0" w:color="auto"/>
        <w:left w:val="none" w:sz="0" w:space="0" w:color="auto"/>
        <w:bottom w:val="none" w:sz="0" w:space="0" w:color="auto"/>
        <w:right w:val="none" w:sz="0" w:space="0" w:color="auto"/>
      </w:divBdr>
    </w:div>
    <w:div w:id="1999378351">
      <w:bodyDiv w:val="1"/>
      <w:marLeft w:val="0"/>
      <w:marRight w:val="0"/>
      <w:marTop w:val="0"/>
      <w:marBottom w:val="0"/>
      <w:divBdr>
        <w:top w:val="none" w:sz="0" w:space="0" w:color="auto"/>
        <w:left w:val="none" w:sz="0" w:space="0" w:color="auto"/>
        <w:bottom w:val="none" w:sz="0" w:space="0" w:color="auto"/>
        <w:right w:val="none" w:sz="0" w:space="0" w:color="auto"/>
      </w:divBdr>
    </w:div>
    <w:div w:id="2011829787">
      <w:bodyDiv w:val="1"/>
      <w:marLeft w:val="0"/>
      <w:marRight w:val="0"/>
      <w:marTop w:val="0"/>
      <w:marBottom w:val="0"/>
      <w:divBdr>
        <w:top w:val="none" w:sz="0" w:space="0" w:color="auto"/>
        <w:left w:val="none" w:sz="0" w:space="0" w:color="auto"/>
        <w:bottom w:val="none" w:sz="0" w:space="0" w:color="auto"/>
        <w:right w:val="none" w:sz="0" w:space="0" w:color="auto"/>
      </w:divBdr>
    </w:div>
    <w:div w:id="2038508597">
      <w:bodyDiv w:val="1"/>
      <w:marLeft w:val="150"/>
      <w:marRight w:val="150"/>
      <w:marTop w:val="150"/>
      <w:marBottom w:val="150"/>
      <w:divBdr>
        <w:top w:val="none" w:sz="0" w:space="0" w:color="auto"/>
        <w:left w:val="none" w:sz="0" w:space="0" w:color="auto"/>
        <w:bottom w:val="none" w:sz="0" w:space="0" w:color="auto"/>
        <w:right w:val="none" w:sz="0" w:space="0" w:color="auto"/>
      </w:divBdr>
      <w:divsChild>
        <w:div w:id="588079612">
          <w:marLeft w:val="0"/>
          <w:marRight w:val="0"/>
          <w:marTop w:val="0"/>
          <w:marBottom w:val="0"/>
          <w:divBdr>
            <w:top w:val="none" w:sz="0" w:space="0" w:color="auto"/>
            <w:left w:val="none" w:sz="0" w:space="0" w:color="auto"/>
            <w:bottom w:val="none" w:sz="0" w:space="0" w:color="auto"/>
            <w:right w:val="none" w:sz="0" w:space="0" w:color="auto"/>
          </w:divBdr>
        </w:div>
        <w:div w:id="722410740">
          <w:marLeft w:val="0"/>
          <w:marRight w:val="0"/>
          <w:marTop w:val="0"/>
          <w:marBottom w:val="0"/>
          <w:divBdr>
            <w:top w:val="none" w:sz="0" w:space="0" w:color="auto"/>
            <w:left w:val="none" w:sz="0" w:space="0" w:color="auto"/>
            <w:bottom w:val="none" w:sz="0" w:space="0" w:color="auto"/>
            <w:right w:val="none" w:sz="0" w:space="0" w:color="auto"/>
          </w:divBdr>
        </w:div>
        <w:div w:id="1569876505">
          <w:marLeft w:val="0"/>
          <w:marRight w:val="0"/>
          <w:marTop w:val="0"/>
          <w:marBottom w:val="0"/>
          <w:divBdr>
            <w:top w:val="none" w:sz="0" w:space="0" w:color="auto"/>
            <w:left w:val="none" w:sz="0" w:space="0" w:color="auto"/>
            <w:bottom w:val="none" w:sz="0" w:space="0" w:color="auto"/>
            <w:right w:val="none" w:sz="0" w:space="0" w:color="auto"/>
          </w:divBdr>
        </w:div>
        <w:div w:id="1996033930">
          <w:marLeft w:val="0"/>
          <w:marRight w:val="0"/>
          <w:marTop w:val="0"/>
          <w:marBottom w:val="0"/>
          <w:divBdr>
            <w:top w:val="none" w:sz="0" w:space="0" w:color="auto"/>
            <w:left w:val="none" w:sz="0" w:space="0" w:color="auto"/>
            <w:bottom w:val="none" w:sz="0" w:space="0" w:color="auto"/>
            <w:right w:val="none" w:sz="0" w:space="0" w:color="auto"/>
          </w:divBdr>
        </w:div>
        <w:div w:id="542057447">
          <w:marLeft w:val="0"/>
          <w:marRight w:val="0"/>
          <w:marTop w:val="0"/>
          <w:marBottom w:val="0"/>
          <w:divBdr>
            <w:top w:val="none" w:sz="0" w:space="0" w:color="auto"/>
            <w:left w:val="none" w:sz="0" w:space="0" w:color="auto"/>
            <w:bottom w:val="none" w:sz="0" w:space="0" w:color="auto"/>
            <w:right w:val="none" w:sz="0" w:space="0" w:color="auto"/>
          </w:divBdr>
        </w:div>
      </w:divsChild>
    </w:div>
    <w:div w:id="2098942857">
      <w:bodyDiv w:val="1"/>
      <w:marLeft w:val="0"/>
      <w:marRight w:val="0"/>
      <w:marTop w:val="0"/>
      <w:marBottom w:val="0"/>
      <w:divBdr>
        <w:top w:val="none" w:sz="0" w:space="0" w:color="auto"/>
        <w:left w:val="none" w:sz="0" w:space="0" w:color="auto"/>
        <w:bottom w:val="none" w:sz="0" w:space="0" w:color="auto"/>
        <w:right w:val="none" w:sz="0" w:space="0" w:color="auto"/>
      </w:divBdr>
    </w:div>
    <w:div w:id="2108385107">
      <w:bodyDiv w:val="1"/>
      <w:marLeft w:val="0"/>
      <w:marRight w:val="0"/>
      <w:marTop w:val="0"/>
      <w:marBottom w:val="0"/>
      <w:divBdr>
        <w:top w:val="none" w:sz="0" w:space="0" w:color="auto"/>
        <w:left w:val="none" w:sz="0" w:space="0" w:color="auto"/>
        <w:bottom w:val="none" w:sz="0" w:space="0" w:color="auto"/>
        <w:right w:val="none" w:sz="0" w:space="0" w:color="auto"/>
      </w:divBdr>
    </w:div>
    <w:div w:id="2115706762">
      <w:bodyDiv w:val="1"/>
      <w:marLeft w:val="0"/>
      <w:marRight w:val="0"/>
      <w:marTop w:val="0"/>
      <w:marBottom w:val="0"/>
      <w:divBdr>
        <w:top w:val="none" w:sz="0" w:space="0" w:color="auto"/>
        <w:left w:val="none" w:sz="0" w:space="0" w:color="auto"/>
        <w:bottom w:val="none" w:sz="0" w:space="0" w:color="auto"/>
        <w:right w:val="none" w:sz="0" w:space="0" w:color="auto"/>
      </w:divBdr>
    </w:div>
    <w:div w:id="2129860040">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19344175">
          <w:marLeft w:val="0"/>
          <w:marRight w:val="0"/>
          <w:marTop w:val="0"/>
          <w:marBottom w:val="0"/>
          <w:divBdr>
            <w:top w:val="none" w:sz="0" w:space="0" w:color="auto"/>
            <w:left w:val="none" w:sz="0" w:space="0" w:color="auto"/>
            <w:bottom w:val="none" w:sz="0" w:space="0" w:color="auto"/>
            <w:right w:val="none" w:sz="0" w:space="0" w:color="auto"/>
          </w:divBdr>
          <w:divsChild>
            <w:div w:id="1361711355">
              <w:marLeft w:val="0"/>
              <w:marRight w:val="0"/>
              <w:marTop w:val="0"/>
              <w:marBottom w:val="0"/>
              <w:divBdr>
                <w:top w:val="none" w:sz="0" w:space="0" w:color="auto"/>
                <w:left w:val="none" w:sz="0" w:space="0" w:color="auto"/>
                <w:bottom w:val="none" w:sz="0" w:space="0" w:color="auto"/>
                <w:right w:val="none" w:sz="0" w:space="0" w:color="auto"/>
              </w:divBdr>
            </w:div>
            <w:div w:id="1978214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50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emf"/><Relationship Id="rId26" Type="http://schemas.openxmlformats.org/officeDocument/2006/relationships/image" Target="media/image11.jpeg"/><Relationship Id="rId39" Type="http://schemas.openxmlformats.org/officeDocument/2006/relationships/image" Target="media/image21.png"/><Relationship Id="rId21" Type="http://schemas.openxmlformats.org/officeDocument/2006/relationships/oleObject" Target="embeddings/oleObject5.bin"/><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3.emf"/><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oleObject" Target="embeddings/Microsoft_Word_97_-_2003___4.doc"/><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4.png"/><Relationship Id="rId11" Type="http://schemas.openxmlformats.org/officeDocument/2006/relationships/oleObject" Target="embeddings/oleObject1.bin"/><Relationship Id="rId24" Type="http://schemas.openxmlformats.org/officeDocument/2006/relationships/image" Target="media/image9.jpeg"/><Relationship Id="rId32" Type="http://schemas.openxmlformats.org/officeDocument/2006/relationships/image" Target="media/image17.emf"/><Relationship Id="rId37" Type="http://schemas.openxmlformats.org/officeDocument/2006/relationships/image" Target="media/image20.emf"/><Relationship Id="rId40" Type="http://schemas.openxmlformats.org/officeDocument/2006/relationships/image" Target="media/image22.emf"/><Relationship Id="rId45" Type="http://schemas.openxmlformats.org/officeDocument/2006/relationships/image" Target="media/image26.emf"/><Relationship Id="rId53" Type="http://schemas.openxmlformats.org/officeDocument/2006/relationships/image" Target="media/image32.emf"/><Relationship Id="rId58" Type="http://schemas.openxmlformats.org/officeDocument/2006/relationships/image" Target="media/image35.jpeg"/><Relationship Id="rId66" Type="http://schemas.openxmlformats.org/officeDocument/2006/relationships/image" Target="media/image43.png"/><Relationship Id="rId74"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oleObject" Target="embeddings/oleObject8.bin"/><Relationship Id="rId49" Type="http://schemas.openxmlformats.org/officeDocument/2006/relationships/image" Target="media/image29.png"/><Relationship Id="rId57" Type="http://schemas.openxmlformats.org/officeDocument/2006/relationships/image" Target="media/image34.jpeg"/><Relationship Id="rId61" Type="http://schemas.openxmlformats.org/officeDocument/2006/relationships/image" Target="media/image38.png"/><Relationship Id="rId10" Type="http://schemas.openxmlformats.org/officeDocument/2006/relationships/image" Target="media/image2.emf"/><Relationship Id="rId19" Type="http://schemas.openxmlformats.org/officeDocument/2006/relationships/oleObject" Target="embeddings/oleObject4.bin"/><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oleObject" Target="embeddings/Microsoft_Excel_97-2003____1.xls"/><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emf"/><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oleObject" Target="embeddings/Microsoft_Excel_97-2003____3.xls"/><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31.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0.jpeg"/><Relationship Id="rId33" Type="http://schemas.openxmlformats.org/officeDocument/2006/relationships/oleObject" Target="embeddings/oleObject7.bin"/><Relationship Id="rId38" Type="http://schemas.openxmlformats.org/officeDocument/2006/relationships/oleObject" Target="embeddings/oleObject9.bin"/><Relationship Id="rId46" Type="http://schemas.openxmlformats.org/officeDocument/2006/relationships/oleObject" Target="embeddings/oleObject11.bin"/><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emf"/><Relationship Id="rId41" Type="http://schemas.openxmlformats.org/officeDocument/2006/relationships/oleObject" Target="embeddings/oleObject10.bin"/><Relationship Id="rId54" Type="http://schemas.openxmlformats.org/officeDocument/2006/relationships/oleObject" Target="embeddings/Microsoft_Excel_97-2003____2.xls"/><Relationship Id="rId62" Type="http://schemas.openxmlformats.org/officeDocument/2006/relationships/image" Target="media/image39.jpeg"/><Relationship Id="rId70" Type="http://schemas.openxmlformats.org/officeDocument/2006/relationships/image" Target="media/image47.emf"/><Relationship Id="rId75"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C7E325-85FD-416A-AE24-DA6897854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69</Pages>
  <Words>6410</Words>
  <Characters>36538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zhaofei</dc:creator>
  <cp:lastModifiedBy>ibm</cp:lastModifiedBy>
  <cp:revision>24</cp:revision>
  <dcterms:created xsi:type="dcterms:W3CDTF">2012-11-04T11:42:00Z</dcterms:created>
  <dcterms:modified xsi:type="dcterms:W3CDTF">2013-05-31T03:03:00Z</dcterms:modified>
</cp:coreProperties>
</file>